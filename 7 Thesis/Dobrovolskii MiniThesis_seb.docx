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NoSpacing"/>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NoSpacing"/>
        <w:jc w:val="center"/>
        <w:rPr>
          <w:rFonts w:ascii="Corbel" w:hAnsi="Corbel" w:cs="Linux Biolinum"/>
          <w:lang w:val="en-US"/>
        </w:rPr>
      </w:pPr>
    </w:p>
    <w:p w14:paraId="251967BF" w14:textId="77777777" w:rsidR="003B7736" w:rsidRPr="00A201E7" w:rsidRDefault="003B7736" w:rsidP="003B7736">
      <w:pPr>
        <w:pStyle w:val="NoSpacing"/>
        <w:jc w:val="center"/>
        <w:rPr>
          <w:rFonts w:ascii="Corbel" w:hAnsi="Corbel" w:cs="Linux Biolinum"/>
          <w:lang w:val="en-US"/>
        </w:rPr>
      </w:pPr>
    </w:p>
    <w:p w14:paraId="251967C0" w14:textId="77777777" w:rsidR="005D0109" w:rsidRPr="00A201E7" w:rsidRDefault="005D0109" w:rsidP="003B7736">
      <w:pPr>
        <w:pStyle w:val="NoSpacing"/>
        <w:jc w:val="center"/>
        <w:rPr>
          <w:rFonts w:ascii="Corbel" w:hAnsi="Corbel" w:cs="Linux Biolinum"/>
          <w:lang w:val="en-US"/>
        </w:rPr>
      </w:pPr>
    </w:p>
    <w:p w14:paraId="251967C1" w14:textId="77777777" w:rsidR="00665F52" w:rsidRPr="00A201E7"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NoSpacing"/>
        <w:jc w:val="center"/>
        <w:rPr>
          <w:rFonts w:ascii="Corbel" w:hAnsi="Corbel" w:cs="Linux Biolinum"/>
          <w:szCs w:val="28"/>
          <w:lang w:val="en-US"/>
        </w:rPr>
      </w:pPr>
      <w:r w:rsidRPr="006F29DA">
        <w:rPr>
          <w:rFonts w:ascii="Corbel" w:hAnsi="Corbel" w:cs="Linux Biolinum"/>
          <w:szCs w:val="28"/>
          <w:lang w:val="en-US"/>
        </w:rPr>
        <w:t>Matrikelnummer</w:t>
      </w:r>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6EDADCA4" w:rsidR="003C10B4" w:rsidRDefault="003C10B4" w:rsidP="003C10B4">
      <w:pPr>
        <w:pStyle w:val="AbkVerz"/>
      </w:pPr>
      <w:r>
        <w:t>Die Biologie ist eine quantitative Wissenschaft, die eine beträchtliche Datenmenge benötigt, um Hypothese</w:t>
      </w:r>
      <w:r w:rsidR="00994183">
        <w:t>n</w:t>
      </w:r>
      <w:r>
        <w:t xml:space="preserve"> zu </w:t>
      </w:r>
      <w:r w:rsidR="00994183">
        <w:t>überprüfen</w:t>
      </w:r>
      <w:r>
        <w:t xml:space="preserve">. Bilder von Zellen und Geweben müssen </w:t>
      </w:r>
      <w:r w:rsidR="00994183">
        <w:t xml:space="preserve">dazu </w:t>
      </w:r>
      <w:r>
        <w:t>verarbeitet, analysiert und quantifiziert werden, um wichtige Erkenntnisse zu gewinnen.</w:t>
      </w:r>
    </w:p>
    <w:p w14:paraId="46A9945C" w14:textId="77777777" w:rsidR="008566C3" w:rsidRDefault="008566C3" w:rsidP="008566C3">
      <w:pPr>
        <w:pStyle w:val="AbkVerz"/>
        <w:rPr>
          <w:ins w:id="0" w:author="Sergei Dobrovolskii" w:date="2022-07-18T18:15:00Z"/>
        </w:rPr>
      </w:pPr>
      <w:ins w:id="1" w:author="Sergei Dobrovolskii" w:date="2022-07-18T18:15:00Z">
        <w:r>
          <w:t>Für die Zwecke dieser Arbeit ist es notwendig, Immunzellen in dreidimensionale Stapel zu segmentieren, aber es ist eine Herausforderung, da die Zellsegmentierung mit herkömmlichen Methoden schwierig durchzuführen ist. Hier wird die Segmentierung von Zellen mit einem maschinellen Lernverfahren wie Random Forest angegangen.</w:t>
        </w:r>
      </w:ins>
    </w:p>
    <w:p w14:paraId="72AD6A08" w14:textId="77777777" w:rsidR="008566C3" w:rsidRDefault="008566C3" w:rsidP="008566C3">
      <w:pPr>
        <w:pStyle w:val="AbkVerz"/>
        <w:rPr>
          <w:ins w:id="2" w:author="Sergei Dobrovolskii" w:date="2022-07-18T18:15:00Z"/>
        </w:rPr>
      </w:pPr>
      <w:ins w:id="3" w:author="Sergei Dobrovolskii" w:date="2022-07-18T18:15:00Z">
        <w:r>
          <w:t>Es kann die Produktivität steigern und Benutzer unterstützen, indem es das gesamte Bild mit nur einer kleinen Menge an Eingabedaten beschriftet.</w:t>
        </w:r>
      </w:ins>
    </w:p>
    <w:p w14:paraId="2773D5EA" w14:textId="01C9A23B" w:rsidR="003C10B4" w:rsidDel="008566C3" w:rsidRDefault="008566C3" w:rsidP="008566C3">
      <w:pPr>
        <w:pStyle w:val="AbkVerz"/>
        <w:rPr>
          <w:del w:id="4" w:author="Sergei Dobrovolskii" w:date="2022-07-18T18:15:00Z"/>
        </w:rPr>
      </w:pPr>
      <w:ins w:id="5" w:author="Sergei Dobrovolskii" w:date="2022-07-18T18:15:00Z">
        <w:r>
          <w:t>In dieser Arbeit wird ein Random-Forest-Klassifikator als Werkzeug zur halbautomatischen Markierung untersucht und auf Z-Stapel von Dickdarmgewebe angewendet, die mit einem Multiphotonenmikroskop aufgenommen wurden.</w:t>
        </w:r>
      </w:ins>
      <w:commentRangeStart w:id="6"/>
      <w:del w:id="7" w:author="Sergei Dobrovolskii" w:date="2022-07-18T18:08:00Z">
        <w:r w:rsidR="003C10B4" w:rsidDel="00977D09">
          <w:delTex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w:delText>
        </w:r>
        <w:commentRangeEnd w:id="6"/>
        <w:r w:rsidR="00994183" w:rsidDel="00977D09">
          <w:rPr>
            <w:rStyle w:val="CommentReference"/>
          </w:rPr>
          <w:commentReference w:id="6"/>
        </w:r>
        <w:r w:rsidR="003C10B4" w:rsidDel="00977D09">
          <w:delText xml:space="preserve"> </w:delText>
        </w:r>
      </w:del>
      <w:del w:id="8" w:author="Sergei Dobrovolskii" w:date="2022-07-18T18:15:00Z">
        <w:r w:rsidR="003C10B4" w:rsidDel="008566C3">
          <w:delText>Die manuelle Beschriftung für die Bildsegmentierung erfordert viel Zeit, um die Umrisse für jeden Pixelbereich zu zeichnen und ihnen Beschriftungen zuzuweisen.</w:delText>
        </w:r>
      </w:del>
    </w:p>
    <w:p w14:paraId="1D51A701" w14:textId="25D3BA94" w:rsidR="008566C3" w:rsidRPr="00356669" w:rsidRDefault="003C10B4" w:rsidP="003C10B4">
      <w:pPr>
        <w:pStyle w:val="AbkVerz"/>
        <w:rPr>
          <w:rFonts w:ascii="Corbel" w:hAnsi="Corbel"/>
          <w:sz w:val="28"/>
          <w:szCs w:val="32"/>
        </w:rPr>
      </w:pPr>
      <w:del w:id="9" w:author="Sergei Dobrovolskii" w:date="2022-07-18T18:15:00Z">
        <w:r w:rsidDel="008566C3">
          <w:delTex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w:delText>
        </w:r>
        <w:r w:rsidR="00870BBC" w:rsidDel="008566C3">
          <w:delText xml:space="preserve">Projektarbeit </w:delText>
        </w:r>
        <w:r w:rsidDel="008566C3">
          <w:delText xml:space="preserve">wird der Random Forest </w:delText>
        </w:r>
        <w:r w:rsidR="00E9380D" w:rsidDel="008566C3">
          <w:delText>Classifier</w:delText>
        </w:r>
        <w:r w:rsidDel="008566C3">
          <w:delText xml:space="preserve"> als ein Werkzeug zur halbautomatischen Markierung untersucht und auf Z-Stapel von Dickdarmgewebe angewendet, das mit einem Multiphotonenmikroskop aufgenommen wurde.</w:delText>
        </w:r>
      </w:del>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33545C8B" w:rsidR="00630280" w:rsidRPr="006F29DA" w:rsidRDefault="00FD7A01" w:rsidP="003C10B4">
      <w:pPr>
        <w:pStyle w:val="AbkVerz"/>
        <w:rPr>
          <w:lang w:val="en-US"/>
        </w:rPr>
      </w:pPr>
      <w:r w:rsidRPr="006F29DA">
        <w:rPr>
          <w:lang w:val="en-US"/>
        </w:rPr>
        <w:t xml:space="preserve">Biology is a quantitative science, that requires a significant amount of data to </w:t>
      </w:r>
      <w:r w:rsidR="00994183">
        <w:rPr>
          <w:lang w:val="en-US"/>
        </w:rPr>
        <w:t xml:space="preserve">test </w:t>
      </w:r>
      <w:r w:rsidRPr="006F29DA">
        <w:rPr>
          <w:lang w:val="en-US"/>
        </w:rPr>
        <w:t xml:space="preserve">a hypothesis. Images of cells and tissues are </w:t>
      </w:r>
      <w:r w:rsidR="004A3049">
        <w:rPr>
          <w:lang w:val="en-US"/>
        </w:rPr>
        <w:t>a</w:t>
      </w:r>
      <w:r w:rsidRPr="006F29DA">
        <w:rPr>
          <w:lang w:val="en-US"/>
        </w:rPr>
        <w:t xml:space="preserve"> great source of data, </w:t>
      </w:r>
      <w:r w:rsidR="00870BBC">
        <w:rPr>
          <w:lang w:val="en-US"/>
        </w:rPr>
        <w:t xml:space="preserve">but </w:t>
      </w:r>
      <w:r w:rsidR="003E7BEF" w:rsidRPr="006F29DA">
        <w:rPr>
          <w:lang w:val="en-US"/>
        </w:rPr>
        <w:t>must</w:t>
      </w:r>
      <w:r w:rsidRPr="006F29DA">
        <w:rPr>
          <w:lang w:val="en-US"/>
        </w:rPr>
        <w:t xml:space="preserve"> be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1248DA4A" w:rsidR="0003318A" w:rsidRDefault="005256B7" w:rsidP="003C10B4">
      <w:pPr>
        <w:pStyle w:val="AbkVerz"/>
        <w:rPr>
          <w:lang w:val="en-US"/>
        </w:rPr>
      </w:pPr>
      <w:ins w:id="10" w:author="Sergei Dobrovolskii" w:date="2022-07-18T18:13:00Z">
        <w:r w:rsidRPr="005256B7">
          <w:rPr>
            <w:lang w:val="en-US"/>
          </w:rPr>
          <w:t xml:space="preserve">It is necessary to </w:t>
        </w:r>
        <w:r>
          <w:rPr>
            <w:lang w:val="en-US"/>
          </w:rPr>
          <w:t>segme</w:t>
        </w:r>
      </w:ins>
      <w:ins w:id="11" w:author="Sergei Dobrovolskii" w:date="2022-07-18T18:14:00Z">
        <w:r>
          <w:rPr>
            <w:lang w:val="en-US"/>
          </w:rPr>
          <w:t>nt</w:t>
        </w:r>
      </w:ins>
      <w:ins w:id="12" w:author="Sergei Dobrovolskii" w:date="2022-07-18T18:13:00Z">
        <w:r w:rsidRPr="005256B7">
          <w:rPr>
            <w:lang w:val="en-US"/>
          </w:rPr>
          <w:t xml:space="preserve"> immune cells in three-dimensional stacks for the purposes of this thesis, but it is challenging since cell </w:t>
        </w:r>
        <w:r>
          <w:rPr>
            <w:lang w:val="en-US"/>
          </w:rPr>
          <w:t>segmentation</w:t>
        </w:r>
        <w:r w:rsidRPr="005256B7">
          <w:rPr>
            <w:lang w:val="en-US"/>
          </w:rPr>
          <w:t xml:space="preserve"> is difficult to do using conventional methods. Here, the segmentation of cells will be addressed using a machine learning method like random forest.</w:t>
        </w:r>
      </w:ins>
      <w:commentRangeStart w:id="13"/>
      <w:del w:id="14" w:author="Sergei Dobrovolskii" w:date="2022-07-18T18:08:00Z">
        <w:r w:rsidR="00364247" w:rsidRPr="006F29DA" w:rsidDel="00977D09">
          <w:rPr>
            <w:lang w:val="en-US"/>
          </w:rPr>
          <w:delText xml:space="preserve">One of the </w:delText>
        </w:r>
        <w:r w:rsidR="00C44079" w:rsidRPr="006F29DA" w:rsidDel="00977D09">
          <w:rPr>
            <w:lang w:val="en-US"/>
          </w:rPr>
          <w:delText xml:space="preserve">tools that </w:delText>
        </w:r>
        <w:r w:rsidR="00812A51" w:rsidDel="00977D09">
          <w:rPr>
            <w:lang w:val="en-US"/>
          </w:rPr>
          <w:delText>help</w:delText>
        </w:r>
        <w:r w:rsidR="00C44079" w:rsidRPr="006F29DA" w:rsidDel="00977D09">
          <w:rPr>
            <w:lang w:val="en-US"/>
          </w:rPr>
          <w:delText xml:space="preserve"> to process the data are </w:delText>
        </w:r>
        <w:r w:rsidR="00FD7A01" w:rsidRPr="006F29DA" w:rsidDel="00977D09">
          <w:rPr>
            <w:lang w:val="en-US"/>
          </w:rPr>
          <w:delText xml:space="preserve">Deep </w:delText>
        </w:r>
        <w:r w:rsidR="00364247" w:rsidRPr="006F29DA" w:rsidDel="00977D09">
          <w:rPr>
            <w:lang w:val="en-US"/>
          </w:rPr>
          <w:delText>N</w:delText>
        </w:r>
        <w:r w:rsidR="00FD7A01" w:rsidRPr="006F29DA" w:rsidDel="00977D09">
          <w:rPr>
            <w:lang w:val="en-US"/>
          </w:rPr>
          <w:delText xml:space="preserve">eural </w:delText>
        </w:r>
        <w:r w:rsidR="00C2186B" w:rsidRPr="006F29DA" w:rsidDel="00977D09">
          <w:rPr>
            <w:lang w:val="en-US"/>
          </w:rPr>
          <w:delText>N</w:delText>
        </w:r>
        <w:r w:rsidR="00FD7A01" w:rsidRPr="006F29DA" w:rsidDel="00977D09">
          <w:rPr>
            <w:lang w:val="en-US"/>
          </w:rPr>
          <w:delText>etworks</w:delText>
        </w:r>
        <w:r w:rsidR="00C44079" w:rsidRPr="006F29DA" w:rsidDel="00977D09">
          <w:rPr>
            <w:lang w:val="en-US"/>
          </w:rPr>
          <w:delText xml:space="preserve">. </w:delText>
        </w:r>
        <w:r w:rsidR="00FD7A01" w:rsidRPr="006F29DA" w:rsidDel="00977D09">
          <w:rPr>
            <w:lang w:val="en-US"/>
          </w:rPr>
          <w:delTex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w:delText>
        </w:r>
        <w:commentRangeEnd w:id="13"/>
        <w:r w:rsidR="00870BBC" w:rsidDel="00977D09">
          <w:rPr>
            <w:rStyle w:val="CommentReference"/>
          </w:rPr>
          <w:commentReference w:id="13"/>
        </w:r>
      </w:del>
      <w:del w:id="15" w:author="Sergei Dobrovolskii" w:date="2022-07-18T18:14:00Z">
        <w:r w:rsidR="00FD7A01" w:rsidRPr="006F29DA" w:rsidDel="005256B7">
          <w:rPr>
            <w:lang w:val="en-US"/>
          </w:rPr>
          <w:delText>Manual labeling for image segmentation requires a lot of time</w:delText>
        </w:r>
        <w:r w:rsidR="002E4F7D" w:rsidRPr="006F29DA" w:rsidDel="005256B7">
          <w:rPr>
            <w:lang w:val="en-US"/>
          </w:rPr>
          <w:delText xml:space="preserve"> </w:delText>
        </w:r>
        <w:r w:rsidR="00FD7A01" w:rsidRPr="006F29DA" w:rsidDel="005256B7">
          <w:rPr>
            <w:lang w:val="en-US"/>
          </w:rPr>
          <w:delText>to draw the outline for each pixel area and assign labels to them</w:delText>
        </w:r>
        <w:r w:rsidR="0003318A" w:rsidDel="005256B7">
          <w:rPr>
            <w:lang w:val="en-US"/>
          </w:rPr>
          <w:delText>.</w:delText>
        </w:r>
      </w:del>
    </w:p>
    <w:p w14:paraId="52051837" w14:textId="77777777" w:rsidR="00531FED" w:rsidRDefault="002553B0" w:rsidP="003C10B4">
      <w:pPr>
        <w:pStyle w:val="AbkVerz"/>
        <w:rPr>
          <w:ins w:id="16" w:author="Sergei Dobrovolskii" w:date="2022-07-18T18:14:00Z"/>
          <w:lang w:val="en-US"/>
        </w:rPr>
      </w:pPr>
      <w:del w:id="17" w:author="Sergei Dobrovolskii" w:date="2022-07-18T18:14:00Z">
        <w:r w:rsidDel="00531FED">
          <w:rPr>
            <w:lang w:val="en-US"/>
          </w:rPr>
          <w:delText>To</w:delText>
        </w:r>
        <w:r w:rsidR="0078270B" w:rsidDel="00531FED">
          <w:rPr>
            <w:lang w:val="en-US"/>
          </w:rPr>
          <w:delText xml:space="preserve"> ease the labeling process classical machine learning approach</w:delText>
        </w:r>
        <w:r w:rsidDel="00531FED">
          <w:rPr>
            <w:lang w:val="en-US"/>
          </w:rPr>
          <w:delText>es</w:delText>
        </w:r>
        <w:r w:rsidR="00E94D82" w:rsidDel="00531FED">
          <w:rPr>
            <w:lang w:val="en-US"/>
          </w:rPr>
          <w:delText xml:space="preserve"> such as </w:delText>
        </w:r>
        <w:r w:rsidR="0031402F" w:rsidDel="00531FED">
          <w:rPr>
            <w:lang w:val="en-US"/>
          </w:rPr>
          <w:delText xml:space="preserve">the </w:delText>
        </w:r>
        <w:r w:rsidR="00E94D82" w:rsidDel="00531FED">
          <w:rPr>
            <w:lang w:val="en-US"/>
          </w:rPr>
          <w:delText>Random Forest classifie</w:delText>
        </w:r>
      </w:del>
      <w:ins w:id="18" w:author="Sergei Dobrovolskii" w:date="2022-07-18T18:14:00Z">
        <w:r w:rsidR="00531FED">
          <w:rPr>
            <w:lang w:val="en-US"/>
          </w:rPr>
          <w:t xml:space="preserve">It </w:t>
        </w:r>
      </w:ins>
      <w:del w:id="19" w:author="Sergei Dobrovolskii" w:date="2022-07-18T18:14:00Z">
        <w:r w:rsidR="00E94D82" w:rsidDel="00531FED">
          <w:rPr>
            <w:lang w:val="en-US"/>
          </w:rPr>
          <w:delText>r</w:delText>
        </w:r>
        <w:r w:rsidR="0078270B" w:rsidDel="00531FED">
          <w:rPr>
            <w:lang w:val="en-US"/>
          </w:rPr>
          <w:delText xml:space="preserve"> </w:delText>
        </w:r>
      </w:del>
      <w:r w:rsidR="00B07EF0">
        <w:rPr>
          <w:lang w:val="en-US"/>
        </w:rPr>
        <w:t xml:space="preserve">can increase productivity and assist </w:t>
      </w:r>
      <w:r w:rsidR="003B0DCC">
        <w:rPr>
          <w:lang w:val="en-US"/>
        </w:rPr>
        <w:t>users</w:t>
      </w:r>
      <w:r w:rsidR="00E94D82">
        <w:rPr>
          <w:lang w:val="en-US"/>
        </w:rPr>
        <w:t>, by labeling the whole image, given only a small amount of input data.</w:t>
      </w:r>
    </w:p>
    <w:p w14:paraId="251967E8" w14:textId="3166DBA5" w:rsidR="0003318A" w:rsidRPr="006F29DA" w:rsidRDefault="00E94D82" w:rsidP="003C10B4">
      <w:pPr>
        <w:pStyle w:val="AbkVerz"/>
        <w:rPr>
          <w:lang w:val="en-US"/>
        </w:rPr>
        <w:sectPr w:rsidR="0003318A" w:rsidRPr="006F29DA" w:rsidSect="005E2E0C">
          <w:footerReference w:type="default" r:id="rId16"/>
          <w:pgSz w:w="11906" w:h="16838" w:code="9"/>
          <w:pgMar w:top="1559" w:right="1985" w:bottom="2126" w:left="1985" w:header="1418" w:footer="1418" w:gutter="0"/>
          <w:cols w:space="708"/>
          <w:titlePg/>
          <w:docGrid w:linePitch="360"/>
        </w:sectPr>
      </w:pPr>
      <w:del w:id="20" w:author="Sergei Dobrovolskii" w:date="2022-07-18T18:14:00Z">
        <w:r w:rsidDel="00531FED">
          <w:rPr>
            <w:lang w:val="en-US"/>
          </w:rPr>
          <w:delText xml:space="preserve"> </w:delText>
        </w:r>
      </w:del>
      <w:r>
        <w:rPr>
          <w:lang w:val="en-US"/>
        </w:rPr>
        <w:t>In this thesis</w:t>
      </w:r>
      <w:r w:rsidR="003B0DCC">
        <w:rPr>
          <w:lang w:val="en-US"/>
        </w:rPr>
        <w:t>,</w:t>
      </w:r>
      <w:r>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w:t>
      </w:r>
      <w:r w:rsidR="00176B36">
        <w:rPr>
          <w:lang w:val="en-US"/>
        </w:rPr>
        <w:t>colon tissue</w:t>
      </w:r>
      <w:r w:rsidR="00A17B7F">
        <w:rPr>
          <w:lang w:val="en-US"/>
        </w:rPr>
        <w:t xml:space="preserve"> acquired by </w:t>
      </w:r>
      <w:r w:rsidR="00284977">
        <w:rPr>
          <w:lang w:val="en-US"/>
        </w:rPr>
        <w:t xml:space="preserve">a </w:t>
      </w:r>
      <w:r w:rsidR="00A17B7F">
        <w:rPr>
          <w:lang w:val="en-US"/>
        </w:rPr>
        <w:t>multiphoton microscope</w:t>
      </w:r>
      <w:r>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BBA7FCF" w14:textId="3F391883" w:rsidR="00546E1C" w:rsidRDefault="00815867">
      <w:pPr>
        <w:pStyle w:val="TOC1"/>
        <w:rPr>
          <w:rFonts w:asciiTheme="minorHAnsi" w:eastAsiaTheme="minorEastAsia" w:hAnsiTheme="minorHAnsi" w:cstheme="minorBidi"/>
          <w:b w:val="0"/>
          <w:noProof/>
          <w:lang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101120014" w:history="1">
        <w:r w:rsidR="00546E1C" w:rsidRPr="006C269F">
          <w:rPr>
            <w:rStyle w:val="Hyperlink"/>
            <w:noProof/>
            <w:lang w:val="en-US" w:eastAsia="en-GB"/>
          </w:rPr>
          <w:t>1</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Introduction</w:t>
        </w:r>
        <w:r w:rsidR="00546E1C">
          <w:rPr>
            <w:noProof/>
            <w:webHidden/>
          </w:rPr>
          <w:tab/>
        </w:r>
        <w:r w:rsidR="00546E1C">
          <w:rPr>
            <w:noProof/>
            <w:webHidden/>
          </w:rPr>
          <w:fldChar w:fldCharType="begin"/>
        </w:r>
        <w:r w:rsidR="00546E1C">
          <w:rPr>
            <w:noProof/>
            <w:webHidden/>
          </w:rPr>
          <w:instrText xml:space="preserve"> PAGEREF _Toc101120014 \h </w:instrText>
        </w:r>
        <w:r w:rsidR="00546E1C">
          <w:rPr>
            <w:noProof/>
            <w:webHidden/>
          </w:rPr>
        </w:r>
        <w:r w:rsidR="00546E1C">
          <w:rPr>
            <w:noProof/>
            <w:webHidden/>
          </w:rPr>
          <w:fldChar w:fldCharType="separate"/>
        </w:r>
        <w:r w:rsidR="00546E1C">
          <w:rPr>
            <w:noProof/>
            <w:webHidden/>
          </w:rPr>
          <w:t>8</w:t>
        </w:r>
        <w:r w:rsidR="00546E1C">
          <w:rPr>
            <w:noProof/>
            <w:webHidden/>
          </w:rPr>
          <w:fldChar w:fldCharType="end"/>
        </w:r>
      </w:hyperlink>
    </w:p>
    <w:p w14:paraId="4CC602F0" w14:textId="4DB4D613" w:rsidR="00546E1C" w:rsidRDefault="004A1561">
      <w:pPr>
        <w:pStyle w:val="TOC1"/>
        <w:rPr>
          <w:rFonts w:asciiTheme="minorHAnsi" w:eastAsiaTheme="minorEastAsia" w:hAnsiTheme="minorHAnsi" w:cstheme="minorBidi"/>
          <w:b w:val="0"/>
          <w:noProof/>
          <w:lang w:eastAsia="en-GB"/>
        </w:rPr>
      </w:pPr>
      <w:hyperlink w:anchor="_Toc101120015" w:history="1">
        <w:r w:rsidR="00546E1C" w:rsidRPr="006C269F">
          <w:rPr>
            <w:rStyle w:val="Hyperlink"/>
            <w:noProof/>
            <w:lang w:val="en-US" w:eastAsia="en-GB"/>
          </w:rPr>
          <w:t>2</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State of the Art</w:t>
        </w:r>
        <w:r w:rsidR="00546E1C">
          <w:rPr>
            <w:noProof/>
            <w:webHidden/>
          </w:rPr>
          <w:tab/>
        </w:r>
        <w:r w:rsidR="00546E1C">
          <w:rPr>
            <w:noProof/>
            <w:webHidden/>
          </w:rPr>
          <w:fldChar w:fldCharType="begin"/>
        </w:r>
        <w:r w:rsidR="00546E1C">
          <w:rPr>
            <w:noProof/>
            <w:webHidden/>
          </w:rPr>
          <w:instrText xml:space="preserve"> PAGEREF _Toc101120015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636B89C0" w14:textId="0A01165E" w:rsidR="00546E1C" w:rsidRDefault="004A1561">
      <w:pPr>
        <w:pStyle w:val="TOC2"/>
        <w:rPr>
          <w:rFonts w:asciiTheme="minorHAnsi" w:eastAsiaTheme="minorEastAsia" w:hAnsiTheme="minorHAnsi" w:cstheme="minorBidi"/>
          <w:noProof/>
          <w:lang w:eastAsia="en-GB"/>
        </w:rPr>
      </w:pPr>
      <w:hyperlink w:anchor="_Toc101120016" w:history="1">
        <w:r w:rsidR="00546E1C" w:rsidRPr="006C269F">
          <w:rPr>
            <w:rStyle w:val="Hyperlink"/>
            <w:noProof/>
            <w:lang w:val="en-US" w:eastAsia="en-GB"/>
          </w:rPr>
          <w:t>2.1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in Medical Diagnostics</w:t>
        </w:r>
        <w:r w:rsidR="00546E1C">
          <w:rPr>
            <w:noProof/>
            <w:webHidden/>
          </w:rPr>
          <w:tab/>
        </w:r>
        <w:r w:rsidR="00546E1C">
          <w:rPr>
            <w:noProof/>
            <w:webHidden/>
          </w:rPr>
          <w:fldChar w:fldCharType="begin"/>
        </w:r>
        <w:r w:rsidR="00546E1C">
          <w:rPr>
            <w:noProof/>
            <w:webHidden/>
          </w:rPr>
          <w:instrText xml:space="preserve"> PAGEREF _Toc101120016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2F907F6A" w14:textId="05EC1609" w:rsidR="00546E1C" w:rsidRDefault="004A1561">
      <w:pPr>
        <w:pStyle w:val="TOC3"/>
        <w:rPr>
          <w:rFonts w:asciiTheme="minorHAnsi" w:eastAsiaTheme="minorEastAsia" w:hAnsiTheme="minorHAnsi" w:cstheme="minorBidi"/>
          <w:noProof/>
          <w:lang w:eastAsia="en-GB"/>
        </w:rPr>
      </w:pPr>
      <w:hyperlink w:anchor="_Toc101120017" w:history="1">
        <w:r w:rsidR="00546E1C" w:rsidRPr="006C269F">
          <w:rPr>
            <w:rStyle w:val="Hyperlink"/>
            <w:noProof/>
            <w:lang w:val="en-US" w:eastAsia="en-GB"/>
          </w:rPr>
          <w:t>2.1.1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modalities in medicine</w:t>
        </w:r>
        <w:r w:rsidR="00546E1C">
          <w:rPr>
            <w:noProof/>
            <w:webHidden/>
          </w:rPr>
          <w:tab/>
        </w:r>
        <w:r w:rsidR="00546E1C">
          <w:rPr>
            <w:noProof/>
            <w:webHidden/>
          </w:rPr>
          <w:fldChar w:fldCharType="begin"/>
        </w:r>
        <w:r w:rsidR="00546E1C">
          <w:rPr>
            <w:noProof/>
            <w:webHidden/>
          </w:rPr>
          <w:instrText xml:space="preserve"> PAGEREF _Toc101120017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5574D83A" w14:textId="470E4784" w:rsidR="00546E1C" w:rsidRDefault="004A1561">
      <w:pPr>
        <w:pStyle w:val="TOC3"/>
        <w:rPr>
          <w:rFonts w:asciiTheme="minorHAnsi" w:eastAsiaTheme="minorEastAsia" w:hAnsiTheme="minorHAnsi" w:cstheme="minorBidi"/>
          <w:noProof/>
          <w:lang w:eastAsia="en-GB"/>
        </w:rPr>
      </w:pPr>
      <w:hyperlink w:anchor="_Toc101120018" w:history="1">
        <w:r w:rsidR="00546E1C" w:rsidRPr="006C269F">
          <w:rPr>
            <w:rStyle w:val="Hyperlink"/>
            <w:noProof/>
            <w:lang w:val="en-US" w:eastAsia="en-GB"/>
          </w:rPr>
          <w:t>2.1.2</w:t>
        </w:r>
        <w:r w:rsidR="00546E1C">
          <w:rPr>
            <w:rFonts w:asciiTheme="minorHAnsi" w:eastAsiaTheme="minorEastAsia" w:hAnsiTheme="minorHAnsi" w:cstheme="minorBidi"/>
            <w:noProof/>
            <w:lang w:eastAsia="en-GB"/>
          </w:rPr>
          <w:tab/>
        </w:r>
        <w:r w:rsidR="00546E1C" w:rsidRPr="006C269F">
          <w:rPr>
            <w:rStyle w:val="Hyperlink"/>
            <w:noProof/>
            <w:lang w:val="en-US" w:eastAsia="en-GB"/>
          </w:rPr>
          <w:t>Volumetric Data</w:t>
        </w:r>
        <w:r w:rsidR="00546E1C">
          <w:rPr>
            <w:noProof/>
            <w:webHidden/>
          </w:rPr>
          <w:tab/>
        </w:r>
        <w:r w:rsidR="00546E1C">
          <w:rPr>
            <w:noProof/>
            <w:webHidden/>
          </w:rPr>
          <w:fldChar w:fldCharType="begin"/>
        </w:r>
        <w:r w:rsidR="00546E1C">
          <w:rPr>
            <w:noProof/>
            <w:webHidden/>
          </w:rPr>
          <w:instrText xml:space="preserve"> PAGEREF _Toc101120018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7E981749" w14:textId="17FC0A02" w:rsidR="00546E1C" w:rsidRDefault="004A1561">
      <w:pPr>
        <w:pStyle w:val="TOC2"/>
        <w:rPr>
          <w:rFonts w:asciiTheme="minorHAnsi" w:eastAsiaTheme="minorEastAsia" w:hAnsiTheme="minorHAnsi" w:cstheme="minorBidi"/>
          <w:noProof/>
          <w:lang w:eastAsia="en-GB"/>
        </w:rPr>
      </w:pPr>
      <w:hyperlink w:anchor="_Toc101120019" w:history="1">
        <w:r w:rsidR="00546E1C" w:rsidRPr="006C269F">
          <w:rPr>
            <w:rStyle w:val="Hyperlink"/>
            <w:noProof/>
            <w:lang w:val="en-US" w:eastAsia="en-GB"/>
          </w:rPr>
          <w:t>2.2</w:t>
        </w:r>
        <w:r w:rsidR="00546E1C">
          <w:rPr>
            <w:rFonts w:asciiTheme="minorHAnsi" w:eastAsiaTheme="minorEastAsia" w:hAnsiTheme="minorHAnsi" w:cstheme="minorBidi"/>
            <w:noProof/>
            <w:lang w:eastAsia="en-GB"/>
          </w:rPr>
          <w:tab/>
        </w:r>
        <w:r w:rsidR="00546E1C" w:rsidRPr="006C269F">
          <w:rPr>
            <w:rStyle w:val="Hyperlink"/>
            <w:noProof/>
            <w:lang w:val="en-US" w:eastAsia="en-GB"/>
          </w:rPr>
          <w:t>Motivation</w:t>
        </w:r>
        <w:r w:rsidR="00546E1C">
          <w:rPr>
            <w:noProof/>
            <w:webHidden/>
          </w:rPr>
          <w:tab/>
        </w:r>
        <w:r w:rsidR="00546E1C">
          <w:rPr>
            <w:noProof/>
            <w:webHidden/>
          </w:rPr>
          <w:fldChar w:fldCharType="begin"/>
        </w:r>
        <w:r w:rsidR="00546E1C">
          <w:rPr>
            <w:noProof/>
            <w:webHidden/>
          </w:rPr>
          <w:instrText xml:space="preserve"> PAGEREF _Toc101120019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2BC25324" w14:textId="33EA4E29" w:rsidR="00546E1C" w:rsidRDefault="004A1561">
      <w:pPr>
        <w:pStyle w:val="TOC3"/>
        <w:rPr>
          <w:rFonts w:asciiTheme="minorHAnsi" w:eastAsiaTheme="minorEastAsia" w:hAnsiTheme="minorHAnsi" w:cstheme="minorBidi"/>
          <w:noProof/>
          <w:lang w:eastAsia="en-GB"/>
        </w:rPr>
      </w:pPr>
      <w:hyperlink w:anchor="_Toc101120020" w:history="1">
        <w:r w:rsidR="00546E1C" w:rsidRPr="006C269F">
          <w:rPr>
            <w:rStyle w:val="Hyperlink"/>
            <w:noProof/>
            <w:lang w:val="en-US" w:eastAsia="en-GB"/>
          </w:rPr>
          <w:t>2.2.1</w:t>
        </w:r>
        <w:r w:rsidR="00546E1C">
          <w:rPr>
            <w:rFonts w:asciiTheme="minorHAnsi" w:eastAsiaTheme="minorEastAsia" w:hAnsiTheme="minorHAnsi" w:cstheme="minorBidi"/>
            <w:noProof/>
            <w:lang w:eastAsia="en-GB"/>
          </w:rPr>
          <w:tab/>
        </w:r>
        <w:r w:rsidR="00546E1C" w:rsidRPr="006C269F">
          <w:rPr>
            <w:rStyle w:val="Hyperlink"/>
            <w:noProof/>
            <w:lang w:val="en-US" w:eastAsia="en-GB"/>
          </w:rPr>
          <w:t>Human immune cells in colon tissue</w:t>
        </w:r>
        <w:r w:rsidR="00546E1C">
          <w:rPr>
            <w:noProof/>
            <w:webHidden/>
          </w:rPr>
          <w:tab/>
        </w:r>
        <w:r w:rsidR="00546E1C">
          <w:rPr>
            <w:noProof/>
            <w:webHidden/>
          </w:rPr>
          <w:fldChar w:fldCharType="begin"/>
        </w:r>
        <w:r w:rsidR="00546E1C">
          <w:rPr>
            <w:noProof/>
            <w:webHidden/>
          </w:rPr>
          <w:instrText xml:space="preserve"> PAGEREF _Toc101120020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58FC5D39" w14:textId="4A1FAD2F" w:rsidR="00546E1C" w:rsidRDefault="004A1561">
      <w:pPr>
        <w:pStyle w:val="TOC3"/>
        <w:rPr>
          <w:rFonts w:asciiTheme="minorHAnsi" w:eastAsiaTheme="minorEastAsia" w:hAnsiTheme="minorHAnsi" w:cstheme="minorBidi"/>
          <w:noProof/>
          <w:lang w:eastAsia="en-GB"/>
        </w:rPr>
      </w:pPr>
      <w:hyperlink w:anchor="_Toc101120021" w:history="1">
        <w:r w:rsidR="00546E1C" w:rsidRPr="006C269F">
          <w:rPr>
            <w:rStyle w:val="Hyperlink"/>
            <w:noProof/>
            <w:lang w:val="en-US" w:eastAsia="en-GB"/>
          </w:rPr>
          <w:t>2.2.2</w:t>
        </w:r>
        <w:r w:rsidR="00546E1C">
          <w:rPr>
            <w:rFonts w:asciiTheme="minorHAnsi" w:eastAsiaTheme="minorEastAsia" w:hAnsiTheme="minorHAnsi" w:cstheme="minorBidi"/>
            <w:noProof/>
            <w:lang w:eastAsia="en-GB"/>
          </w:rPr>
          <w:tab/>
        </w:r>
        <w:r w:rsidR="00546E1C" w:rsidRPr="006C269F">
          <w:rPr>
            <w:rStyle w:val="Hyperlink"/>
            <w:noProof/>
            <w:lang w:val="en-US" w:eastAsia="en-GB"/>
          </w:rPr>
          <w:t>Multiphoton Microscope</w:t>
        </w:r>
        <w:r w:rsidR="00546E1C">
          <w:rPr>
            <w:noProof/>
            <w:webHidden/>
          </w:rPr>
          <w:tab/>
        </w:r>
        <w:r w:rsidR="00546E1C">
          <w:rPr>
            <w:noProof/>
            <w:webHidden/>
          </w:rPr>
          <w:fldChar w:fldCharType="begin"/>
        </w:r>
        <w:r w:rsidR="00546E1C">
          <w:rPr>
            <w:noProof/>
            <w:webHidden/>
          </w:rPr>
          <w:instrText xml:space="preserve"> PAGEREF _Toc101120021 \h </w:instrText>
        </w:r>
        <w:r w:rsidR="00546E1C">
          <w:rPr>
            <w:noProof/>
            <w:webHidden/>
          </w:rPr>
        </w:r>
        <w:r w:rsidR="00546E1C">
          <w:rPr>
            <w:noProof/>
            <w:webHidden/>
          </w:rPr>
          <w:fldChar w:fldCharType="separate"/>
        </w:r>
        <w:r w:rsidR="00546E1C">
          <w:rPr>
            <w:noProof/>
            <w:webHidden/>
          </w:rPr>
          <w:t>12</w:t>
        </w:r>
        <w:r w:rsidR="00546E1C">
          <w:rPr>
            <w:noProof/>
            <w:webHidden/>
          </w:rPr>
          <w:fldChar w:fldCharType="end"/>
        </w:r>
      </w:hyperlink>
    </w:p>
    <w:p w14:paraId="6491490B" w14:textId="16274BE5" w:rsidR="00546E1C" w:rsidRDefault="004A1561">
      <w:pPr>
        <w:pStyle w:val="TOC2"/>
        <w:rPr>
          <w:rFonts w:asciiTheme="minorHAnsi" w:eastAsiaTheme="minorEastAsia" w:hAnsiTheme="minorHAnsi" w:cstheme="minorBidi"/>
          <w:noProof/>
          <w:lang w:eastAsia="en-GB"/>
        </w:rPr>
      </w:pPr>
      <w:hyperlink w:anchor="_Toc101120022" w:history="1">
        <w:r w:rsidR="00546E1C" w:rsidRPr="006C269F">
          <w:rPr>
            <w:rStyle w:val="Hyperlink"/>
            <w:noProof/>
            <w:lang w:val="en-US" w:eastAsia="en-GB"/>
          </w:rPr>
          <w:t>2.3</w:t>
        </w:r>
        <w:r w:rsidR="00546E1C">
          <w:rPr>
            <w:rFonts w:asciiTheme="minorHAnsi" w:eastAsiaTheme="minorEastAsia" w:hAnsiTheme="minorHAnsi" w:cstheme="minorBidi"/>
            <w:noProof/>
            <w:lang w:eastAsia="en-GB"/>
          </w:rPr>
          <w:tab/>
        </w:r>
        <w:r w:rsidR="00546E1C" w:rsidRPr="006C269F">
          <w:rPr>
            <w:rStyle w:val="Hyperlink"/>
            <w:noProof/>
            <w:lang w:val="en-US" w:eastAsia="en-GB"/>
          </w:rPr>
          <w:t>Aims of Image Analysis</w:t>
        </w:r>
        <w:r w:rsidR="00546E1C">
          <w:rPr>
            <w:noProof/>
            <w:webHidden/>
          </w:rPr>
          <w:tab/>
        </w:r>
        <w:r w:rsidR="00546E1C">
          <w:rPr>
            <w:noProof/>
            <w:webHidden/>
          </w:rPr>
          <w:fldChar w:fldCharType="begin"/>
        </w:r>
        <w:r w:rsidR="00546E1C">
          <w:rPr>
            <w:noProof/>
            <w:webHidden/>
          </w:rPr>
          <w:instrText xml:space="preserve"> PAGEREF _Toc101120022 \h </w:instrText>
        </w:r>
        <w:r w:rsidR="00546E1C">
          <w:rPr>
            <w:noProof/>
            <w:webHidden/>
          </w:rPr>
        </w:r>
        <w:r w:rsidR="00546E1C">
          <w:rPr>
            <w:noProof/>
            <w:webHidden/>
          </w:rPr>
          <w:fldChar w:fldCharType="separate"/>
        </w:r>
        <w:r w:rsidR="00546E1C">
          <w:rPr>
            <w:noProof/>
            <w:webHidden/>
          </w:rPr>
          <w:t>13</w:t>
        </w:r>
        <w:r w:rsidR="00546E1C">
          <w:rPr>
            <w:noProof/>
            <w:webHidden/>
          </w:rPr>
          <w:fldChar w:fldCharType="end"/>
        </w:r>
      </w:hyperlink>
    </w:p>
    <w:p w14:paraId="34AC1612" w14:textId="5338018E" w:rsidR="00546E1C" w:rsidRDefault="004A1561">
      <w:pPr>
        <w:pStyle w:val="TOC2"/>
        <w:rPr>
          <w:rFonts w:asciiTheme="minorHAnsi" w:eastAsiaTheme="minorEastAsia" w:hAnsiTheme="minorHAnsi" w:cstheme="minorBidi"/>
          <w:noProof/>
          <w:lang w:eastAsia="en-GB"/>
        </w:rPr>
      </w:pPr>
      <w:hyperlink w:anchor="_Toc101120023" w:history="1">
        <w:r w:rsidR="00546E1C" w:rsidRPr="006C269F">
          <w:rPr>
            <w:rStyle w:val="Hyperlink"/>
            <w:noProof/>
            <w:lang w:val="en-US" w:eastAsia="en-GB"/>
          </w:rPr>
          <w:t>2.4</w:t>
        </w:r>
        <w:r w:rsidR="00546E1C">
          <w:rPr>
            <w:rFonts w:asciiTheme="minorHAnsi" w:eastAsiaTheme="minorEastAsia" w:hAnsiTheme="minorHAnsi" w:cstheme="minorBidi"/>
            <w:noProof/>
            <w:lang w:eastAsia="en-GB"/>
          </w:rPr>
          <w:tab/>
        </w:r>
        <w:r w:rsidR="00546E1C" w:rsidRPr="006C269F">
          <w:rPr>
            <w:rStyle w:val="Hyperlink"/>
            <w:noProof/>
            <w:lang w:val="en-US" w:eastAsia="en-GB"/>
          </w:rPr>
          <w:t>Machine learning in image processing</w:t>
        </w:r>
        <w:r w:rsidR="00546E1C">
          <w:rPr>
            <w:noProof/>
            <w:webHidden/>
          </w:rPr>
          <w:tab/>
        </w:r>
        <w:r w:rsidR="00546E1C">
          <w:rPr>
            <w:noProof/>
            <w:webHidden/>
          </w:rPr>
          <w:fldChar w:fldCharType="begin"/>
        </w:r>
        <w:r w:rsidR="00546E1C">
          <w:rPr>
            <w:noProof/>
            <w:webHidden/>
          </w:rPr>
          <w:instrText xml:space="preserve"> PAGEREF _Toc101120023 \h </w:instrText>
        </w:r>
        <w:r w:rsidR="00546E1C">
          <w:rPr>
            <w:noProof/>
            <w:webHidden/>
          </w:rPr>
        </w:r>
        <w:r w:rsidR="00546E1C">
          <w:rPr>
            <w:noProof/>
            <w:webHidden/>
          </w:rPr>
          <w:fldChar w:fldCharType="separate"/>
        </w:r>
        <w:r w:rsidR="00546E1C">
          <w:rPr>
            <w:noProof/>
            <w:webHidden/>
          </w:rPr>
          <w:t>14</w:t>
        </w:r>
        <w:r w:rsidR="00546E1C">
          <w:rPr>
            <w:noProof/>
            <w:webHidden/>
          </w:rPr>
          <w:fldChar w:fldCharType="end"/>
        </w:r>
      </w:hyperlink>
    </w:p>
    <w:p w14:paraId="48D779AB" w14:textId="504D3DD5" w:rsidR="00546E1C" w:rsidRDefault="004A1561">
      <w:pPr>
        <w:pStyle w:val="TOC2"/>
        <w:rPr>
          <w:rFonts w:asciiTheme="minorHAnsi" w:eastAsiaTheme="minorEastAsia" w:hAnsiTheme="minorHAnsi" w:cstheme="minorBidi"/>
          <w:noProof/>
          <w:lang w:eastAsia="en-GB"/>
        </w:rPr>
      </w:pPr>
      <w:hyperlink w:anchor="_Toc101120024" w:history="1">
        <w:r w:rsidR="00546E1C" w:rsidRPr="006C269F">
          <w:rPr>
            <w:rStyle w:val="Hyperlink"/>
            <w:noProof/>
            <w:lang w:val="en-US"/>
          </w:rPr>
          <w:t>2.5</w:t>
        </w:r>
        <w:r w:rsidR="00546E1C">
          <w:rPr>
            <w:rFonts w:asciiTheme="minorHAnsi" w:eastAsiaTheme="minorEastAsia" w:hAnsiTheme="minorHAnsi" w:cstheme="minorBidi"/>
            <w:noProof/>
            <w:lang w:eastAsia="en-GB"/>
          </w:rPr>
          <w:tab/>
        </w:r>
        <w:r w:rsidR="00546E1C" w:rsidRPr="006C269F">
          <w:rPr>
            <w:rStyle w:val="Hyperlink"/>
            <w:noProof/>
            <w:lang w:val="en-US"/>
          </w:rPr>
          <w:t>Decision Tree</w:t>
        </w:r>
        <w:r w:rsidR="00546E1C">
          <w:rPr>
            <w:noProof/>
            <w:webHidden/>
          </w:rPr>
          <w:tab/>
        </w:r>
        <w:r w:rsidR="00546E1C">
          <w:rPr>
            <w:noProof/>
            <w:webHidden/>
          </w:rPr>
          <w:fldChar w:fldCharType="begin"/>
        </w:r>
        <w:r w:rsidR="00546E1C">
          <w:rPr>
            <w:noProof/>
            <w:webHidden/>
          </w:rPr>
          <w:instrText xml:space="preserve"> PAGEREF _Toc101120024 \h </w:instrText>
        </w:r>
        <w:r w:rsidR="00546E1C">
          <w:rPr>
            <w:noProof/>
            <w:webHidden/>
          </w:rPr>
        </w:r>
        <w:r w:rsidR="00546E1C">
          <w:rPr>
            <w:noProof/>
            <w:webHidden/>
          </w:rPr>
          <w:fldChar w:fldCharType="separate"/>
        </w:r>
        <w:r w:rsidR="00546E1C">
          <w:rPr>
            <w:noProof/>
            <w:webHidden/>
          </w:rPr>
          <w:t>15</w:t>
        </w:r>
        <w:r w:rsidR="00546E1C">
          <w:rPr>
            <w:noProof/>
            <w:webHidden/>
          </w:rPr>
          <w:fldChar w:fldCharType="end"/>
        </w:r>
      </w:hyperlink>
    </w:p>
    <w:p w14:paraId="0D6379C1" w14:textId="2FC1A76C" w:rsidR="00546E1C" w:rsidRDefault="004A1561">
      <w:pPr>
        <w:pStyle w:val="TOC2"/>
        <w:rPr>
          <w:rFonts w:asciiTheme="minorHAnsi" w:eastAsiaTheme="minorEastAsia" w:hAnsiTheme="minorHAnsi" w:cstheme="minorBidi"/>
          <w:noProof/>
          <w:lang w:eastAsia="en-GB"/>
        </w:rPr>
      </w:pPr>
      <w:hyperlink w:anchor="_Toc101120025" w:history="1">
        <w:r w:rsidR="00546E1C" w:rsidRPr="006C269F">
          <w:rPr>
            <w:rStyle w:val="Hyperlink"/>
            <w:noProof/>
            <w:lang w:val="en-US" w:eastAsia="en-GB"/>
          </w:rPr>
          <w:t>2.6</w:t>
        </w:r>
        <w:r w:rsidR="00546E1C">
          <w:rPr>
            <w:rFonts w:asciiTheme="minorHAnsi" w:eastAsiaTheme="minorEastAsia" w:hAnsiTheme="minorHAnsi" w:cstheme="minorBidi"/>
            <w:noProof/>
            <w:lang w:eastAsia="en-GB"/>
          </w:rPr>
          <w:tab/>
        </w:r>
        <w:r w:rsidR="00546E1C" w:rsidRPr="006C269F">
          <w:rPr>
            <w:rStyle w:val="Hyperlink"/>
            <w:noProof/>
            <w:lang w:val="en-US" w:eastAsia="en-GB"/>
          </w:rPr>
          <w:t>Random forest</w:t>
        </w:r>
        <w:r w:rsidR="00546E1C">
          <w:rPr>
            <w:noProof/>
            <w:webHidden/>
          </w:rPr>
          <w:tab/>
        </w:r>
        <w:r w:rsidR="00546E1C">
          <w:rPr>
            <w:noProof/>
            <w:webHidden/>
          </w:rPr>
          <w:fldChar w:fldCharType="begin"/>
        </w:r>
        <w:r w:rsidR="00546E1C">
          <w:rPr>
            <w:noProof/>
            <w:webHidden/>
          </w:rPr>
          <w:instrText xml:space="preserve"> PAGEREF _Toc101120025 \h </w:instrText>
        </w:r>
        <w:r w:rsidR="00546E1C">
          <w:rPr>
            <w:noProof/>
            <w:webHidden/>
          </w:rPr>
        </w:r>
        <w:r w:rsidR="00546E1C">
          <w:rPr>
            <w:noProof/>
            <w:webHidden/>
          </w:rPr>
          <w:fldChar w:fldCharType="separate"/>
        </w:r>
        <w:r w:rsidR="00546E1C">
          <w:rPr>
            <w:noProof/>
            <w:webHidden/>
          </w:rPr>
          <w:t>16</w:t>
        </w:r>
        <w:r w:rsidR="00546E1C">
          <w:rPr>
            <w:noProof/>
            <w:webHidden/>
          </w:rPr>
          <w:fldChar w:fldCharType="end"/>
        </w:r>
      </w:hyperlink>
    </w:p>
    <w:p w14:paraId="3C42926B" w14:textId="17F1CE16" w:rsidR="00546E1C" w:rsidRDefault="004A1561">
      <w:pPr>
        <w:pStyle w:val="TOC2"/>
        <w:rPr>
          <w:rFonts w:asciiTheme="minorHAnsi" w:eastAsiaTheme="minorEastAsia" w:hAnsiTheme="minorHAnsi" w:cstheme="minorBidi"/>
          <w:noProof/>
          <w:lang w:eastAsia="en-GB"/>
        </w:rPr>
      </w:pPr>
      <w:hyperlink w:anchor="_Toc101120026" w:history="1">
        <w:r w:rsidR="00546E1C" w:rsidRPr="006C269F">
          <w:rPr>
            <w:rStyle w:val="Hyperlink"/>
            <w:noProof/>
            <w:lang w:val="en-US" w:eastAsia="en-GB"/>
          </w:rPr>
          <w:t>2.7</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extraction</w:t>
        </w:r>
        <w:r w:rsidR="00546E1C">
          <w:rPr>
            <w:noProof/>
            <w:webHidden/>
          </w:rPr>
          <w:tab/>
        </w:r>
        <w:r w:rsidR="00546E1C">
          <w:rPr>
            <w:noProof/>
            <w:webHidden/>
          </w:rPr>
          <w:fldChar w:fldCharType="begin"/>
        </w:r>
        <w:r w:rsidR="00546E1C">
          <w:rPr>
            <w:noProof/>
            <w:webHidden/>
          </w:rPr>
          <w:instrText xml:space="preserve"> PAGEREF _Toc101120026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60F7DA47" w14:textId="235FB2AE" w:rsidR="00546E1C" w:rsidRDefault="004A1561">
      <w:pPr>
        <w:pStyle w:val="TOC3"/>
        <w:rPr>
          <w:rFonts w:asciiTheme="minorHAnsi" w:eastAsiaTheme="minorEastAsia" w:hAnsiTheme="minorHAnsi" w:cstheme="minorBidi"/>
          <w:noProof/>
          <w:lang w:eastAsia="en-GB"/>
        </w:rPr>
      </w:pPr>
      <w:hyperlink w:anchor="_Toc101120027" w:history="1">
        <w:r w:rsidR="00546E1C" w:rsidRPr="006C269F">
          <w:rPr>
            <w:rStyle w:val="Hyperlink"/>
            <w:noProof/>
            <w:lang w:val="en-US" w:eastAsia="en-GB"/>
          </w:rPr>
          <w:t>2.7.1</w:t>
        </w:r>
        <w:r w:rsidR="00546E1C">
          <w:rPr>
            <w:rFonts w:asciiTheme="minorHAnsi" w:eastAsiaTheme="minorEastAsia" w:hAnsiTheme="minorHAnsi" w:cstheme="minorBidi"/>
            <w:noProof/>
            <w:lang w:eastAsia="en-GB"/>
          </w:rPr>
          <w:tab/>
        </w:r>
        <w:r w:rsidR="00546E1C" w:rsidRPr="006C269F">
          <w:rPr>
            <w:rStyle w:val="Hyperlink"/>
            <w:noProof/>
            <w:lang w:val="en-US" w:eastAsia="en-GB"/>
          </w:rPr>
          <w:t>Convolutions</w:t>
        </w:r>
        <w:r w:rsidR="00546E1C">
          <w:rPr>
            <w:noProof/>
            <w:webHidden/>
          </w:rPr>
          <w:tab/>
        </w:r>
        <w:r w:rsidR="00546E1C">
          <w:rPr>
            <w:noProof/>
            <w:webHidden/>
          </w:rPr>
          <w:fldChar w:fldCharType="begin"/>
        </w:r>
        <w:r w:rsidR="00546E1C">
          <w:rPr>
            <w:noProof/>
            <w:webHidden/>
          </w:rPr>
          <w:instrText xml:space="preserve"> PAGEREF _Toc101120027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1F7DB39B" w14:textId="2A013B4C" w:rsidR="00546E1C" w:rsidRDefault="004A1561">
      <w:pPr>
        <w:pStyle w:val="TOC3"/>
        <w:rPr>
          <w:rFonts w:asciiTheme="minorHAnsi" w:eastAsiaTheme="minorEastAsia" w:hAnsiTheme="minorHAnsi" w:cstheme="minorBidi"/>
          <w:noProof/>
          <w:lang w:eastAsia="en-GB"/>
        </w:rPr>
      </w:pPr>
      <w:hyperlink w:anchor="_Toc101120028" w:history="1">
        <w:r w:rsidR="00546E1C" w:rsidRPr="006C269F">
          <w:rPr>
            <w:rStyle w:val="Hyperlink"/>
            <w:noProof/>
            <w:lang w:val="en-US" w:eastAsia="en-GB"/>
          </w:rPr>
          <w:t>2.7.2</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sets</w:t>
        </w:r>
        <w:r w:rsidR="00546E1C">
          <w:rPr>
            <w:noProof/>
            <w:webHidden/>
          </w:rPr>
          <w:tab/>
        </w:r>
        <w:r w:rsidR="00546E1C">
          <w:rPr>
            <w:noProof/>
            <w:webHidden/>
          </w:rPr>
          <w:fldChar w:fldCharType="begin"/>
        </w:r>
        <w:r w:rsidR="00546E1C">
          <w:rPr>
            <w:noProof/>
            <w:webHidden/>
          </w:rPr>
          <w:instrText xml:space="preserve"> PAGEREF _Toc101120028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346004AC" w14:textId="66FAC70E" w:rsidR="00546E1C" w:rsidRDefault="004A1561">
      <w:pPr>
        <w:pStyle w:val="TOC2"/>
        <w:rPr>
          <w:rFonts w:asciiTheme="minorHAnsi" w:eastAsiaTheme="minorEastAsia" w:hAnsiTheme="minorHAnsi" w:cstheme="minorBidi"/>
          <w:noProof/>
          <w:lang w:eastAsia="en-GB"/>
        </w:rPr>
      </w:pPr>
      <w:hyperlink w:anchor="_Toc101120029" w:history="1">
        <w:r w:rsidR="00546E1C" w:rsidRPr="006C269F">
          <w:rPr>
            <w:rStyle w:val="Hyperlink"/>
            <w:noProof/>
            <w:lang w:val="en-US" w:eastAsia="en-GB"/>
          </w:rPr>
          <w:t>2.8</w:t>
        </w:r>
        <w:r w:rsidR="00546E1C">
          <w:rPr>
            <w:rFonts w:asciiTheme="minorHAnsi" w:eastAsiaTheme="minorEastAsia" w:hAnsiTheme="minorHAnsi" w:cstheme="minorBidi"/>
            <w:noProof/>
            <w:lang w:eastAsia="en-GB"/>
          </w:rPr>
          <w:tab/>
        </w:r>
        <w:r w:rsidR="00546E1C" w:rsidRPr="006C269F">
          <w:rPr>
            <w:rStyle w:val="Hyperlink"/>
            <w:noProof/>
            <w:lang w:val="en-US" w:eastAsia="en-GB"/>
          </w:rPr>
          <w:t>Intersection over Union metric</w:t>
        </w:r>
        <w:r w:rsidR="00546E1C">
          <w:rPr>
            <w:noProof/>
            <w:webHidden/>
          </w:rPr>
          <w:tab/>
        </w:r>
        <w:r w:rsidR="00546E1C">
          <w:rPr>
            <w:noProof/>
            <w:webHidden/>
          </w:rPr>
          <w:fldChar w:fldCharType="begin"/>
        </w:r>
        <w:r w:rsidR="00546E1C">
          <w:rPr>
            <w:noProof/>
            <w:webHidden/>
          </w:rPr>
          <w:instrText xml:space="preserve"> PAGEREF _Toc101120029 \h </w:instrText>
        </w:r>
        <w:r w:rsidR="00546E1C">
          <w:rPr>
            <w:noProof/>
            <w:webHidden/>
          </w:rPr>
        </w:r>
        <w:r w:rsidR="00546E1C">
          <w:rPr>
            <w:noProof/>
            <w:webHidden/>
          </w:rPr>
          <w:fldChar w:fldCharType="separate"/>
        </w:r>
        <w:r w:rsidR="00546E1C">
          <w:rPr>
            <w:noProof/>
            <w:webHidden/>
          </w:rPr>
          <w:t>18</w:t>
        </w:r>
        <w:r w:rsidR="00546E1C">
          <w:rPr>
            <w:noProof/>
            <w:webHidden/>
          </w:rPr>
          <w:fldChar w:fldCharType="end"/>
        </w:r>
      </w:hyperlink>
    </w:p>
    <w:p w14:paraId="629FF946" w14:textId="274D257A" w:rsidR="00546E1C" w:rsidRDefault="004A1561">
      <w:pPr>
        <w:pStyle w:val="TOC1"/>
        <w:rPr>
          <w:rFonts w:asciiTheme="minorHAnsi" w:eastAsiaTheme="minorEastAsia" w:hAnsiTheme="minorHAnsi" w:cstheme="minorBidi"/>
          <w:b w:val="0"/>
          <w:noProof/>
          <w:lang w:eastAsia="en-GB"/>
        </w:rPr>
      </w:pPr>
      <w:hyperlink w:anchor="_Toc101120030" w:history="1">
        <w:r w:rsidR="00546E1C" w:rsidRPr="006C269F">
          <w:rPr>
            <w:rStyle w:val="Hyperlink"/>
            <w:noProof/>
            <w:lang w:val="en-US" w:eastAsia="en-GB"/>
          </w:rPr>
          <w:t>3</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Methods</w:t>
        </w:r>
        <w:r w:rsidR="00546E1C">
          <w:rPr>
            <w:noProof/>
            <w:webHidden/>
          </w:rPr>
          <w:tab/>
        </w:r>
        <w:r w:rsidR="00546E1C">
          <w:rPr>
            <w:noProof/>
            <w:webHidden/>
          </w:rPr>
          <w:fldChar w:fldCharType="begin"/>
        </w:r>
        <w:r w:rsidR="00546E1C">
          <w:rPr>
            <w:noProof/>
            <w:webHidden/>
          </w:rPr>
          <w:instrText xml:space="preserve"> PAGEREF _Toc101120030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2E2AD483" w14:textId="7AC7D020" w:rsidR="00546E1C" w:rsidRDefault="004A1561">
      <w:pPr>
        <w:pStyle w:val="TOC2"/>
        <w:rPr>
          <w:rFonts w:asciiTheme="minorHAnsi" w:eastAsiaTheme="minorEastAsia" w:hAnsiTheme="minorHAnsi" w:cstheme="minorBidi"/>
          <w:noProof/>
          <w:lang w:eastAsia="en-GB"/>
        </w:rPr>
      </w:pPr>
      <w:hyperlink w:anchor="_Toc101120031" w:history="1">
        <w:r w:rsidR="00546E1C" w:rsidRPr="006C269F">
          <w:rPr>
            <w:rStyle w:val="Hyperlink"/>
            <w:noProof/>
            <w:lang w:val="en-US" w:eastAsia="en-GB"/>
          </w:rPr>
          <w:t>3.1</w:t>
        </w:r>
        <w:r w:rsidR="00546E1C">
          <w:rPr>
            <w:rFonts w:asciiTheme="minorHAnsi" w:eastAsiaTheme="minorEastAsia" w:hAnsiTheme="minorHAnsi" w:cstheme="minorBidi"/>
            <w:noProof/>
            <w:lang w:eastAsia="en-GB"/>
          </w:rPr>
          <w:tab/>
        </w:r>
        <w:r w:rsidR="00546E1C" w:rsidRPr="006C269F">
          <w:rPr>
            <w:rStyle w:val="Hyperlink"/>
            <w:noProof/>
            <w:lang w:val="en-US" w:eastAsia="en-GB"/>
          </w:rPr>
          <w:t>Weka segmentation plugin</w:t>
        </w:r>
        <w:r w:rsidR="00546E1C">
          <w:rPr>
            <w:noProof/>
            <w:webHidden/>
          </w:rPr>
          <w:tab/>
        </w:r>
        <w:r w:rsidR="00546E1C">
          <w:rPr>
            <w:noProof/>
            <w:webHidden/>
          </w:rPr>
          <w:fldChar w:fldCharType="begin"/>
        </w:r>
        <w:r w:rsidR="00546E1C">
          <w:rPr>
            <w:noProof/>
            <w:webHidden/>
          </w:rPr>
          <w:instrText xml:space="preserve"> PAGEREF _Toc101120031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3C277683" w14:textId="19495878" w:rsidR="00546E1C" w:rsidRDefault="004A1561">
      <w:pPr>
        <w:pStyle w:val="TOC2"/>
        <w:rPr>
          <w:rFonts w:asciiTheme="minorHAnsi" w:eastAsiaTheme="minorEastAsia" w:hAnsiTheme="minorHAnsi" w:cstheme="minorBidi"/>
          <w:noProof/>
          <w:lang w:eastAsia="en-GB"/>
        </w:rPr>
      </w:pPr>
      <w:hyperlink w:anchor="_Toc101120032" w:history="1">
        <w:r w:rsidR="00546E1C" w:rsidRPr="006C269F">
          <w:rPr>
            <w:rStyle w:val="Hyperlink"/>
            <w:noProof/>
            <w:lang w:val="en-US"/>
          </w:rPr>
          <w:t>3.2</w:t>
        </w:r>
        <w:r w:rsidR="00546E1C">
          <w:rPr>
            <w:rFonts w:asciiTheme="minorHAnsi" w:eastAsiaTheme="minorEastAsia" w:hAnsiTheme="minorHAnsi" w:cstheme="minorBidi"/>
            <w:noProof/>
            <w:lang w:eastAsia="en-GB"/>
          </w:rPr>
          <w:tab/>
        </w:r>
        <w:r w:rsidR="00546E1C" w:rsidRPr="006C269F">
          <w:rPr>
            <w:rStyle w:val="Hyperlink"/>
            <w:noProof/>
            <w:lang w:val="en-US"/>
          </w:rPr>
          <w:t>Intersection over Union calculation</w:t>
        </w:r>
        <w:r w:rsidR="00546E1C">
          <w:rPr>
            <w:noProof/>
            <w:webHidden/>
          </w:rPr>
          <w:tab/>
        </w:r>
        <w:r w:rsidR="00546E1C">
          <w:rPr>
            <w:noProof/>
            <w:webHidden/>
          </w:rPr>
          <w:fldChar w:fldCharType="begin"/>
        </w:r>
        <w:r w:rsidR="00546E1C">
          <w:rPr>
            <w:noProof/>
            <w:webHidden/>
          </w:rPr>
          <w:instrText xml:space="preserve"> PAGEREF _Toc101120032 \h </w:instrText>
        </w:r>
        <w:r w:rsidR="00546E1C">
          <w:rPr>
            <w:noProof/>
            <w:webHidden/>
          </w:rPr>
        </w:r>
        <w:r w:rsidR="00546E1C">
          <w:rPr>
            <w:noProof/>
            <w:webHidden/>
          </w:rPr>
          <w:fldChar w:fldCharType="separate"/>
        </w:r>
        <w:r w:rsidR="00546E1C">
          <w:rPr>
            <w:noProof/>
            <w:webHidden/>
          </w:rPr>
          <w:t>21</w:t>
        </w:r>
        <w:r w:rsidR="00546E1C">
          <w:rPr>
            <w:noProof/>
            <w:webHidden/>
          </w:rPr>
          <w:fldChar w:fldCharType="end"/>
        </w:r>
      </w:hyperlink>
    </w:p>
    <w:p w14:paraId="50FA6006" w14:textId="4AA6579A" w:rsidR="00546E1C" w:rsidRDefault="004A1561">
      <w:pPr>
        <w:pStyle w:val="TOC1"/>
        <w:rPr>
          <w:rFonts w:asciiTheme="minorHAnsi" w:eastAsiaTheme="minorEastAsia" w:hAnsiTheme="minorHAnsi" w:cstheme="minorBidi"/>
          <w:b w:val="0"/>
          <w:noProof/>
          <w:lang w:eastAsia="en-GB"/>
        </w:rPr>
      </w:pPr>
      <w:hyperlink w:anchor="_Toc101120033" w:history="1">
        <w:r w:rsidR="00546E1C" w:rsidRPr="006C269F">
          <w:rPr>
            <w:rStyle w:val="Hyperlink"/>
            <w:noProof/>
            <w:lang w:val="en-US" w:eastAsia="en-GB"/>
          </w:rPr>
          <w:t>4</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Results</w:t>
        </w:r>
        <w:r w:rsidR="00546E1C">
          <w:rPr>
            <w:noProof/>
            <w:webHidden/>
          </w:rPr>
          <w:tab/>
        </w:r>
        <w:r w:rsidR="00546E1C">
          <w:rPr>
            <w:noProof/>
            <w:webHidden/>
          </w:rPr>
          <w:fldChar w:fldCharType="begin"/>
        </w:r>
        <w:r w:rsidR="00546E1C">
          <w:rPr>
            <w:noProof/>
            <w:webHidden/>
          </w:rPr>
          <w:instrText xml:space="preserve"> PAGEREF _Toc101120033 \h </w:instrText>
        </w:r>
        <w:r w:rsidR="00546E1C">
          <w:rPr>
            <w:noProof/>
            <w:webHidden/>
          </w:rPr>
        </w:r>
        <w:r w:rsidR="00546E1C">
          <w:rPr>
            <w:noProof/>
            <w:webHidden/>
          </w:rPr>
          <w:fldChar w:fldCharType="separate"/>
        </w:r>
        <w:r w:rsidR="00546E1C">
          <w:rPr>
            <w:noProof/>
            <w:webHidden/>
          </w:rPr>
          <w:t>22</w:t>
        </w:r>
        <w:r w:rsidR="00546E1C">
          <w:rPr>
            <w:noProof/>
            <w:webHidden/>
          </w:rPr>
          <w:fldChar w:fldCharType="end"/>
        </w:r>
      </w:hyperlink>
    </w:p>
    <w:p w14:paraId="30429741" w14:textId="20A71E5A" w:rsidR="00546E1C" w:rsidRDefault="004A1561">
      <w:pPr>
        <w:pStyle w:val="TOC2"/>
        <w:rPr>
          <w:rFonts w:asciiTheme="minorHAnsi" w:eastAsiaTheme="minorEastAsia" w:hAnsiTheme="minorHAnsi" w:cstheme="minorBidi"/>
          <w:noProof/>
          <w:lang w:eastAsia="en-GB"/>
        </w:rPr>
      </w:pPr>
      <w:hyperlink w:anchor="_Toc101120034" w:history="1">
        <w:r w:rsidR="00546E1C" w:rsidRPr="006C269F">
          <w:rPr>
            <w:rStyle w:val="Hyperlink"/>
            <w:noProof/>
            <w:lang w:val="en-US"/>
          </w:rPr>
          <w:t>4.1</w:t>
        </w:r>
        <w:r w:rsidR="00546E1C">
          <w:rPr>
            <w:rFonts w:asciiTheme="minorHAnsi" w:eastAsiaTheme="minorEastAsia" w:hAnsiTheme="minorHAnsi" w:cstheme="minorBidi"/>
            <w:noProof/>
            <w:lang w:eastAsia="en-GB"/>
          </w:rPr>
          <w:tab/>
        </w:r>
        <w:r w:rsidR="00546E1C" w:rsidRPr="006C269F">
          <w:rPr>
            <w:rStyle w:val="Hyperlink"/>
            <w:noProof/>
            <w:lang w:val="en-US"/>
          </w:rPr>
          <w:t>Data labeling and cleaning</w:t>
        </w:r>
        <w:r w:rsidR="00546E1C">
          <w:rPr>
            <w:noProof/>
            <w:webHidden/>
          </w:rPr>
          <w:tab/>
        </w:r>
        <w:r w:rsidR="00546E1C">
          <w:rPr>
            <w:noProof/>
            <w:webHidden/>
          </w:rPr>
          <w:fldChar w:fldCharType="begin"/>
        </w:r>
        <w:r w:rsidR="00546E1C">
          <w:rPr>
            <w:noProof/>
            <w:webHidden/>
          </w:rPr>
          <w:instrText xml:space="preserve"> PAGEREF _Toc101120034 \h </w:instrText>
        </w:r>
        <w:r w:rsidR="00546E1C">
          <w:rPr>
            <w:noProof/>
            <w:webHidden/>
          </w:rPr>
        </w:r>
        <w:r w:rsidR="00546E1C">
          <w:rPr>
            <w:noProof/>
            <w:webHidden/>
          </w:rPr>
          <w:fldChar w:fldCharType="separate"/>
        </w:r>
        <w:r w:rsidR="00546E1C">
          <w:rPr>
            <w:noProof/>
            <w:webHidden/>
          </w:rPr>
          <w:t>23</w:t>
        </w:r>
        <w:r w:rsidR="00546E1C">
          <w:rPr>
            <w:noProof/>
            <w:webHidden/>
          </w:rPr>
          <w:fldChar w:fldCharType="end"/>
        </w:r>
      </w:hyperlink>
    </w:p>
    <w:p w14:paraId="05B160A0" w14:textId="78FD6F1D" w:rsidR="00546E1C" w:rsidRDefault="004A1561">
      <w:pPr>
        <w:pStyle w:val="TOC2"/>
        <w:rPr>
          <w:rFonts w:asciiTheme="minorHAnsi" w:eastAsiaTheme="minorEastAsia" w:hAnsiTheme="minorHAnsi" w:cstheme="minorBidi"/>
          <w:noProof/>
          <w:lang w:eastAsia="en-GB"/>
        </w:rPr>
      </w:pPr>
      <w:hyperlink w:anchor="_Toc101120035" w:history="1">
        <w:r w:rsidR="00546E1C" w:rsidRPr="006C269F">
          <w:rPr>
            <w:rStyle w:val="Hyperlink"/>
            <w:noProof/>
            <w:lang w:val="en-US"/>
          </w:rPr>
          <w:t>4.2</w:t>
        </w:r>
        <w:r w:rsidR="00546E1C">
          <w:rPr>
            <w:rFonts w:asciiTheme="minorHAnsi" w:eastAsiaTheme="minorEastAsia" w:hAnsiTheme="minorHAnsi" w:cstheme="minorBidi"/>
            <w:noProof/>
            <w:lang w:eastAsia="en-GB"/>
          </w:rPr>
          <w:tab/>
        </w:r>
        <w:r w:rsidR="00546E1C" w:rsidRPr="006C269F">
          <w:rPr>
            <w:rStyle w:val="Hyperlink"/>
            <w:noProof/>
            <w:lang w:val="en-US"/>
          </w:rPr>
          <w:t>Segmentation results</w:t>
        </w:r>
        <w:r w:rsidR="00546E1C">
          <w:rPr>
            <w:noProof/>
            <w:webHidden/>
          </w:rPr>
          <w:tab/>
        </w:r>
        <w:r w:rsidR="00546E1C">
          <w:rPr>
            <w:noProof/>
            <w:webHidden/>
          </w:rPr>
          <w:fldChar w:fldCharType="begin"/>
        </w:r>
        <w:r w:rsidR="00546E1C">
          <w:rPr>
            <w:noProof/>
            <w:webHidden/>
          </w:rPr>
          <w:instrText xml:space="preserve"> PAGEREF _Toc101120035 \h </w:instrText>
        </w:r>
        <w:r w:rsidR="00546E1C">
          <w:rPr>
            <w:noProof/>
            <w:webHidden/>
          </w:rPr>
        </w:r>
        <w:r w:rsidR="00546E1C">
          <w:rPr>
            <w:noProof/>
            <w:webHidden/>
          </w:rPr>
          <w:fldChar w:fldCharType="separate"/>
        </w:r>
        <w:r w:rsidR="00546E1C">
          <w:rPr>
            <w:noProof/>
            <w:webHidden/>
          </w:rPr>
          <w:t>24</w:t>
        </w:r>
        <w:r w:rsidR="00546E1C">
          <w:rPr>
            <w:noProof/>
            <w:webHidden/>
          </w:rPr>
          <w:fldChar w:fldCharType="end"/>
        </w:r>
      </w:hyperlink>
    </w:p>
    <w:p w14:paraId="00D47C99" w14:textId="194EC03D" w:rsidR="00546E1C" w:rsidRDefault="004A1561">
      <w:pPr>
        <w:pStyle w:val="TOC1"/>
        <w:rPr>
          <w:rFonts w:asciiTheme="minorHAnsi" w:eastAsiaTheme="minorEastAsia" w:hAnsiTheme="minorHAnsi" w:cstheme="minorBidi"/>
          <w:b w:val="0"/>
          <w:noProof/>
          <w:lang w:eastAsia="en-GB"/>
        </w:rPr>
      </w:pPr>
      <w:hyperlink w:anchor="_Toc101120036" w:history="1">
        <w:r w:rsidR="00546E1C" w:rsidRPr="006C269F">
          <w:rPr>
            <w:rStyle w:val="Hyperlink"/>
            <w:noProof/>
            <w:lang w:val="en-US"/>
          </w:rPr>
          <w:t>5</w:t>
        </w:r>
        <w:r w:rsidR="00546E1C">
          <w:rPr>
            <w:rFonts w:asciiTheme="minorHAnsi" w:eastAsiaTheme="minorEastAsia" w:hAnsiTheme="minorHAnsi" w:cstheme="minorBidi"/>
            <w:b w:val="0"/>
            <w:noProof/>
            <w:lang w:eastAsia="en-GB"/>
          </w:rPr>
          <w:tab/>
        </w:r>
        <w:r w:rsidR="00546E1C" w:rsidRPr="006C269F">
          <w:rPr>
            <w:rStyle w:val="Hyperlink"/>
            <w:noProof/>
            <w:lang w:val="en-US"/>
          </w:rPr>
          <w:t>Discussion</w:t>
        </w:r>
        <w:r w:rsidR="00546E1C">
          <w:rPr>
            <w:noProof/>
            <w:webHidden/>
          </w:rPr>
          <w:tab/>
        </w:r>
        <w:r w:rsidR="00546E1C">
          <w:rPr>
            <w:noProof/>
            <w:webHidden/>
          </w:rPr>
          <w:fldChar w:fldCharType="begin"/>
        </w:r>
        <w:r w:rsidR="00546E1C">
          <w:rPr>
            <w:noProof/>
            <w:webHidden/>
          </w:rPr>
          <w:instrText xml:space="preserve"> PAGEREF _Toc101120036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72BC9BF9" w14:textId="2B2CC5C0" w:rsidR="00546E1C" w:rsidRDefault="004A1561">
      <w:pPr>
        <w:pStyle w:val="TOC2"/>
        <w:rPr>
          <w:rFonts w:asciiTheme="minorHAnsi" w:eastAsiaTheme="minorEastAsia" w:hAnsiTheme="minorHAnsi" w:cstheme="minorBidi"/>
          <w:noProof/>
          <w:lang w:eastAsia="en-GB"/>
        </w:rPr>
      </w:pPr>
      <w:hyperlink w:anchor="_Toc101120037" w:history="1">
        <w:r w:rsidR="00546E1C" w:rsidRPr="006C269F">
          <w:rPr>
            <w:rStyle w:val="Hyperlink"/>
            <w:noProof/>
            <w:lang w:val="en-US"/>
          </w:rPr>
          <w:t>5.1</w:t>
        </w:r>
        <w:r w:rsidR="00546E1C">
          <w:rPr>
            <w:rFonts w:asciiTheme="minorHAnsi" w:eastAsiaTheme="minorEastAsia" w:hAnsiTheme="minorHAnsi" w:cstheme="minorBidi"/>
            <w:noProof/>
            <w:lang w:eastAsia="en-GB"/>
          </w:rPr>
          <w:tab/>
        </w:r>
        <w:r w:rsidR="00546E1C" w:rsidRPr="006C269F">
          <w:rPr>
            <w:rStyle w:val="Hyperlink"/>
            <w:noProof/>
            <w:lang w:val="en-US"/>
          </w:rPr>
          <w:t>Classifier feature selection</w:t>
        </w:r>
        <w:r w:rsidR="00546E1C">
          <w:rPr>
            <w:noProof/>
            <w:webHidden/>
          </w:rPr>
          <w:tab/>
        </w:r>
        <w:r w:rsidR="00546E1C">
          <w:rPr>
            <w:noProof/>
            <w:webHidden/>
          </w:rPr>
          <w:fldChar w:fldCharType="begin"/>
        </w:r>
        <w:r w:rsidR="00546E1C">
          <w:rPr>
            <w:noProof/>
            <w:webHidden/>
          </w:rPr>
          <w:instrText xml:space="preserve"> PAGEREF _Toc101120037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48B8879C" w14:textId="60828A91" w:rsidR="00546E1C" w:rsidRDefault="004A1561">
      <w:pPr>
        <w:pStyle w:val="TOC1"/>
        <w:rPr>
          <w:rFonts w:asciiTheme="minorHAnsi" w:eastAsiaTheme="minorEastAsia" w:hAnsiTheme="minorHAnsi" w:cstheme="minorBidi"/>
          <w:b w:val="0"/>
          <w:noProof/>
          <w:lang w:eastAsia="en-GB"/>
        </w:rPr>
      </w:pPr>
      <w:hyperlink w:anchor="_Toc101120038" w:history="1">
        <w:r w:rsidR="00546E1C" w:rsidRPr="006C269F">
          <w:rPr>
            <w:rStyle w:val="Hyperlink"/>
            <w:noProof/>
            <w:lang w:val="en-US" w:eastAsia="en-GB"/>
          </w:rPr>
          <w:t>6</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Conclusion</w:t>
        </w:r>
        <w:r w:rsidR="00546E1C">
          <w:rPr>
            <w:noProof/>
            <w:webHidden/>
          </w:rPr>
          <w:tab/>
        </w:r>
        <w:r w:rsidR="00546E1C">
          <w:rPr>
            <w:noProof/>
            <w:webHidden/>
          </w:rPr>
          <w:fldChar w:fldCharType="begin"/>
        </w:r>
        <w:r w:rsidR="00546E1C">
          <w:rPr>
            <w:noProof/>
            <w:webHidden/>
          </w:rPr>
          <w:instrText xml:space="preserve"> PAGEREF _Toc101120038 \h </w:instrText>
        </w:r>
        <w:r w:rsidR="00546E1C">
          <w:rPr>
            <w:noProof/>
            <w:webHidden/>
          </w:rPr>
        </w:r>
        <w:r w:rsidR="00546E1C">
          <w:rPr>
            <w:noProof/>
            <w:webHidden/>
          </w:rPr>
          <w:fldChar w:fldCharType="separate"/>
        </w:r>
        <w:r w:rsidR="00546E1C">
          <w:rPr>
            <w:noProof/>
            <w:webHidden/>
          </w:rPr>
          <w:t>30</w:t>
        </w:r>
        <w:r w:rsidR="00546E1C">
          <w:rPr>
            <w:noProof/>
            <w:webHidden/>
          </w:rPr>
          <w:fldChar w:fldCharType="end"/>
        </w:r>
      </w:hyperlink>
    </w:p>
    <w:p w14:paraId="6A373D1E" w14:textId="5B418D1D" w:rsidR="00546E1C" w:rsidRDefault="004A1561">
      <w:pPr>
        <w:pStyle w:val="TOC1"/>
        <w:rPr>
          <w:rFonts w:asciiTheme="minorHAnsi" w:eastAsiaTheme="minorEastAsia" w:hAnsiTheme="minorHAnsi" w:cstheme="minorBidi"/>
          <w:b w:val="0"/>
          <w:noProof/>
          <w:lang w:eastAsia="en-GB"/>
        </w:rPr>
      </w:pPr>
      <w:hyperlink w:anchor="_Toc101120039" w:history="1">
        <w:r w:rsidR="00546E1C" w:rsidRPr="006C269F">
          <w:rPr>
            <w:rStyle w:val="Hyperlink"/>
            <w:noProof/>
            <w:lang w:val="en-US"/>
          </w:rPr>
          <w:t>7</w:t>
        </w:r>
        <w:r w:rsidR="00546E1C">
          <w:rPr>
            <w:rFonts w:asciiTheme="minorHAnsi" w:eastAsiaTheme="minorEastAsia" w:hAnsiTheme="minorHAnsi" w:cstheme="minorBidi"/>
            <w:b w:val="0"/>
            <w:noProof/>
            <w:lang w:eastAsia="en-GB"/>
          </w:rPr>
          <w:tab/>
        </w:r>
        <w:r w:rsidR="00546E1C" w:rsidRPr="006C269F">
          <w:rPr>
            <w:rStyle w:val="Hyperlink"/>
            <w:noProof/>
            <w:lang w:val="en-US"/>
          </w:rPr>
          <w:t>References</w:t>
        </w:r>
        <w:r w:rsidR="00546E1C">
          <w:rPr>
            <w:noProof/>
            <w:webHidden/>
          </w:rPr>
          <w:tab/>
        </w:r>
        <w:r w:rsidR="00546E1C">
          <w:rPr>
            <w:noProof/>
            <w:webHidden/>
          </w:rPr>
          <w:fldChar w:fldCharType="begin"/>
        </w:r>
        <w:r w:rsidR="00546E1C">
          <w:rPr>
            <w:noProof/>
            <w:webHidden/>
          </w:rPr>
          <w:instrText xml:space="preserve"> PAGEREF _Toc101120039 \h </w:instrText>
        </w:r>
        <w:r w:rsidR="00546E1C">
          <w:rPr>
            <w:noProof/>
            <w:webHidden/>
          </w:rPr>
        </w:r>
        <w:r w:rsidR="00546E1C">
          <w:rPr>
            <w:noProof/>
            <w:webHidden/>
          </w:rPr>
          <w:fldChar w:fldCharType="separate"/>
        </w:r>
        <w:r w:rsidR="00546E1C">
          <w:rPr>
            <w:noProof/>
            <w:webHidden/>
          </w:rPr>
          <w:t>31</w:t>
        </w:r>
        <w:r w:rsidR="00546E1C">
          <w:rPr>
            <w:noProof/>
            <w:webHidden/>
          </w:rPr>
          <w:fldChar w:fldCharType="end"/>
        </w:r>
      </w:hyperlink>
    </w:p>
    <w:p w14:paraId="643092BF" w14:textId="18B53481" w:rsidR="00546E1C" w:rsidRDefault="004A1561">
      <w:pPr>
        <w:pStyle w:val="TOC1"/>
        <w:rPr>
          <w:rFonts w:asciiTheme="minorHAnsi" w:eastAsiaTheme="minorEastAsia" w:hAnsiTheme="minorHAnsi" w:cstheme="minorBidi"/>
          <w:b w:val="0"/>
          <w:noProof/>
          <w:lang w:eastAsia="en-GB"/>
        </w:rPr>
      </w:pPr>
      <w:hyperlink w:anchor="_Toc101120040" w:history="1">
        <w:r w:rsidR="00546E1C" w:rsidRPr="006C269F">
          <w:rPr>
            <w:rStyle w:val="Hyperlink"/>
            <w:noProof/>
            <w:lang w:val="en-US"/>
          </w:rPr>
          <w:t>8</w:t>
        </w:r>
        <w:r w:rsidR="00546E1C">
          <w:rPr>
            <w:rFonts w:asciiTheme="minorHAnsi" w:eastAsiaTheme="minorEastAsia" w:hAnsiTheme="minorHAnsi" w:cstheme="minorBidi"/>
            <w:b w:val="0"/>
            <w:noProof/>
            <w:lang w:eastAsia="en-GB"/>
          </w:rPr>
          <w:tab/>
        </w:r>
        <w:r w:rsidR="00546E1C" w:rsidRPr="006C269F">
          <w:rPr>
            <w:rStyle w:val="Hyperlink"/>
            <w:noProof/>
            <w:lang w:val="en-US"/>
          </w:rPr>
          <w:t>Appendix</w:t>
        </w:r>
        <w:r w:rsidR="00546E1C">
          <w:rPr>
            <w:noProof/>
            <w:webHidden/>
          </w:rPr>
          <w:tab/>
        </w:r>
        <w:r w:rsidR="00546E1C">
          <w:rPr>
            <w:noProof/>
            <w:webHidden/>
          </w:rPr>
          <w:fldChar w:fldCharType="begin"/>
        </w:r>
        <w:r w:rsidR="00546E1C">
          <w:rPr>
            <w:noProof/>
            <w:webHidden/>
          </w:rPr>
          <w:instrText xml:space="preserve"> PAGEREF _Toc101120040 \h </w:instrText>
        </w:r>
        <w:r w:rsidR="00546E1C">
          <w:rPr>
            <w:noProof/>
            <w:webHidden/>
          </w:rPr>
        </w:r>
        <w:r w:rsidR="00546E1C">
          <w:rPr>
            <w:noProof/>
            <w:webHidden/>
          </w:rPr>
          <w:fldChar w:fldCharType="separate"/>
        </w:r>
        <w:r w:rsidR="00546E1C">
          <w:rPr>
            <w:noProof/>
            <w:webHidden/>
          </w:rPr>
          <w:t>32</w:t>
        </w:r>
        <w:r w:rsidR="00546E1C">
          <w:rPr>
            <w:noProof/>
            <w:webHidden/>
          </w:rPr>
          <w:fldChar w:fldCharType="end"/>
        </w:r>
      </w:hyperlink>
    </w:p>
    <w:p w14:paraId="2519680B" w14:textId="367A83FA"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21" w:name="_Toc101120014"/>
      <w:r w:rsidRPr="006F29DA">
        <w:rPr>
          <w:lang w:val="en-US" w:eastAsia="en-GB"/>
        </w:rPr>
        <w:t>Introduction</w:t>
      </w:r>
      <w:bookmarkEnd w:id="21"/>
      <w:r w:rsidRPr="006F29DA">
        <w:rPr>
          <w:lang w:val="en-US" w:eastAsia="en-GB"/>
        </w:rPr>
        <w:t xml:space="preserve"> </w:t>
      </w:r>
    </w:p>
    <w:p w14:paraId="4238D825" w14:textId="77777777" w:rsidR="00A43BEB" w:rsidRDefault="0059340A" w:rsidP="0059340A">
      <w:pPr>
        <w:pStyle w:val="AbkVerz"/>
        <w:rPr>
          <w:ins w:id="22" w:author="Sergei Dobrovolskii" w:date="2022-07-18T18:33:00Z"/>
          <w:lang w:val="en-US"/>
        </w:rPr>
      </w:pPr>
      <w:commentRangeStart w:id="23"/>
      <w:r>
        <w:rPr>
          <w:lang w:val="en-US"/>
        </w:rPr>
        <w:t xml:space="preserve">In the frame of this </w:t>
      </w:r>
      <w:commentRangeStart w:id="24"/>
      <w:del w:id="25" w:author="Sergei Dobrovolskii" w:date="2022-07-18T18:18:00Z">
        <w:r w:rsidDel="00122790">
          <w:rPr>
            <w:lang w:val="en-US"/>
          </w:rPr>
          <w:delText>Thesis</w:delText>
        </w:r>
        <w:commentRangeEnd w:id="24"/>
        <w:r w:rsidR="000B64C1" w:rsidDel="00122790">
          <w:rPr>
            <w:rStyle w:val="CommentReference"/>
          </w:rPr>
          <w:commentReference w:id="24"/>
        </w:r>
      </w:del>
      <w:ins w:id="26" w:author="Sergei Dobrovolskii" w:date="2022-07-18T18:18:00Z">
        <w:r w:rsidR="00122790">
          <w:rPr>
            <w:lang w:val="en-US"/>
          </w:rPr>
          <w:t>project</w:t>
        </w:r>
      </w:ins>
      <w:r w:rsidR="00C77379">
        <w:rPr>
          <w:lang w:val="en-US"/>
        </w:rPr>
        <w:t>,</w:t>
      </w:r>
      <w:r>
        <w:rPr>
          <w:lang w:val="en-US"/>
        </w:rPr>
        <w:t xml:space="preserve"> labeling for further investigation of immune cells in human colon tissue is required. </w:t>
      </w:r>
      <w:commentRangeEnd w:id="23"/>
      <w:r w:rsidR="00D46418">
        <w:rPr>
          <w:rStyle w:val="CommentReference"/>
        </w:rPr>
        <w:commentReference w:id="23"/>
      </w:r>
      <w:ins w:id="27" w:author="Sergei Dobrovolskii" w:date="2022-07-18T18:32:00Z">
        <w:r w:rsidR="00FA5139" w:rsidRPr="00FA5139">
          <w:rPr>
            <w:lang w:val="en-US"/>
            <w:rPrChange w:id="28" w:author="Sergei Dobrovolskii" w:date="2022-07-18T18:32:00Z">
              <w:rPr/>
            </w:rPrChange>
          </w:rPr>
          <w:t xml:space="preserve"> </w:t>
        </w:r>
        <w:r w:rsidR="00FA5139" w:rsidRPr="00FA5139">
          <w:rPr>
            <w:lang w:val="en-US"/>
          </w:rPr>
          <w:t>Each individual cell must be located, identified, and its features analyzed. This provides objective and statistically reliable evidence to support a hypothesis. To achieve it, however, each cell must first be segmented.</w:t>
        </w:r>
        <w:r w:rsidR="00FA5139">
          <w:rPr>
            <w:lang w:val="en-US"/>
          </w:rPr>
          <w:t xml:space="preserve"> </w:t>
        </w:r>
      </w:ins>
      <w:ins w:id="29" w:author="Sergei Dobrovolskii" w:date="2022-07-18T18:29:00Z">
        <w:r w:rsidR="007F6059" w:rsidRPr="007F6059">
          <w:rPr>
            <w:lang w:val="en-US"/>
          </w:rPr>
          <w:t xml:space="preserve">Even though segmenting </w:t>
        </w:r>
        <w:r w:rsidR="007F6059">
          <w:rPr>
            <w:lang w:val="en-US"/>
          </w:rPr>
          <w:t>images</w:t>
        </w:r>
        <w:r w:rsidR="007F6059" w:rsidRPr="007F6059">
          <w:rPr>
            <w:lang w:val="en-US"/>
          </w:rPr>
          <w:t xml:space="preserve"> is a tedious operation, doing it with three-dimensional data is far more challenging.</w:t>
        </w:r>
      </w:ins>
    </w:p>
    <w:p w14:paraId="2A52C157" w14:textId="49FCEDAD" w:rsidR="0059340A" w:rsidRDefault="0059340A" w:rsidP="0059340A">
      <w:pPr>
        <w:pStyle w:val="AbkVerz"/>
        <w:rPr>
          <w:lang w:val="en-US"/>
        </w:rPr>
      </w:pPr>
      <w:r>
        <w:rPr>
          <w:lang w:val="en-US"/>
        </w:rPr>
        <w:t xml:space="preserve">The studies of immune infiltrate in the infected tissues </w:t>
      </w:r>
      <w:r w:rsidR="00892F55">
        <w:rPr>
          <w:lang w:val="en-US"/>
        </w:rPr>
        <w:t>play</w:t>
      </w:r>
      <w:r>
        <w:rPr>
          <w:lang w:val="en-US"/>
        </w:rPr>
        <w:t xml:space="preserve"> a role to research the disease progress, </w:t>
      </w:r>
      <w:r w:rsidR="00892F55">
        <w:rPr>
          <w:lang w:val="en-US"/>
        </w:rPr>
        <w:t>which</w:t>
      </w:r>
      <w:r>
        <w:rPr>
          <w:lang w:val="en-US"/>
        </w:rPr>
        <w:t xml:space="preserve"> would be beneficial for future treatment or at least in </w:t>
      </w:r>
      <w:r w:rsidR="00892F55">
        <w:rPr>
          <w:lang w:val="en-US"/>
        </w:rPr>
        <w:t xml:space="preserve">the </w:t>
      </w:r>
      <w:r>
        <w:rPr>
          <w:lang w:val="en-US"/>
        </w:rPr>
        <w:t xml:space="preserve">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546E1C" w:rsidRPr="00546E1C">
            <w:rPr>
              <w:noProof/>
              <w:lang w:val="en-US"/>
            </w:rPr>
            <w:t>[1]</w:t>
          </w:r>
          <w:r>
            <w:rPr>
              <w:lang w:val="en-US"/>
            </w:rPr>
            <w:fldChar w:fldCharType="end"/>
          </w:r>
        </w:sdtContent>
      </w:sdt>
      <w:r>
        <w:rPr>
          <w:lang w:val="en-US"/>
        </w:rPr>
        <w:t xml:space="preserve">. </w:t>
      </w:r>
      <w:commentRangeStart w:id="30"/>
      <w:del w:id="31" w:author="Sergei Dobrovolskii" w:date="2022-07-18T18:27:00Z">
        <w:r w:rsidDel="007F3842">
          <w:rPr>
            <w:lang w:val="en-US"/>
          </w:rPr>
          <w:delText>The i</w:delText>
        </w:r>
      </w:del>
      <w:ins w:id="32" w:author="Sergei Dobrovolskii" w:date="2022-07-18T18:27:00Z">
        <w:r w:rsidR="007F3842">
          <w:rPr>
            <w:lang w:val="en-US"/>
          </w:rPr>
          <w:t>I</w:t>
        </w:r>
      </w:ins>
      <w:r>
        <w:rPr>
          <w:lang w:val="en-US"/>
        </w:rPr>
        <w:t xml:space="preserve">mmune cells in </w:t>
      </w:r>
      <w:r w:rsidR="00892F55">
        <w:rPr>
          <w:lang w:val="en-US"/>
        </w:rPr>
        <w:t xml:space="preserve">a </w:t>
      </w:r>
      <w:r>
        <w:rPr>
          <w:lang w:val="en-US"/>
        </w:rPr>
        <w:t xml:space="preserve">tissue are </w:t>
      </w:r>
      <w:del w:id="33" w:author="Sergei Dobrovolskii" w:date="2022-07-18T18:27:00Z">
        <w:r w:rsidDel="007F3842">
          <w:rPr>
            <w:lang w:val="en-US"/>
          </w:rPr>
          <w:delText xml:space="preserve">visualized </w:delText>
        </w:r>
      </w:del>
      <w:ins w:id="34" w:author="Sergei Dobrovolskii" w:date="2022-07-18T18:27:00Z">
        <w:r w:rsidR="007F3842">
          <w:rPr>
            <w:lang w:val="en-US"/>
          </w:rPr>
          <w:t>were acquired</w:t>
        </w:r>
        <w:r w:rsidR="007F3842">
          <w:rPr>
            <w:lang w:val="en-US"/>
          </w:rPr>
          <w:t xml:space="preserve"> </w:t>
        </w:r>
      </w:ins>
      <w:r>
        <w:rPr>
          <w:lang w:val="en-US"/>
        </w:rPr>
        <w:t xml:space="preserve">using the multiphoton microscope, </w:t>
      </w:r>
      <w:r w:rsidR="00B51701">
        <w:rPr>
          <w:lang w:val="en-US"/>
        </w:rPr>
        <w:t>which</w:t>
      </w:r>
      <w:r>
        <w:rPr>
          <w:lang w:val="en-US"/>
        </w:rPr>
        <w:t xml:space="preserve"> creates a </w:t>
      </w:r>
      <w:r w:rsidR="0074214A">
        <w:rPr>
          <w:lang w:val="en-US"/>
        </w:rPr>
        <w:t>three</w:t>
      </w:r>
      <w:r>
        <w:rPr>
          <w:lang w:val="en-US"/>
        </w:rPr>
        <w:t>-dimensional image of the tissue.</w:t>
      </w:r>
      <w:commentRangeEnd w:id="30"/>
      <w:r w:rsidR="00D46418">
        <w:rPr>
          <w:rStyle w:val="CommentReference"/>
        </w:rPr>
        <w:commentReference w:id="30"/>
      </w:r>
      <w:r>
        <w:rPr>
          <w:lang w:val="en-US"/>
        </w:rPr>
        <w:t xml:space="preserve"> Each channel of this image corresponds to a different fluorophore, that binds to specific proteins, that helps to visualize different parts of the specimen like immune cells, collagen matrix, epithelium cells</w:t>
      </w:r>
      <w:r w:rsidR="00B51701">
        <w:rPr>
          <w:lang w:val="en-US"/>
        </w:rPr>
        <w:t>,</w:t>
      </w:r>
      <w:r>
        <w:rPr>
          <w:lang w:val="en-US"/>
        </w:rPr>
        <w:t xml:space="preserve"> etc. That helps to distinguish between them. For further research</w:t>
      </w:r>
      <w:r w:rsidR="00CD6148">
        <w:rPr>
          <w:lang w:val="en-US"/>
        </w:rPr>
        <w:t>,</w:t>
      </w:r>
      <w:r>
        <w:rPr>
          <w:lang w:val="en-US"/>
        </w:rPr>
        <w:t xml:space="preserve"> the quantification of the immune </w:t>
      </w:r>
      <w:r w:rsidR="00B51701">
        <w:rPr>
          <w:lang w:val="en-US"/>
        </w:rPr>
        <w:t>cells'</w:t>
      </w:r>
      <w:r>
        <w:rPr>
          <w:lang w:val="en-US"/>
        </w:rPr>
        <w:t xml:space="preserve"> number, their total intensity</w:t>
      </w:r>
      <w:r w:rsidR="00B51701">
        <w:rPr>
          <w:lang w:val="en-US"/>
        </w:rPr>
        <w:t>,</w:t>
      </w:r>
      <w:r>
        <w:rPr>
          <w:lang w:val="en-US"/>
        </w:rPr>
        <w:t xml:space="preserve"> and shape will help to unveil different types of immune cells and their statistics over the disease progress. </w:t>
      </w:r>
      <w:r w:rsidR="00F6462A">
        <w:rPr>
          <w:lang w:val="en-US"/>
        </w:rPr>
        <w:t>Acquiring</w:t>
      </w:r>
      <w:r>
        <w:rPr>
          <w:lang w:val="en-US"/>
        </w:rPr>
        <w:t xml:space="preserve"> instances of the immune cells and </w:t>
      </w:r>
      <w:r w:rsidR="006601C2">
        <w:rPr>
          <w:lang w:val="en-US"/>
        </w:rPr>
        <w:t>quantifying</w:t>
      </w:r>
      <w:r>
        <w:rPr>
          <w:lang w:val="en-US"/>
        </w:rPr>
        <w:t xml:space="preserve"> them </w:t>
      </w:r>
      <w:commentRangeStart w:id="35"/>
      <w:r>
        <w:rPr>
          <w:lang w:val="en-US"/>
        </w:rPr>
        <w:t>can be addressed as a segmentation problem</w:t>
      </w:r>
      <w:commentRangeEnd w:id="35"/>
      <w:r w:rsidR="000B64C1">
        <w:rPr>
          <w:rStyle w:val="CommentReference"/>
        </w:rPr>
        <w:commentReference w:id="35"/>
      </w:r>
      <w:r>
        <w:rPr>
          <w:lang w:val="en-US"/>
        </w:rPr>
        <w:t xml:space="preserve">, that can be </w:t>
      </w:r>
      <w:del w:id="36" w:author="Sergei Dobrovolskii" w:date="2022-07-18T18:34:00Z">
        <w:r w:rsidR="00D46418" w:rsidDel="004A116F">
          <w:rPr>
            <w:lang w:val="en-US"/>
          </w:rPr>
          <w:delText xml:space="preserve">addressed </w:delText>
        </w:r>
      </w:del>
      <w:ins w:id="37" w:author="Sergei Dobrovolskii" w:date="2022-07-18T18:34:00Z">
        <w:r w:rsidR="004A116F">
          <w:rPr>
            <w:lang w:val="en-US"/>
          </w:rPr>
          <w:t>solved</w:t>
        </w:r>
        <w:r w:rsidR="004A116F">
          <w:rPr>
            <w:lang w:val="en-US"/>
          </w:rPr>
          <w:t xml:space="preserve"> </w:t>
        </w:r>
      </w:ins>
      <w:r>
        <w:rPr>
          <w:lang w:val="en-US"/>
        </w:rPr>
        <w:t>using an automated machine learning approach.</w:t>
      </w:r>
    </w:p>
    <w:p w14:paraId="42DD7D72" w14:textId="18D3500C"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commentRangeStart w:id="38"/>
      <w:del w:id="39" w:author="Sergei Dobrovolskii" w:date="2022-07-18T18:35:00Z">
        <w:r w:rsidR="00D01198" w:rsidRPr="002A4544" w:rsidDel="00376733">
          <w:rPr>
            <w:lang w:val="en-US"/>
          </w:rPr>
          <w:delText xml:space="preserve">Each month new </w:delText>
        </w:r>
        <w:r w:rsidR="00377FFD" w:rsidRPr="002A4544" w:rsidDel="00376733">
          <w:rPr>
            <w:lang w:val="en-US"/>
          </w:rPr>
          <w:delText>software algorithms are published, serving new approaches for segmentation and classification tasks</w:delText>
        </w:r>
        <w:r w:rsidR="00756DFC" w:rsidRPr="002A4544" w:rsidDel="00376733">
          <w:rPr>
            <w:lang w:val="en-US"/>
          </w:rPr>
          <w:delText xml:space="preserve">, but most of them are Deep Learning algorithms, that require gigantic </w:delText>
        </w:r>
        <w:r w:rsidR="00D92D07" w:rsidRPr="002A4544" w:rsidDel="00376733">
          <w:rPr>
            <w:lang w:val="en-US"/>
          </w:rPr>
          <w:delText>human-labeled</w:delText>
        </w:r>
        <w:r w:rsidR="00756DFC" w:rsidRPr="002A4544" w:rsidDel="00376733">
          <w:rPr>
            <w:lang w:val="en-US"/>
          </w:rPr>
          <w:delText xml:space="preserve"> data</w:delText>
        </w:r>
        <w:r w:rsidR="00377FFD" w:rsidRPr="002A4544" w:rsidDel="00376733">
          <w:rPr>
            <w:lang w:val="en-US"/>
          </w:rPr>
          <w:delText xml:space="preserve">. </w:delText>
        </w:r>
        <w:commentRangeEnd w:id="38"/>
        <w:r w:rsidR="0074214A" w:rsidDel="00376733">
          <w:rPr>
            <w:rStyle w:val="CommentReference"/>
          </w:rPr>
          <w:commentReference w:id="38"/>
        </w:r>
      </w:del>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EB39C7E"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 xml:space="preserve">by 1. The </w:t>
      </w:r>
      <w:r w:rsidR="0074214A">
        <w:rPr>
          <w:lang w:val="en-US"/>
        </w:rPr>
        <w:t>three</w:t>
      </w:r>
      <w:r w:rsidR="003B2F12" w:rsidRPr="002A4544">
        <w:rPr>
          <w:lang w:val="en-US"/>
        </w:rPr>
        <w:t>-dimensional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the complexity and number of annotations</w:t>
      </w:r>
      <w:r w:rsidR="00DB10EC" w:rsidRPr="002A4544">
        <w:rPr>
          <w:lang w:val="en-US"/>
        </w:rPr>
        <w:t xml:space="preserve">, and the time investment from the </w:t>
      </w:r>
      <w:r w:rsidR="00DB10EC" w:rsidRPr="002A4544">
        <w:rPr>
          <w:lang w:val="en-US"/>
        </w:rPr>
        <w:lastRenderedPageBreak/>
        <w:t>user</w:t>
      </w:r>
      <w:r w:rsidR="00D1636D">
        <w:rPr>
          <w:lang w:val="en-US"/>
        </w:rPr>
        <w:t xml:space="preserve"> further</w:t>
      </w:r>
      <w:r w:rsidR="00DB10EC" w:rsidRPr="002A4544">
        <w:rPr>
          <w:lang w:val="en-US"/>
        </w:rPr>
        <w:t>.</w:t>
      </w:r>
      <w:r w:rsidR="00761279" w:rsidRPr="002A4544">
        <w:rPr>
          <w:lang w:val="en-US"/>
        </w:rPr>
        <w:t xml:space="preserve"> Speeding up the labeling process by any means will save time and money during the data labeling.</w:t>
      </w:r>
      <w:r w:rsidR="000256FC" w:rsidRPr="002A4544">
        <w:rPr>
          <w:lang w:val="en-US"/>
        </w:rPr>
        <w:t xml:space="preserve"> H</w:t>
      </w:r>
      <w:r w:rsidR="00573CAA" w:rsidRPr="002A4544">
        <w:rPr>
          <w:lang w:val="en-US"/>
        </w:rPr>
        <w:t xml:space="preserve">ence </w:t>
      </w:r>
      <w:commentRangeStart w:id="40"/>
      <w:commentRangeStart w:id="41"/>
      <w:r w:rsidR="00573CAA" w:rsidRPr="002A4544">
        <w:rPr>
          <w:lang w:val="en-US"/>
        </w:rPr>
        <w:t xml:space="preserve">assistance for labeling </w:t>
      </w:r>
      <w:commentRangeEnd w:id="40"/>
      <w:r w:rsidR="00C1570D">
        <w:rPr>
          <w:rStyle w:val="CommentReference"/>
        </w:rPr>
        <w:commentReference w:id="40"/>
      </w:r>
      <w:commentRangeEnd w:id="41"/>
      <w:r w:rsidR="001671CA">
        <w:rPr>
          <w:rStyle w:val="CommentReference"/>
        </w:rPr>
        <w:commentReference w:id="41"/>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3E96B9C5"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546E1C">
            <w:rPr>
              <w:noProof/>
              <w:lang w:val="en-US"/>
            </w:rPr>
            <w:t xml:space="preserve"> </w:t>
          </w:r>
          <w:r w:rsidR="00546E1C" w:rsidRPr="00546E1C">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 xml:space="preserve">in comparison to deep learning approach requires 1000x </w:t>
      </w:r>
      <w:r w:rsidR="008D7174">
        <w:rPr>
          <w:lang w:val="en-US"/>
        </w:rPr>
        <w:t>fewer</w:t>
      </w:r>
      <w:r w:rsidR="007505E8">
        <w:rPr>
          <w:lang w:val="en-US"/>
        </w:rPr>
        <w:t xml:space="preserve">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463A62">
        <w:rPr>
          <w:lang w:val="en-US"/>
        </w:rPr>
        <w:t xml:space="preserve">of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w:t>
      </w:r>
      <w:r w:rsidR="00463A62">
        <w:rPr>
          <w:lang w:val="en-US"/>
        </w:rPr>
        <w:t>leads</w:t>
      </w:r>
      <w:r w:rsidR="00AE18CF">
        <w:rPr>
          <w:lang w:val="en-US"/>
        </w:rPr>
        <w:t xml:space="preserve">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42" w:name="_Toc101120015"/>
      <w:r w:rsidRPr="006F29DA">
        <w:rPr>
          <w:lang w:val="en-US" w:eastAsia="en-GB"/>
        </w:rPr>
        <w:lastRenderedPageBreak/>
        <w:t>State of the Art</w:t>
      </w:r>
      <w:bookmarkEnd w:id="42"/>
      <w:r w:rsidRPr="006F29DA">
        <w:rPr>
          <w:lang w:val="en-US" w:eastAsia="en-GB"/>
        </w:rPr>
        <w:t xml:space="preserve"> </w:t>
      </w:r>
    </w:p>
    <w:p w14:paraId="0DFB780A" w14:textId="17B41558" w:rsidR="006F3FE0" w:rsidRDefault="006F3FE0" w:rsidP="002B73E0">
      <w:pPr>
        <w:pStyle w:val="Heading2"/>
        <w:rPr>
          <w:lang w:val="en-US" w:eastAsia="en-GB"/>
        </w:rPr>
      </w:pPr>
      <w:bookmarkStart w:id="43" w:name="_Toc101120016"/>
      <w:r w:rsidRPr="006F29DA">
        <w:rPr>
          <w:lang w:val="en-US" w:eastAsia="en-GB"/>
        </w:rPr>
        <w:t>Imaging in Medical Diagnostics</w:t>
      </w:r>
      <w:bookmarkEnd w:id="43"/>
      <w:r w:rsidRPr="006F29DA">
        <w:rPr>
          <w:lang w:val="en-US" w:eastAsia="en-GB"/>
        </w:rPr>
        <w:t xml:space="preserve"> </w:t>
      </w:r>
    </w:p>
    <w:p w14:paraId="3991F2AC" w14:textId="1B321152" w:rsidR="00B45EE3" w:rsidRPr="00B45EE3" w:rsidRDefault="00B45EE3" w:rsidP="00B45EE3">
      <w:pPr>
        <w:pStyle w:val="BodyText"/>
        <w:rPr>
          <w:lang w:val="en-US" w:eastAsia="en-GB"/>
        </w:rPr>
      </w:pPr>
      <w:r>
        <w:rPr>
          <w:lang w:val="en-US" w:eastAsia="en-GB"/>
        </w:rPr>
        <w:t>In this section</w:t>
      </w:r>
      <w:r w:rsidR="00463A62">
        <w:rPr>
          <w:lang w:val="en-US" w:eastAsia="en-GB"/>
        </w:rPr>
        <w:t>,</w:t>
      </w:r>
      <w:r>
        <w:rPr>
          <w:lang w:val="en-US" w:eastAsia="en-GB"/>
        </w:rPr>
        <w:t xml:space="preserve"> the imaging modalities in diagnostics</w:t>
      </w:r>
      <w:r w:rsidR="00CB09B8">
        <w:rPr>
          <w:lang w:val="en-US" w:eastAsia="en-GB"/>
        </w:rPr>
        <w:t xml:space="preserve">, </w:t>
      </w:r>
      <w:r w:rsidR="007F1DEE">
        <w:rPr>
          <w:lang w:val="en-US" w:eastAsia="en-GB"/>
        </w:rPr>
        <w:t xml:space="preserve">and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volumetric data is and how image data is acquired in different modalities.</w:t>
      </w:r>
    </w:p>
    <w:p w14:paraId="72A39500" w14:textId="419E58B8" w:rsidR="006F3FE0" w:rsidRDefault="00372C57" w:rsidP="0033750B">
      <w:pPr>
        <w:pStyle w:val="Heading3"/>
        <w:rPr>
          <w:lang w:val="en-US" w:eastAsia="en-GB"/>
        </w:rPr>
      </w:pPr>
      <w:bookmarkStart w:id="44" w:name="_Toc101120017"/>
      <w:commentRangeStart w:id="45"/>
      <w:r>
        <w:rPr>
          <w:lang w:val="en-US" w:eastAsia="en-GB"/>
        </w:rPr>
        <w:t xml:space="preserve">Imaging </w:t>
      </w:r>
      <w:del w:id="46" w:author="Sergei Dobrovolskii" w:date="2022-07-18T18:40:00Z">
        <w:r w:rsidDel="00802A20">
          <w:rPr>
            <w:lang w:val="en-US" w:eastAsia="en-GB"/>
          </w:rPr>
          <w:delText>modalities</w:delText>
        </w:r>
        <w:r w:rsidR="00B232C2" w:rsidDel="00802A20">
          <w:rPr>
            <w:lang w:val="en-US" w:eastAsia="en-GB"/>
          </w:rPr>
          <w:delText xml:space="preserve"> </w:delText>
        </w:r>
      </w:del>
      <w:r w:rsidR="00B232C2">
        <w:rPr>
          <w:lang w:val="en-US" w:eastAsia="en-GB"/>
        </w:rPr>
        <w:t>in medicine</w:t>
      </w:r>
      <w:bookmarkEnd w:id="44"/>
      <w:commentRangeEnd w:id="45"/>
      <w:r w:rsidR="006C2EE9">
        <w:rPr>
          <w:rStyle w:val="CommentReference"/>
          <w:rFonts w:ascii="Cambria" w:hAnsi="Cambria"/>
          <w:b w:val="0"/>
          <w:iCs w:val="0"/>
        </w:rPr>
        <w:commentReference w:id="45"/>
      </w:r>
    </w:p>
    <w:p w14:paraId="53F8F07E" w14:textId="2D807392" w:rsidR="00AF4677" w:rsidDel="00C77647" w:rsidRDefault="002904B2" w:rsidP="00AF4677">
      <w:pPr>
        <w:rPr>
          <w:del w:id="47" w:author="Sergei Dobrovolskii" w:date="2022-07-18T18:40:00Z"/>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t>
      </w:r>
      <w:ins w:id="48" w:author="Sergei Dobrovolskii" w:date="2022-07-18T18:43:00Z">
        <w:r w:rsidR="00CB32E6">
          <w:rPr>
            <w:lang w:val="en-US" w:eastAsia="en-GB"/>
          </w:rPr>
          <w:t xml:space="preserve">with a plethora of </w:t>
        </w:r>
      </w:ins>
      <w:ins w:id="49" w:author="Sergei Dobrovolskii" w:date="2022-07-18T18:44:00Z">
        <w:r w:rsidR="00076BFD">
          <w:rPr>
            <w:lang w:val="en-US" w:eastAsia="en-GB"/>
          </w:rPr>
          <w:t>organs</w:t>
        </w:r>
      </w:ins>
      <w:ins w:id="50" w:author="Sergei Dobrovolskii" w:date="2022-07-18T18:43:00Z">
        <w:r w:rsidR="00CB32E6">
          <w:rPr>
            <w:lang w:val="en-US" w:eastAsia="en-GB"/>
          </w:rPr>
          <w:t xml:space="preserve">, </w:t>
        </w:r>
      </w:ins>
      <w:ins w:id="51" w:author="Sergei Dobrovolskii" w:date="2022-07-18T18:44:00Z">
        <w:r w:rsidR="00076BFD">
          <w:rPr>
            <w:lang w:val="en-US" w:eastAsia="en-GB"/>
          </w:rPr>
          <w:t>consisting of tissues, that are formed by</w:t>
        </w:r>
      </w:ins>
      <w:ins w:id="52" w:author="Sergei Dobrovolskii" w:date="2022-07-18T18:43:00Z">
        <w:r w:rsidR="00CB32E6">
          <w:rPr>
            <w:lang w:val="en-US" w:eastAsia="en-GB"/>
          </w:rPr>
          <w:t xml:space="preserve"> </w:t>
        </w:r>
      </w:ins>
      <w:del w:id="53" w:author="Sergei Dobrovolskii" w:date="2022-07-18T18:43:00Z">
        <w:r w:rsidR="00F76743" w:rsidDel="00CB32E6">
          <w:rPr>
            <w:lang w:val="en-US" w:eastAsia="en-GB"/>
          </w:rPr>
          <w:delText xml:space="preserve">with </w:delText>
        </w:r>
      </w:del>
      <w:commentRangeStart w:id="54"/>
      <w:r w:rsidR="00F76743">
        <w:rPr>
          <w:lang w:val="en-US" w:eastAsia="en-GB"/>
        </w:rPr>
        <w:t>billions of cells that group together</w:t>
      </w:r>
      <w:del w:id="55" w:author="Sergei Dobrovolskii" w:date="2022-07-18T18:45:00Z">
        <w:r w:rsidR="00F76743" w:rsidDel="00E4256E">
          <w:rPr>
            <w:lang w:val="en-US" w:eastAsia="en-GB"/>
          </w:rPr>
          <w:delText xml:space="preserve"> </w:delText>
        </w:r>
        <w:commentRangeEnd w:id="54"/>
        <w:r w:rsidR="006C2EE9" w:rsidDel="00E4256E">
          <w:rPr>
            <w:rStyle w:val="CommentReference"/>
          </w:rPr>
          <w:commentReference w:id="54"/>
        </w:r>
      </w:del>
      <w:del w:id="56" w:author="Sergei Dobrovolskii" w:date="2022-07-18T18:44:00Z">
        <w:r w:rsidR="00F76743" w:rsidDel="00076BFD">
          <w:rPr>
            <w:lang w:val="en-US" w:eastAsia="en-GB"/>
          </w:rPr>
          <w:delText>to make parts that we call organs</w:delText>
        </w:r>
      </w:del>
      <w:r w:rsidR="00F76743">
        <w:rPr>
          <w:lang w:val="en-US" w:eastAsia="en-GB"/>
        </w:rPr>
        <w:t xml:space="preserve">. </w:t>
      </w:r>
      <w:r>
        <w:rPr>
          <w:lang w:val="en-US" w:eastAsia="en-GB"/>
        </w:rPr>
        <w:t xml:space="preserve">These </w:t>
      </w:r>
      <w:del w:id="57" w:author="Sergei Dobrovolskii" w:date="2022-07-18T18:45:00Z">
        <w:r w:rsidDel="00E4256E">
          <w:rPr>
            <w:lang w:val="en-US" w:eastAsia="en-GB"/>
          </w:rPr>
          <w:delText>parts</w:delText>
        </w:r>
        <w:r w:rsidR="00F9458C" w:rsidDel="00E4256E">
          <w:rPr>
            <w:lang w:val="en-US" w:eastAsia="en-GB"/>
          </w:rPr>
          <w:delText xml:space="preserve">, as well as their </w:delText>
        </w:r>
      </w:del>
      <w:r w:rsidR="00F9458C">
        <w:rPr>
          <w:lang w:val="en-US" w:eastAsia="en-GB"/>
        </w:rPr>
        <w:t>cells,</w:t>
      </w:r>
      <w:r>
        <w:rPr>
          <w:lang w:val="en-US" w:eastAsia="en-GB"/>
        </w:rPr>
        <w:t xml:space="preserve"> interact with each other</w:t>
      </w:r>
      <w:r w:rsidR="00F9458C">
        <w:rPr>
          <w:lang w:val="en-US" w:eastAsia="en-GB"/>
        </w:rPr>
        <w:t xml:space="preserve"> </w:t>
      </w:r>
      <w:r w:rsidR="0021084D">
        <w:rPr>
          <w:lang w:val="en-US" w:eastAsia="en-GB"/>
        </w:rPr>
        <w:t xml:space="preserve">and support </w:t>
      </w:r>
      <w:del w:id="58" w:author="Sergei Dobrovolskii" w:date="2022-07-18T18:45:00Z">
        <w:r w:rsidR="0021084D" w:rsidDel="00E4256E">
          <w:rPr>
            <w:lang w:val="en-US" w:eastAsia="en-GB"/>
          </w:rPr>
          <w:delText xml:space="preserve">the </w:delText>
        </w:r>
      </w:del>
      <w:r w:rsidR="0021084D">
        <w:rPr>
          <w:lang w:val="en-US" w:eastAsia="en-GB"/>
        </w:rPr>
        <w:t xml:space="preserve">life </w:t>
      </w:r>
      <w:del w:id="59" w:author="Sergei Dobrovolskii" w:date="2022-07-18T18:45:00Z">
        <w:r w:rsidR="0021084D" w:rsidDel="00E4256E">
          <w:rPr>
            <w:lang w:val="en-US" w:eastAsia="en-GB"/>
          </w:rPr>
          <w:delText xml:space="preserve">of </w:delText>
        </w:r>
      </w:del>
      <w:ins w:id="60" w:author="Sergei Dobrovolskii" w:date="2022-07-18T18:45:00Z">
        <w:r w:rsidR="00E4256E">
          <w:rPr>
            <w:lang w:val="en-US" w:eastAsia="en-GB"/>
          </w:rPr>
          <w:t>in</w:t>
        </w:r>
        <w:r w:rsidR="00E4256E">
          <w:rPr>
            <w:lang w:val="en-US" w:eastAsia="en-GB"/>
          </w:rPr>
          <w:t xml:space="preserve"> </w:t>
        </w:r>
      </w:ins>
      <w:del w:id="61" w:author="Sergei Dobrovolskii" w:date="2022-07-18T18:45:00Z">
        <w:r w:rsidR="0021084D" w:rsidDel="00E4256E">
          <w:rPr>
            <w:lang w:val="en-US" w:eastAsia="en-GB"/>
          </w:rPr>
          <w:delText xml:space="preserve">the </w:delText>
        </w:r>
      </w:del>
      <w:ins w:id="62" w:author="Sergei Dobrovolskii" w:date="2022-07-18T18:45:00Z">
        <w:r w:rsidR="00E4256E">
          <w:rPr>
            <w:lang w:val="en-US" w:eastAsia="en-GB"/>
          </w:rPr>
          <w:t>a</w:t>
        </w:r>
        <w:r w:rsidR="00E4256E">
          <w:rPr>
            <w:lang w:val="en-US" w:eastAsia="en-GB"/>
          </w:rPr>
          <w:t xml:space="preserve"> </w:t>
        </w:r>
      </w:ins>
      <w:r w:rsidR="0021084D">
        <w:rPr>
          <w:lang w:val="en-US" w:eastAsia="en-GB"/>
        </w:rPr>
        <w:t xml:space="preserve">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7F1DEE">
        <w:rPr>
          <w:lang w:val="en-US" w:eastAsia="en-GB"/>
        </w:rPr>
        <w:t xml:space="preserve">and </w:t>
      </w:r>
      <w:r w:rsidR="00AF4677" w:rsidRPr="00A771CE">
        <w:rPr>
          <w:lang w:val="en-US" w:eastAsia="en-GB"/>
        </w:rPr>
        <w:t>Microscopy</w:t>
      </w:r>
      <w:r w:rsidR="00A771CE">
        <w:rPr>
          <w:lang w:val="en-US" w:eastAsia="en-GB"/>
        </w:rPr>
        <w:t>.</w:t>
      </w:r>
    </w:p>
    <w:p w14:paraId="2B99EC28" w14:textId="77777777" w:rsidR="00C77647" w:rsidRPr="00A771CE" w:rsidRDefault="00C77647" w:rsidP="00A771CE">
      <w:pPr>
        <w:rPr>
          <w:ins w:id="63" w:author="Sergei Dobrovolskii" w:date="2022-07-18T18:40:00Z"/>
          <w:lang w:val="en-US" w:eastAsia="en-GB"/>
        </w:rPr>
      </w:pPr>
    </w:p>
    <w:p w14:paraId="2B57FDCA" w14:textId="208E2FB5" w:rsidR="00AF4677" w:rsidRPr="00044341" w:rsidRDefault="0057585F" w:rsidP="00AF4677">
      <w:pPr>
        <w:rPr>
          <w:lang w:val="en-US" w:eastAsia="en-GB"/>
        </w:rPr>
      </w:pPr>
      <w:r>
        <w:rPr>
          <w:lang w:val="en-US" w:eastAsia="en-GB"/>
        </w:rPr>
        <w:t xml:space="preserve">Microscopy </w:t>
      </w:r>
      <w:r w:rsidR="00E8644F">
        <w:rPr>
          <w:lang w:val="en-US" w:eastAsia="en-GB"/>
        </w:rPr>
        <w:t xml:space="preserve">is used for visualizing single cells and </w:t>
      </w:r>
      <w:commentRangeStart w:id="64"/>
      <w:r w:rsidR="00E8644F">
        <w:rPr>
          <w:lang w:val="en-US" w:eastAsia="en-GB"/>
        </w:rPr>
        <w:t xml:space="preserve">tissue. </w:t>
      </w:r>
      <w:commentRangeEnd w:id="64"/>
      <w:r w:rsidR="006C2EE9">
        <w:rPr>
          <w:rStyle w:val="CommentReference"/>
        </w:rPr>
        <w:commentReference w:id="64"/>
      </w:r>
      <w:ins w:id="65" w:author="Sergei Dobrovolskii" w:date="2022-07-18T18:48:00Z">
        <w:r w:rsidR="00A7504B">
          <w:rPr>
            <w:lang w:val="en-US" w:eastAsia="en-GB"/>
          </w:rPr>
          <w:t xml:space="preserve">Oftentimes </w:t>
        </w:r>
      </w:ins>
      <w:ins w:id="66" w:author="Sergei Dobrovolskii" w:date="2022-07-18T18:49:00Z">
        <w:r w:rsidR="00C30221">
          <w:rPr>
            <w:lang w:val="en-US" w:eastAsia="en-GB"/>
          </w:rPr>
          <w:t xml:space="preserve">prior to image acquisition, tissue samples </w:t>
        </w:r>
      </w:ins>
      <w:ins w:id="67" w:author="Sergei Dobrovolskii" w:date="2022-07-18T18:53:00Z">
        <w:r w:rsidR="00D41AC1">
          <w:rPr>
            <w:lang w:val="en-US" w:eastAsia="en-GB"/>
          </w:rPr>
          <w:t>must</w:t>
        </w:r>
      </w:ins>
      <w:ins w:id="68" w:author="Sergei Dobrovolskii" w:date="2022-07-18T18:49:00Z">
        <w:r w:rsidR="00C30221">
          <w:rPr>
            <w:lang w:val="en-US" w:eastAsia="en-GB"/>
          </w:rPr>
          <w:t xml:space="preserve"> be fixed (with a substance like </w:t>
        </w:r>
      </w:ins>
      <w:ins w:id="69" w:author="Sergei Dobrovolskii" w:date="2022-07-18T18:50:00Z">
        <w:r w:rsidR="003E2076" w:rsidRPr="003E2076">
          <w:rPr>
            <w:lang w:val="en-US" w:eastAsia="en-GB"/>
          </w:rPr>
          <w:t>formaldehyde</w:t>
        </w:r>
      </w:ins>
      <w:ins w:id="70" w:author="Sergei Dobrovolskii" w:date="2022-07-18T18:49:00Z">
        <w:r w:rsidR="00C30221">
          <w:rPr>
            <w:lang w:val="en-US" w:eastAsia="en-GB"/>
          </w:rPr>
          <w:t>) and stained</w:t>
        </w:r>
        <w:r w:rsidR="00DA3C8B">
          <w:rPr>
            <w:lang w:val="en-US" w:eastAsia="en-GB"/>
          </w:rPr>
          <w:t xml:space="preserve">. For brightfield imaging, </w:t>
        </w:r>
      </w:ins>
      <w:ins w:id="71" w:author="Sergei Dobrovolskii" w:date="2022-07-18T18:50:00Z">
        <w:r w:rsidR="00DA3C8B">
          <w:rPr>
            <w:lang w:val="en-US" w:eastAsia="en-GB"/>
          </w:rPr>
          <w:t xml:space="preserve">the most common stain is </w:t>
        </w:r>
        <w:r w:rsidR="003E2076">
          <w:rPr>
            <w:lang w:val="en-US" w:eastAsia="en-GB"/>
          </w:rPr>
          <w:t>Hematoxylin</w:t>
        </w:r>
        <w:r w:rsidR="00DA3C8B">
          <w:rPr>
            <w:lang w:val="en-US" w:eastAsia="en-GB"/>
          </w:rPr>
          <w:t xml:space="preserve"> and Eosin</w:t>
        </w:r>
      </w:ins>
      <w:ins w:id="72" w:author="Sergei Dobrovolskii" w:date="2022-07-18T18:53:00Z">
        <w:r w:rsidR="00D41AC1">
          <w:rPr>
            <w:lang w:val="en-US" w:eastAsia="en-GB"/>
          </w:rPr>
          <w:t>. Fo</w:t>
        </w:r>
      </w:ins>
      <w:ins w:id="73" w:author="Sergei Dobrovolskii" w:date="2022-07-18T18:50:00Z">
        <w:r w:rsidR="003E2076">
          <w:rPr>
            <w:lang w:val="en-US" w:eastAsia="en-GB"/>
          </w:rPr>
          <w:t xml:space="preserve">r fluorescence microscopy </w:t>
        </w:r>
      </w:ins>
      <w:ins w:id="74" w:author="Sergei Dobrovolskii" w:date="2022-07-18T18:53:00Z">
        <w:r w:rsidR="00D41AC1">
          <w:rPr>
            <w:lang w:val="en-US" w:eastAsia="en-GB"/>
          </w:rPr>
          <w:t xml:space="preserve">the most common stains are </w:t>
        </w:r>
        <w:r w:rsidR="002B0B81">
          <w:rPr>
            <w:lang w:val="en-US" w:eastAsia="en-GB"/>
          </w:rPr>
          <w:t>DAPI</w:t>
        </w:r>
        <w:r w:rsidR="00D41AC1">
          <w:rPr>
            <w:lang w:val="en-US" w:eastAsia="en-GB"/>
          </w:rPr>
          <w:t>, Hoechst</w:t>
        </w:r>
        <w:r w:rsidR="002B0B81">
          <w:rPr>
            <w:lang w:val="en-US" w:eastAsia="en-GB"/>
          </w:rPr>
          <w:t>, FITC, TRITC. Those are used for making ti</w:t>
        </w:r>
      </w:ins>
      <w:ins w:id="75" w:author="Sergei Dobrovolskii" w:date="2022-07-18T18:54:00Z">
        <w:r w:rsidR="002B0B81">
          <w:rPr>
            <w:lang w:val="en-US" w:eastAsia="en-GB"/>
          </w:rPr>
          <w:t xml:space="preserve">ssue or cell structures visible </w:t>
        </w:r>
        <w:r w:rsidR="00967539">
          <w:rPr>
            <w:lang w:val="en-US" w:eastAsia="en-GB"/>
          </w:rPr>
          <w:t xml:space="preserve">and </w:t>
        </w:r>
      </w:ins>
      <w:ins w:id="76" w:author="Sergei Dobrovolskii" w:date="2022-07-18T18:55:00Z">
        <w:r w:rsidR="00A37F56">
          <w:rPr>
            <w:lang w:val="en-US" w:eastAsia="en-GB"/>
          </w:rPr>
          <w:t>isolated from other structures.</w:t>
        </w:r>
      </w:ins>
      <w:ins w:id="77" w:author="Sergei Dobrovolskii" w:date="2022-07-18T18:54:00Z">
        <w:r w:rsidR="00967539">
          <w:rPr>
            <w:lang w:val="en-US" w:eastAsia="en-GB"/>
          </w:rPr>
          <w:t xml:space="preserve"> </w:t>
        </w:r>
      </w:ins>
      <w:r w:rsidR="006C046C">
        <w:rPr>
          <w:lang w:val="en-US" w:eastAsia="en-GB"/>
        </w:rPr>
        <w:t xml:space="preserve">Different microscopic modalities </w:t>
      </w:r>
      <w:r w:rsidR="00320D9A">
        <w:rPr>
          <w:lang w:val="en-US" w:eastAsia="en-GB"/>
        </w:rPr>
        <w:t>can deliver</w:t>
      </w:r>
      <w:ins w:id="78" w:author="Sergei Dobrovolskii" w:date="2022-07-18T18:56:00Z">
        <w:r w:rsidR="00625881">
          <w:rPr>
            <w:lang w:val="en-US" w:eastAsia="en-GB"/>
          </w:rPr>
          <w:t xml:space="preserve"> fluorescent</w:t>
        </w:r>
      </w:ins>
      <w:r w:rsidR="006C046C">
        <w:rPr>
          <w:lang w:val="en-US" w:eastAsia="en-GB"/>
        </w:rPr>
        <w:t xml:space="preserve"> volumetric data </w:t>
      </w:r>
      <w:r w:rsidR="00E4437C">
        <w:rPr>
          <w:lang w:val="en-US" w:eastAsia="en-GB"/>
        </w:rPr>
        <w:t>such as Multiphoton Microscopy or Confocal laser Microscopy.</w:t>
      </w:r>
    </w:p>
    <w:p w14:paraId="2E7E9421" w14:textId="141CF050" w:rsidR="006F3FE0" w:rsidRPr="006F29DA" w:rsidDel="00802A20" w:rsidRDefault="006F3FE0" w:rsidP="00344B4B">
      <w:pPr>
        <w:pStyle w:val="Heading3"/>
        <w:rPr>
          <w:del w:id="79" w:author="Sergei Dobrovolskii" w:date="2022-07-18T18:40:00Z"/>
          <w:lang w:val="en-US" w:eastAsia="en-GB"/>
        </w:rPr>
      </w:pPr>
      <w:bookmarkStart w:id="80" w:name="_Toc101120018"/>
      <w:del w:id="81" w:author="Sergei Dobrovolskii" w:date="2022-07-18T18:40:00Z">
        <w:r w:rsidRPr="006F29DA" w:rsidDel="00802A20">
          <w:rPr>
            <w:lang w:val="en-US" w:eastAsia="en-GB"/>
          </w:rPr>
          <w:delText>Volume</w:delText>
        </w:r>
        <w:r w:rsidR="00FC3703" w:rsidRPr="006F29DA" w:rsidDel="00802A20">
          <w:rPr>
            <w:lang w:val="en-US" w:eastAsia="en-GB"/>
          </w:rPr>
          <w:delText>tric</w:delText>
        </w:r>
        <w:r w:rsidRPr="006F29DA" w:rsidDel="00802A20">
          <w:rPr>
            <w:lang w:val="en-US" w:eastAsia="en-GB"/>
          </w:rPr>
          <w:delText xml:space="preserve"> Data</w:delText>
        </w:r>
        <w:bookmarkEnd w:id="80"/>
        <w:r w:rsidRPr="006F29DA" w:rsidDel="00802A20">
          <w:rPr>
            <w:lang w:val="en-US" w:eastAsia="en-GB"/>
          </w:rPr>
          <w:delText xml:space="preserve"> </w:delText>
        </w:r>
      </w:del>
    </w:p>
    <w:p w14:paraId="2453F07F" w14:textId="4413E31D"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del w:id="82" w:author="Sergei Dobrovolskii" w:date="2022-07-18T18:56:00Z">
        <w:r w:rsidR="00E16C41" w:rsidRPr="006F29DA" w:rsidDel="00A42C0F">
          <w:rPr>
            <w:lang w:val="en-US" w:eastAsia="en-GB"/>
          </w:rPr>
          <w:delText xml:space="preserve"> </w:delText>
        </w:r>
        <w:commentRangeStart w:id="83"/>
        <w:r w:rsidR="00E16C41" w:rsidRPr="006F29DA" w:rsidDel="00A42C0F">
          <w:rPr>
            <w:lang w:val="en-US" w:eastAsia="en-GB"/>
          </w:rPr>
          <w:delText>It can be expressed as</w:delText>
        </w:r>
        <w:r w:rsidR="00192813" w:rsidRPr="006F29DA" w:rsidDel="00A42C0F">
          <w:rPr>
            <w:lang w:val="en-US" w:eastAsia="en-GB"/>
          </w:rPr>
          <w:delText>:</w:delText>
        </w:r>
        <w:commentRangeEnd w:id="83"/>
        <w:r w:rsidR="001C6AFE" w:rsidDel="00A42C0F">
          <w:rPr>
            <w:rStyle w:val="CommentReference"/>
          </w:rPr>
          <w:commentReference w:id="83"/>
        </w:r>
      </w:del>
    </w:p>
    <w:p w14:paraId="5F965EAA" w14:textId="3FF0AC76" w:rsidR="00192813" w:rsidRPr="0071753B" w:rsidDel="00A42C0F" w:rsidRDefault="00192813" w:rsidP="00CE343C">
      <w:pPr>
        <w:rPr>
          <w:del w:id="84" w:author="Sergei Dobrovolskii" w:date="2022-07-18T18:56:00Z"/>
          <w:lang w:val="en-US" w:eastAsia="en-GB"/>
        </w:rPr>
      </w:pPr>
      <m:oMathPara>
        <m:oMath>
          <m:r>
            <w:del w:id="85" w:author="Sergei Dobrovolskii" w:date="2022-07-18T18:56:00Z">
              <w:rPr>
                <w:rFonts w:ascii="Cambria Math" w:hAnsi="Cambria Math"/>
                <w:lang w:val="en-US" w:eastAsia="en-GB"/>
              </w:rPr>
              <w:lastRenderedPageBreak/>
              <m:t>I</m:t>
            </w:del>
          </m:r>
          <m:d>
            <m:dPr>
              <m:ctrlPr>
                <w:del w:id="86" w:author="Sergei Dobrovolskii" w:date="2022-07-18T18:56:00Z">
                  <w:rPr>
                    <w:rFonts w:ascii="Cambria Math" w:hAnsi="Cambria Math"/>
                    <w:i/>
                    <w:lang w:val="en-US" w:eastAsia="en-GB"/>
                  </w:rPr>
                </w:del>
              </m:ctrlPr>
            </m:dPr>
            <m:e>
              <m:r>
                <w:del w:id="87" w:author="Sergei Dobrovolskii" w:date="2022-07-18T18:56:00Z">
                  <w:rPr>
                    <w:rFonts w:ascii="Cambria Math" w:hAnsi="Cambria Math"/>
                    <w:lang w:val="en-US" w:eastAsia="en-GB"/>
                  </w:rPr>
                  <m:t>x,y,z,</m:t>
                </w:del>
              </m:r>
              <m:sSub>
                <m:sSubPr>
                  <m:ctrlPr>
                    <w:del w:id="88" w:author="Sergei Dobrovolskii" w:date="2022-07-18T18:56:00Z">
                      <w:rPr>
                        <w:rFonts w:ascii="Cambria Math" w:hAnsi="Cambria Math"/>
                        <w:i/>
                        <w:lang w:val="en-US" w:eastAsia="en-GB"/>
                      </w:rPr>
                    </w:del>
                  </m:ctrlPr>
                </m:sSubPr>
                <m:e>
                  <m:r>
                    <w:del w:id="89" w:author="Sergei Dobrovolskii" w:date="2022-07-18T18:56:00Z">
                      <w:rPr>
                        <w:rFonts w:ascii="Cambria Math" w:hAnsi="Cambria Math"/>
                        <w:lang w:val="en-US" w:eastAsia="en-GB"/>
                      </w:rPr>
                      <m:t>c</m:t>
                    </w:del>
                  </m:r>
                </m:e>
                <m:sub>
                  <m:r>
                    <w:del w:id="90" w:author="Sergei Dobrovolskii" w:date="2022-07-18T18:56:00Z">
                      <w:rPr>
                        <w:rFonts w:ascii="Cambria Math" w:hAnsi="Cambria Math"/>
                        <w:lang w:val="en-US" w:eastAsia="en-GB"/>
                      </w:rPr>
                      <m:t>1</m:t>
                    </w:del>
                  </m:r>
                </m:sub>
              </m:sSub>
              <m:r>
                <w:del w:id="91" w:author="Sergei Dobrovolskii" w:date="2022-07-18T18:56:00Z">
                  <w:rPr>
                    <w:rFonts w:ascii="Cambria Math" w:hAnsi="Cambria Math"/>
                    <w:lang w:val="en-US" w:eastAsia="en-GB"/>
                  </w:rPr>
                  <m:t>,</m:t>
                </w:del>
              </m:r>
              <m:sSub>
                <m:sSubPr>
                  <m:ctrlPr>
                    <w:del w:id="92" w:author="Sergei Dobrovolskii" w:date="2022-07-18T18:56:00Z">
                      <w:rPr>
                        <w:rFonts w:ascii="Cambria Math" w:hAnsi="Cambria Math"/>
                        <w:i/>
                        <w:lang w:val="en-US" w:eastAsia="en-GB"/>
                      </w:rPr>
                    </w:del>
                  </m:ctrlPr>
                </m:sSubPr>
                <m:e>
                  <m:r>
                    <w:del w:id="93" w:author="Sergei Dobrovolskii" w:date="2022-07-18T18:56:00Z">
                      <w:rPr>
                        <w:rFonts w:ascii="Cambria Math" w:hAnsi="Cambria Math"/>
                        <w:lang w:val="en-US" w:eastAsia="en-GB"/>
                      </w:rPr>
                      <m:t>c</m:t>
                    </w:del>
                  </m:r>
                </m:e>
                <m:sub>
                  <m:r>
                    <w:del w:id="94" w:author="Sergei Dobrovolskii" w:date="2022-07-18T18:56:00Z">
                      <w:rPr>
                        <w:rFonts w:ascii="Cambria Math" w:hAnsi="Cambria Math"/>
                        <w:lang w:val="en-US" w:eastAsia="en-GB"/>
                      </w:rPr>
                      <m:t>2</m:t>
                    </w:del>
                  </m:r>
                </m:sub>
              </m:sSub>
              <m:r>
                <w:del w:id="95" w:author="Sergei Dobrovolskii" w:date="2022-07-18T18:56:00Z">
                  <w:rPr>
                    <w:rFonts w:ascii="Cambria Math" w:hAnsi="Cambria Math"/>
                    <w:lang w:val="en-US" w:eastAsia="en-GB"/>
                  </w:rPr>
                  <m:t>,…</m:t>
                </w:del>
              </m:r>
            </m:e>
          </m:d>
        </m:oMath>
      </m:oMathPara>
    </w:p>
    <w:p w14:paraId="2CC930EF" w14:textId="0F14F520" w:rsidR="008D1419" w:rsidRPr="00C11F0A" w:rsidRDefault="000A4F9F" w:rsidP="008D1419">
      <w:pPr>
        <w:keepNext/>
        <w:jc w:val="center"/>
        <w:rPr>
          <w:lang w:val="en-US"/>
        </w:rPr>
      </w:pPr>
      <w:del w:id="96" w:author="Sergei Dobrovolskii" w:date="2022-07-18T18:56:00Z">
        <w:r w:rsidRPr="00C11F0A" w:rsidDel="00A42C0F">
          <w:rPr>
            <w:noProof/>
            <w:lang w:val="en-US"/>
          </w:rPr>
          <w:delText xml:space="preserve"> </w:delText>
        </w:r>
      </w:del>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039360" cy="3083560"/>
                    </a:xfrm>
                    <a:prstGeom prst="rect">
                      <a:avLst/>
                    </a:prstGeom>
                  </pic:spPr>
                </pic:pic>
              </a:graphicData>
            </a:graphic>
          </wp:inline>
        </w:drawing>
      </w:r>
    </w:p>
    <w:p w14:paraId="3F010930" w14:textId="52C5F922" w:rsidR="0071753B" w:rsidRPr="00C11F0A" w:rsidRDefault="008D1419" w:rsidP="008D1419">
      <w:pPr>
        <w:pStyle w:val="Caption"/>
        <w:rPr>
          <w:lang w:val="en-US"/>
        </w:rPr>
      </w:pPr>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1</w:t>
      </w:r>
      <w:r w:rsidRPr="00C60B00">
        <w:rPr>
          <w:b/>
          <w:bCs w:val="0"/>
        </w:rPr>
        <w:fldChar w:fldCharType="end"/>
      </w:r>
      <w:r w:rsidRPr="00C11F0A">
        <w:rPr>
          <w:lang w:val="en-US"/>
        </w:rPr>
        <w:t xml:space="preserve">. Representation of volumetric data. A: The montage of images acquired at different </w:t>
      </w:r>
      <w:r w:rsidR="007F1DEE">
        <w:rPr>
          <w:lang w:val="en-US"/>
        </w:rPr>
        <w:t>depths</w:t>
      </w:r>
      <w:r w:rsidRPr="00C11F0A">
        <w:rPr>
          <w:lang w:val="en-US"/>
        </w:rPr>
        <w:t xml:space="preserve"> Z. B: Zoomed in </w:t>
      </w:r>
      <w:r w:rsidR="007F1DEE">
        <w:rPr>
          <w:lang w:val="en-US"/>
        </w:rPr>
        <w:t xml:space="preserve">a </w:t>
      </w:r>
      <w:r w:rsidRPr="00C11F0A">
        <w:rPr>
          <w:lang w:val="en-US"/>
        </w:rPr>
        <w:t>single image. C: 3D representation of a stack.</w:t>
      </w:r>
    </w:p>
    <w:p w14:paraId="725A713E" w14:textId="7BBFDA7F"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w:t>
      </w:r>
      <w:ins w:id="97" w:author="Sergei Dobrovolskii" w:date="2022-07-18T18:57:00Z">
        <w:r w:rsidR="00602DF4">
          <w:rPr>
            <w:lang w:val="en-US" w:eastAsia="en-GB"/>
          </w:rPr>
          <w:t>,</w:t>
        </w:r>
      </w:ins>
      <w:r w:rsidR="00576C13" w:rsidRPr="006F29DA">
        <w:rPr>
          <w:lang w:val="en-US" w:eastAsia="en-GB"/>
        </w:rPr>
        <w:t xml:space="preserve"> </w:t>
      </w:r>
      <w:r w:rsidR="00CD715A" w:rsidRPr="006F29DA">
        <w:rPr>
          <w:lang w:val="en-US" w:eastAsia="en-GB"/>
        </w:rPr>
        <w:t>which is oftentimes necessary</w:t>
      </w:r>
      <w:r w:rsidR="001C6AFE">
        <w:rPr>
          <w:lang w:val="en-US" w:eastAsia="en-GB"/>
        </w:rPr>
        <w:t>,</w:t>
      </w:r>
      <w:r w:rsidR="00CD715A" w:rsidRPr="006F29DA">
        <w:rPr>
          <w:lang w:val="en-US" w:eastAsia="en-GB"/>
        </w:rPr>
        <w:t xml:space="preserve"> </w:t>
      </w:r>
      <w:r w:rsidR="001C6AFE">
        <w:rPr>
          <w:lang w:val="en-US" w:eastAsia="en-GB"/>
        </w:rPr>
        <w:t>f</w:t>
      </w:r>
      <w:r w:rsidR="00AD0551" w:rsidRPr="006F29DA">
        <w:rPr>
          <w:lang w:val="en-US" w:eastAsia="en-GB"/>
        </w:rPr>
        <w:t xml:space="preserve">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546E1C" w:rsidRPr="00546E1C">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98" w:name="_Toc101120019"/>
      <w:r w:rsidRPr="006F29DA">
        <w:rPr>
          <w:lang w:val="en-US" w:eastAsia="en-GB"/>
        </w:rPr>
        <w:t>Motivation</w:t>
      </w:r>
      <w:bookmarkEnd w:id="98"/>
      <w:r w:rsidRPr="006F29DA">
        <w:rPr>
          <w:lang w:val="en-US" w:eastAsia="en-GB"/>
        </w:rPr>
        <w:t xml:space="preserve"> </w:t>
      </w:r>
    </w:p>
    <w:p w14:paraId="40993ED6" w14:textId="3B13DDD6"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w:t>
      </w:r>
      <w:ins w:id="99" w:author="Sergei Dobrovolskii" w:date="2022-07-18T20:25:00Z">
        <w:r w:rsidR="00E86CAD">
          <w:rPr>
            <w:lang w:val="en-US" w:eastAsia="en-GB"/>
          </w:rPr>
          <w:t xml:space="preserve">any experiment </w:t>
        </w:r>
      </w:ins>
      <w:ins w:id="100" w:author="Sergei Dobrovolskii" w:date="2022-07-18T20:24:00Z">
        <w:r w:rsidR="000904E0">
          <w:rPr>
            <w:lang w:val="en-US" w:eastAsia="en-GB"/>
          </w:rPr>
          <w:t>consist of multiple</w:t>
        </w:r>
        <w:r w:rsidR="000151C7">
          <w:rPr>
            <w:lang w:val="en-US" w:eastAsia="en-GB"/>
          </w:rPr>
          <w:t xml:space="preserve"> step</w:t>
        </w:r>
      </w:ins>
      <w:ins w:id="101" w:author="Sergei Dobrovolskii" w:date="2022-07-18T20:25:00Z">
        <w:r w:rsidR="000151C7">
          <w:rPr>
            <w:lang w:val="en-US" w:eastAsia="en-GB"/>
          </w:rPr>
          <w:t>s like</w:t>
        </w:r>
      </w:ins>
      <w:ins w:id="102" w:author="Sergei Dobrovolskii" w:date="2022-07-18T20:22:00Z">
        <w:r w:rsidR="00BF40A2">
          <w:rPr>
            <w:lang w:val="en-US" w:eastAsia="en-GB"/>
          </w:rPr>
          <w:t xml:space="preserve"> </w:t>
        </w:r>
      </w:ins>
      <w:ins w:id="103" w:author="Sergei Dobrovolskii" w:date="2022-07-18T20:25:00Z">
        <w:r w:rsidR="00E86CAD">
          <w:rPr>
            <w:lang w:val="en-US" w:eastAsia="en-GB"/>
          </w:rPr>
          <w:t>hypothesis, subject</w:t>
        </w:r>
      </w:ins>
      <w:ins w:id="104" w:author="Sergei Dobrovolskii" w:date="2022-07-18T20:26:00Z">
        <w:r w:rsidR="00D24738">
          <w:rPr>
            <w:lang w:val="en-US" w:eastAsia="en-GB"/>
          </w:rPr>
          <w:t xml:space="preserve"> </w:t>
        </w:r>
      </w:ins>
      <w:ins w:id="105" w:author="Sergei Dobrovolskii" w:date="2022-07-18T20:25:00Z">
        <w:r w:rsidR="00D24738">
          <w:rPr>
            <w:lang w:val="en-US" w:eastAsia="en-GB"/>
          </w:rPr>
          <w:t>preparation</w:t>
        </w:r>
      </w:ins>
      <w:ins w:id="106" w:author="Sergei Dobrovolskii" w:date="2022-07-18T20:26:00Z">
        <w:r w:rsidR="00D24738">
          <w:rPr>
            <w:lang w:val="en-US" w:eastAsia="en-GB"/>
          </w:rPr>
          <w:t>, acquisition and analysis.</w:t>
        </w:r>
      </w:ins>
      <w:del w:id="107" w:author="Sergei Dobrovolskii" w:date="2022-07-18T20:26:00Z">
        <w:r w:rsidDel="00D24738">
          <w:rPr>
            <w:lang w:val="en-US" w:eastAsia="en-GB"/>
          </w:rPr>
          <w:delText>i</w:delText>
        </w:r>
      </w:del>
      <w:ins w:id="108" w:author="Sergei Dobrovolskii" w:date="2022-07-18T20:26:00Z">
        <w:r w:rsidR="00D24738">
          <w:rPr>
            <w:lang w:val="en-US" w:eastAsia="en-GB"/>
          </w:rPr>
          <w:t xml:space="preserve"> </w:t>
        </w:r>
        <w:r w:rsidR="000338EE">
          <w:rPr>
            <w:lang w:val="en-US" w:eastAsia="en-GB"/>
          </w:rPr>
          <w:t xml:space="preserve">In this section </w:t>
        </w:r>
      </w:ins>
      <w:del w:id="109" w:author="Sergei Dobrovolskii" w:date="2022-07-18T20:26:00Z">
        <w:r w:rsidDel="000338EE">
          <w:rPr>
            <w:lang w:val="en-US" w:eastAsia="en-GB"/>
          </w:rPr>
          <w:delText>t is highly important to</w:delText>
        </w:r>
        <w:r w:rsidR="00073989" w:rsidDel="000338EE">
          <w:rPr>
            <w:lang w:val="en-US" w:eastAsia="en-GB"/>
          </w:rPr>
          <w:delText xml:space="preserve"> </w:delText>
        </w:r>
        <w:commentRangeStart w:id="110"/>
        <w:r w:rsidR="00073989" w:rsidDel="000338EE">
          <w:rPr>
            <w:lang w:val="en-US" w:eastAsia="en-GB"/>
          </w:rPr>
          <w:delText>understand</w:delText>
        </w:r>
      </w:del>
      <w:del w:id="111" w:author="Sergei Dobrovolskii" w:date="2022-07-18T20:22:00Z">
        <w:r w:rsidR="00073989" w:rsidDel="00BF40A2">
          <w:rPr>
            <w:lang w:val="en-US" w:eastAsia="en-GB"/>
          </w:rPr>
          <w:delText>, prepare and detect</w:delText>
        </w:r>
      </w:del>
      <w:del w:id="112" w:author="Sergei Dobrovolskii" w:date="2022-07-18T20:26:00Z">
        <w:r w:rsidR="00073989" w:rsidDel="000338EE">
          <w:rPr>
            <w:lang w:val="en-US" w:eastAsia="en-GB"/>
          </w:rPr>
          <w:delText xml:space="preserve"> a specimen</w:delText>
        </w:r>
        <w:commentRangeEnd w:id="110"/>
        <w:r w:rsidR="001C6AFE" w:rsidDel="000338EE">
          <w:rPr>
            <w:rStyle w:val="CommentReference"/>
          </w:rPr>
          <w:commentReference w:id="110"/>
        </w:r>
        <w:r w:rsidR="00073989" w:rsidDel="000338EE">
          <w:rPr>
            <w:lang w:val="en-US" w:eastAsia="en-GB"/>
          </w:rPr>
          <w:delText xml:space="preserve"> to conduct an experiment.</w:delText>
        </w:r>
        <w:r w:rsidR="00D20689" w:rsidDel="000338EE">
          <w:rPr>
            <w:lang w:val="en-US" w:eastAsia="en-GB"/>
          </w:rPr>
          <w:delText xml:space="preserve"> D</w:delText>
        </w:r>
      </w:del>
      <w:ins w:id="113" w:author="Sergei Dobrovolskii" w:date="2022-07-18T20:27:00Z">
        <w:r w:rsidR="00D42A7E">
          <w:rPr>
            <w:lang w:val="en-US" w:eastAsia="en-GB"/>
          </w:rPr>
          <w:t>subject</w:t>
        </w:r>
      </w:ins>
      <w:ins w:id="114" w:author="Sergei Dobrovolskii" w:date="2022-07-18T20:31:00Z">
        <w:r w:rsidR="00343BF3">
          <w:rPr>
            <w:lang w:val="en-US" w:eastAsia="en-GB"/>
          </w:rPr>
          <w:t xml:space="preserve"> of experiment</w:t>
        </w:r>
      </w:ins>
      <w:ins w:id="115" w:author="Sergei Dobrovolskii" w:date="2022-07-18T20:27:00Z">
        <w:r w:rsidR="00D42A7E">
          <w:rPr>
            <w:lang w:val="en-US" w:eastAsia="en-GB"/>
          </w:rPr>
          <w:t>, acquisition modality</w:t>
        </w:r>
        <w:r w:rsidR="006361B9">
          <w:rPr>
            <w:lang w:val="en-US" w:eastAsia="en-GB"/>
          </w:rPr>
          <w:t>, and general data analysis</w:t>
        </w:r>
      </w:ins>
      <w:del w:id="116" w:author="Sergei Dobrovolskii" w:date="2022-07-18T20:27:00Z">
        <w:r w:rsidR="00D20689" w:rsidDel="00D42A7E">
          <w:rPr>
            <w:lang w:val="en-US" w:eastAsia="en-GB"/>
          </w:rPr>
          <w:delText>ata</w:delText>
        </w:r>
      </w:del>
      <w:r w:rsidR="00D20689">
        <w:rPr>
          <w:lang w:val="en-US" w:eastAsia="en-GB"/>
        </w:rPr>
        <w:t xml:space="preserve"> </w:t>
      </w:r>
      <w:del w:id="117" w:author="Sergei Dobrovolskii" w:date="2022-07-18T20:26:00Z">
        <w:r w:rsidR="00D20689" w:rsidDel="00D42A7E">
          <w:rPr>
            <w:lang w:val="en-US" w:eastAsia="en-GB"/>
          </w:rPr>
          <w:delText>acquire</w:delText>
        </w:r>
      </w:del>
      <w:ins w:id="118" w:author="Sergei Dobrovolskii" w:date="2022-07-18T20:28:00Z">
        <w:r w:rsidR="006361B9">
          <w:rPr>
            <w:lang w:val="en-US" w:eastAsia="en-GB"/>
          </w:rPr>
          <w:t>concepts will be explained</w:t>
        </w:r>
      </w:ins>
      <w:del w:id="119" w:author="Sergei Dobrovolskii" w:date="2022-07-18T20:26:00Z">
        <w:r w:rsidR="00D20689" w:rsidDel="00D42A7E">
          <w:rPr>
            <w:lang w:val="en-US" w:eastAsia="en-GB"/>
          </w:rPr>
          <w:delText>d</w:delText>
        </w:r>
      </w:del>
      <w:del w:id="120" w:author="Sergei Dobrovolskii" w:date="2022-07-18T20:28:00Z">
        <w:r w:rsidR="00D20689" w:rsidDel="006361B9">
          <w:rPr>
            <w:lang w:val="en-US" w:eastAsia="en-GB"/>
          </w:rPr>
          <w:delText xml:space="preserve"> for</w:delText>
        </w:r>
      </w:del>
      <w:ins w:id="121" w:author="Sergei Dobrovolskii" w:date="2022-07-18T20:28:00Z">
        <w:r w:rsidR="006361B9">
          <w:rPr>
            <w:lang w:val="en-US" w:eastAsia="en-GB"/>
          </w:rPr>
          <w:t>.</w:t>
        </w:r>
      </w:ins>
      <w:r w:rsidR="00D20689">
        <w:rPr>
          <w:lang w:val="en-US" w:eastAsia="en-GB"/>
        </w:rPr>
        <w:t xml:space="preserve"> </w:t>
      </w:r>
      <w:del w:id="122" w:author="Sergei Dobrovolskii" w:date="2022-07-18T20:30:00Z">
        <w:r w:rsidR="00D20689" w:rsidDel="000529CB">
          <w:rPr>
            <w:lang w:val="en-US" w:eastAsia="en-GB"/>
          </w:rPr>
          <w:delText xml:space="preserve">this thesis was taken </w:delText>
        </w:r>
        <w:r w:rsidR="00FB25B3" w:rsidDel="000529CB">
          <w:rPr>
            <w:lang w:val="en-US" w:eastAsia="en-GB"/>
          </w:rPr>
          <w:delText>from Human colon tissue using</w:delText>
        </w:r>
        <w:r w:rsidR="00D20689" w:rsidDel="000529CB">
          <w:rPr>
            <w:lang w:val="en-US" w:eastAsia="en-GB"/>
          </w:rPr>
          <w:delText xml:space="preserve"> </w:delText>
        </w:r>
        <w:r w:rsidR="005A6270" w:rsidDel="000529CB">
          <w:rPr>
            <w:lang w:val="en-US" w:eastAsia="en-GB"/>
          </w:rPr>
          <w:delText>Multiphoton</w:delText>
        </w:r>
        <w:r w:rsidR="00D20689" w:rsidDel="000529CB">
          <w:rPr>
            <w:lang w:val="en-US" w:eastAsia="en-GB"/>
          </w:rPr>
          <w:delText xml:space="preserve"> Microscope</w:delText>
        </w:r>
        <w:r w:rsidR="00FB25B3" w:rsidDel="000529CB">
          <w:rPr>
            <w:lang w:val="en-US" w:eastAsia="en-GB"/>
          </w:rPr>
          <w:delText>.</w:delText>
        </w:r>
        <w:r w:rsidR="00073989" w:rsidDel="000529CB">
          <w:rPr>
            <w:lang w:val="en-US" w:eastAsia="en-GB"/>
          </w:rPr>
          <w:delText xml:space="preserve"> </w:delText>
        </w:r>
      </w:del>
    </w:p>
    <w:p w14:paraId="25DF5C67" w14:textId="385C9FF7" w:rsidR="006F3FE0" w:rsidRDefault="006F3FE0" w:rsidP="006F3FE0">
      <w:pPr>
        <w:pStyle w:val="Heading3"/>
        <w:rPr>
          <w:lang w:val="en-US" w:eastAsia="en-GB"/>
        </w:rPr>
      </w:pPr>
      <w:bookmarkStart w:id="123" w:name="_Toc101120020"/>
      <w:r w:rsidRPr="006F29DA">
        <w:rPr>
          <w:lang w:val="en-US" w:eastAsia="en-GB"/>
        </w:rPr>
        <w:t>Human immune cells in colon tissue</w:t>
      </w:r>
      <w:bookmarkEnd w:id="123"/>
    </w:p>
    <w:p w14:paraId="2E1CB490" w14:textId="2EE37347" w:rsidR="00D73BD5" w:rsidRPr="00D73BD5" w:rsidRDefault="00E12FFD" w:rsidP="00D73BD5">
      <w:pPr>
        <w:rPr>
          <w:lang w:val="en-US" w:eastAsia="en-GB"/>
        </w:rPr>
      </w:pPr>
      <w:commentRangeStart w:id="124"/>
      <w:r>
        <w:rPr>
          <w:lang w:val="en-US" w:eastAsia="en-GB"/>
        </w:rPr>
        <w:t xml:space="preserve">The immune cells </w:t>
      </w:r>
      <w:commentRangeEnd w:id="124"/>
      <w:r w:rsidR="001C6AFE">
        <w:rPr>
          <w:rStyle w:val="CommentReference"/>
        </w:rPr>
        <w:commentReference w:id="124"/>
      </w:r>
      <w:r>
        <w:rPr>
          <w:lang w:val="en-US" w:eastAsia="en-GB"/>
        </w:rPr>
        <w:t xml:space="preserve">are present </w:t>
      </w:r>
      <w:ins w:id="125" w:author="Sergei Dobrovolskii" w:date="2022-07-18T20:31:00Z">
        <w:r w:rsidR="00343BF3">
          <w:rPr>
            <w:lang w:val="en-US" w:eastAsia="en-GB"/>
          </w:rPr>
          <w:t xml:space="preserve">mostly </w:t>
        </w:r>
      </w:ins>
      <w:r>
        <w:rPr>
          <w:lang w:val="en-US" w:eastAsia="en-GB"/>
        </w:rPr>
        <w:t xml:space="preserve">everywhere, but if the inflammation occurs, then the immune cells will accumulate </w:t>
      </w:r>
      <w:r w:rsidR="0041392F">
        <w:rPr>
          <w:lang w:val="en-US" w:eastAsia="en-GB"/>
        </w:rPr>
        <w:t>in</w:t>
      </w:r>
      <w:r>
        <w:rPr>
          <w:lang w:val="en-US" w:eastAsia="en-GB"/>
        </w:rPr>
        <w:t xml:space="preserve"> that area</w:t>
      </w:r>
      <w:r w:rsidR="0041392F">
        <w:rPr>
          <w:lang w:val="en-US" w:eastAsia="en-GB"/>
        </w:rPr>
        <w:t>, hence their concentration</w:t>
      </w:r>
      <w:ins w:id="126" w:author="Sergei Dobrovolskii" w:date="2022-07-18T20:31:00Z">
        <w:r w:rsidR="00343BF3">
          <w:rPr>
            <w:lang w:val="en-US" w:eastAsia="en-GB"/>
          </w:rPr>
          <w:t xml:space="preserve"> and </w:t>
        </w:r>
        <w:r w:rsidR="00DE557B">
          <w:rPr>
            <w:lang w:val="en-US" w:eastAsia="en-GB"/>
          </w:rPr>
          <w:t>composition</w:t>
        </w:r>
      </w:ins>
      <w:r w:rsidR="0041392F">
        <w:rPr>
          <w:lang w:val="en-US" w:eastAsia="en-GB"/>
        </w:rPr>
        <w:t xml:space="preserve"> will </w:t>
      </w:r>
      <w:del w:id="127" w:author="Sergei Dobrovolskii" w:date="2022-07-18T20:31:00Z">
        <w:r w:rsidR="0041392F" w:rsidDel="00DE557B">
          <w:rPr>
            <w:lang w:val="en-US" w:eastAsia="en-GB"/>
          </w:rPr>
          <w:delText>rise</w:delText>
        </w:r>
      </w:del>
      <w:ins w:id="128" w:author="Sergei Dobrovolskii" w:date="2022-07-18T20:31:00Z">
        <w:r w:rsidR="00DE557B">
          <w:rPr>
            <w:lang w:val="en-US" w:eastAsia="en-GB"/>
          </w:rPr>
          <w:t>change</w:t>
        </w:r>
      </w:ins>
      <w:r w:rsidR="0041392F">
        <w:rPr>
          <w:lang w:val="en-US" w:eastAsia="en-GB"/>
        </w:rPr>
        <w:t xml:space="preserv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90BA7D2" w:rsidR="007C614E"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w:t>
      </w:r>
      <w:r w:rsidR="00084CF5">
        <w:rPr>
          <w:lang w:val="en-US" w:eastAsia="en-GB"/>
        </w:rPr>
        <w:lastRenderedPageBreak/>
        <w:t xml:space="preserve">information </w:t>
      </w:r>
      <w:r w:rsidR="00EA6D9E">
        <w:rPr>
          <w:lang w:val="en-US" w:eastAsia="en-GB"/>
        </w:rPr>
        <w:t>about</w:t>
      </w:r>
      <w:r w:rsidR="00084CF5">
        <w:rPr>
          <w:lang w:val="en-US" w:eastAsia="en-GB"/>
        </w:rPr>
        <w:t xml:space="preserve">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 xml:space="preserve">Hence the exact immune cell location is important for </w:t>
      </w:r>
      <w:r w:rsidR="00EA6D9E">
        <w:rPr>
          <w:lang w:val="en-US" w:eastAsia="en-GB"/>
        </w:rPr>
        <w:t xml:space="preserve">the </w:t>
      </w:r>
      <w:r w:rsidR="004C7092">
        <w:rPr>
          <w:lang w:val="en-US" w:eastAsia="en-GB"/>
        </w:rPr>
        <w:t>measurement of the immune infiltrate.</w:t>
      </w:r>
    </w:p>
    <w:p w14:paraId="09325976" w14:textId="0A250296"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129" w:name="_Toc101120021"/>
      <w:r>
        <w:rPr>
          <w:lang w:val="en-US" w:eastAsia="en-GB"/>
        </w:rPr>
        <w:t>Multiphoton</w:t>
      </w:r>
      <w:r w:rsidR="006F3FE0" w:rsidRPr="006F29DA">
        <w:rPr>
          <w:lang w:val="en-US" w:eastAsia="en-GB"/>
        </w:rPr>
        <w:t xml:space="preserve"> Microscope</w:t>
      </w:r>
      <w:bookmarkEnd w:id="129"/>
    </w:p>
    <w:p w14:paraId="414D491B" w14:textId="5693C2AC"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w:t>
      </w:r>
      <w:commentRangeStart w:id="130"/>
      <w:del w:id="131" w:author="Sergei Dobrovolskii" w:date="2022-07-18T20:33:00Z">
        <w:r w:rsidRPr="00740754" w:rsidDel="00512F94">
          <w:rPr>
            <w:lang w:val="en-US"/>
          </w:rPr>
          <w:delText>see the nonlinear microscopic world</w:delText>
        </w:r>
        <w:commentRangeEnd w:id="130"/>
        <w:r w:rsidR="00FB25AE" w:rsidDel="00512F94">
          <w:rPr>
            <w:rStyle w:val="CommentReference"/>
          </w:rPr>
          <w:commentReference w:id="130"/>
        </w:r>
      </w:del>
      <w:ins w:id="132" w:author="Sergei Dobrovolskii" w:date="2022-07-18T20:33:00Z">
        <w:r w:rsidR="00512F94">
          <w:rPr>
            <w:lang w:val="en-US"/>
          </w:rPr>
          <w:t>observe</w:t>
        </w:r>
        <w:r w:rsidR="00B66BBF">
          <w:rPr>
            <w:lang w:val="en-US"/>
          </w:rPr>
          <w:t xml:space="preserve"> stained tissue and single cells</w:t>
        </w:r>
      </w:ins>
      <w:r w:rsidRPr="00740754">
        <w:rPr>
          <w:lang w:val="en-US"/>
        </w:rPr>
        <w:t xml:space="preserve">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411E4B95"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w:t>
      </w:r>
      <w:r w:rsidR="00FB25AE">
        <w:rPr>
          <w:shd w:val="clear" w:color="auto" w:fill="FFFFFF"/>
          <w:lang w:val="en-US" w:eastAsia="en-GB"/>
        </w:rPr>
        <w:t>molecule</w:t>
      </w:r>
      <w:r w:rsidR="00BC47BE">
        <w:rPr>
          <w:shd w:val="clear" w:color="auto" w:fill="FFFFFF"/>
          <w:lang w:val="en-US" w:eastAsia="en-GB"/>
        </w:rPr>
        <w:t xml:space="preserve">. </w:t>
      </w:r>
      <w:r w:rsidR="00C52E34">
        <w:rPr>
          <w:shd w:val="clear" w:color="auto" w:fill="FFFFFF"/>
          <w:lang w:val="en-US" w:eastAsia="en-GB"/>
        </w:rPr>
        <w:t xml:space="preserve">Then it </w:t>
      </w:r>
      <w:commentRangeStart w:id="133"/>
      <w:del w:id="134" w:author="Sergei Dobrovolskii" w:date="2022-07-18T20:34:00Z">
        <w:r w:rsidR="00C52E34" w:rsidDel="004A3799">
          <w:rPr>
            <w:shd w:val="clear" w:color="auto" w:fill="FFFFFF"/>
            <w:lang w:val="en-US" w:eastAsia="en-GB"/>
          </w:rPr>
          <w:delText xml:space="preserve">drifts lower </w:delText>
        </w:r>
        <w:commentRangeEnd w:id="133"/>
        <w:r w:rsidR="00FB25AE" w:rsidDel="004A3799">
          <w:rPr>
            <w:rStyle w:val="CommentReference"/>
          </w:rPr>
          <w:commentReference w:id="133"/>
        </w:r>
        <w:r w:rsidR="00B914C1" w:rsidDel="004A3799">
          <w:rPr>
            <w:shd w:val="clear" w:color="auto" w:fill="FFFFFF"/>
            <w:lang w:val="en-US" w:eastAsia="en-GB"/>
          </w:rPr>
          <w:delText>and drops</w:delText>
        </w:r>
      </w:del>
      <w:ins w:id="135" w:author="Sergei Dobrovolskii" w:date="2022-07-18T20:35:00Z">
        <w:r w:rsidR="00D941FD">
          <w:rPr>
            <w:shd w:val="clear" w:color="auto" w:fill="FFFFFF"/>
            <w:lang w:val="en-US" w:eastAsia="en-GB"/>
          </w:rPr>
          <w:t>relaxes</w:t>
        </w:r>
      </w:ins>
      <w:r w:rsidR="00B914C1">
        <w:rPr>
          <w:shd w:val="clear" w:color="auto" w:fill="FFFFFF"/>
          <w:lang w:val="en-US" w:eastAsia="en-GB"/>
        </w:rPr>
        <w:t xml:space="preserve"> down to the ground state, with the emission of a light photon of a different wavelength</w:t>
      </w:r>
      <w:r w:rsidR="00EE3294">
        <w:rPr>
          <w:shd w:val="clear" w:color="auto" w:fill="FFFFFF"/>
          <w:lang w:val="en-US" w:eastAsia="en-GB"/>
        </w:rPr>
        <w:t xml:space="preserve"> (</w:t>
      </w:r>
      <w:r w:rsidR="00EE3294" w:rsidRPr="00C60B00">
        <w:rPr>
          <w:b/>
          <w:bCs/>
          <w:shd w:val="clear" w:color="auto" w:fill="FFFFFF"/>
          <w:lang w:val="en-US" w:eastAsia="en-GB"/>
        </w:rPr>
        <w:fldChar w:fldCharType="begin"/>
      </w:r>
      <w:r w:rsidR="00EE3294"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EE3294" w:rsidRPr="00C60B00">
        <w:rPr>
          <w:b/>
          <w:bCs/>
          <w:shd w:val="clear" w:color="auto" w:fill="FFFFFF"/>
          <w:lang w:val="en-US" w:eastAsia="en-GB"/>
        </w:rPr>
      </w:r>
      <w:r w:rsidR="00EE3294"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EE3294" w:rsidRPr="00C60B00">
        <w:rPr>
          <w:b/>
          <w:bCs/>
          <w:shd w:val="clear" w:color="auto" w:fill="FFFFFF"/>
          <w:lang w:val="en-US" w:eastAsia="en-GB"/>
        </w:rPr>
        <w:fldChar w:fldCharType="end"/>
      </w:r>
      <w:r w:rsidR="004F4AA4" w:rsidRPr="00C60B00">
        <w:rPr>
          <w:b/>
          <w:bCs/>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w:t>
      </w:r>
      <w:r w:rsidR="00FB25AE">
        <w:rPr>
          <w:shd w:val="clear" w:color="auto" w:fill="FFFFFF"/>
          <w:lang w:val="en-US" w:eastAsia="en-GB"/>
        </w:rPr>
        <w:t>Two-photon excitation</w:t>
      </w:r>
      <w:r w:rsidR="00AD0682">
        <w:rPr>
          <w:shd w:val="clear" w:color="auto" w:fill="FFFFFF"/>
          <w:lang w:val="en-US" w:eastAsia="en-GB"/>
        </w:rPr>
        <w:t xml:space="preserv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w:t>
      </w:r>
      <w:r w:rsidR="00FB25AE">
        <w:rPr>
          <w:shd w:val="clear" w:color="auto" w:fill="FFFFFF"/>
          <w:lang w:val="en-US" w:eastAsia="en-GB"/>
        </w:rPr>
        <w:t>two</w:t>
      </w:r>
      <w:r w:rsidR="00AD0682">
        <w:rPr>
          <w:shd w:val="clear" w:color="auto" w:fill="FFFFFF"/>
          <w:lang w:val="en-US" w:eastAsia="en-GB"/>
        </w:rPr>
        <w:t xml:space="preserve">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4CE83D0" w:rsidR="00AA6257" w:rsidRPr="00955041" w:rsidRDefault="00253780" w:rsidP="002575CC">
      <w:pPr>
        <w:pStyle w:val="AbkVerz"/>
        <w:rPr>
          <w:shd w:val="clear" w:color="auto" w:fill="FFFFFF"/>
          <w:lang w:val="en-US" w:eastAsia="en-GB"/>
        </w:rPr>
      </w:pPr>
      <w:r>
        <w:rPr>
          <w:shd w:val="clear" w:color="auto" w:fill="FFFFFF"/>
          <w:lang w:val="en-US" w:eastAsia="en-GB"/>
        </w:rPr>
        <w:t xml:space="preserve">The principle of this modality differs from the fluorescent microscope. In a fluorescence microscope, the </w:t>
      </w:r>
      <w:commentRangeStart w:id="136"/>
      <w:commentRangeStart w:id="137"/>
      <w:commentRangeStart w:id="138"/>
      <w:r>
        <w:rPr>
          <w:shd w:val="clear" w:color="auto" w:fill="FFFFFF"/>
          <w:lang w:val="en-US" w:eastAsia="en-GB"/>
        </w:rPr>
        <w:t>excitation response of the fluorophore is linea</w:t>
      </w:r>
      <w:r w:rsidR="005F416B">
        <w:rPr>
          <w:shd w:val="clear" w:color="auto" w:fill="FFFFFF"/>
          <w:lang w:val="en-US" w:eastAsia="en-GB"/>
        </w:rPr>
        <w:t>r</w:t>
      </w:r>
      <w:commentRangeEnd w:id="136"/>
      <w:r w:rsidR="00FB25AE">
        <w:rPr>
          <w:rStyle w:val="CommentReference"/>
        </w:rPr>
        <w:commentReference w:id="136"/>
      </w:r>
      <w:commentRangeEnd w:id="137"/>
      <w:r w:rsidR="004D07C9">
        <w:rPr>
          <w:rStyle w:val="CommentReference"/>
        </w:rPr>
        <w:commentReference w:id="137"/>
      </w:r>
      <w:commentRangeEnd w:id="138"/>
      <w:r w:rsidR="004D07C9">
        <w:rPr>
          <w:rStyle w:val="CommentReference"/>
        </w:rPr>
        <w:commentReference w:id="138"/>
      </w:r>
      <w:r w:rsidR="005F416B">
        <w:rPr>
          <w:shd w:val="clear" w:color="auto" w:fill="FFFFFF"/>
          <w:lang w:val="en-US" w:eastAsia="en-GB"/>
        </w:rPr>
        <w:t xml:space="preserve">,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w:t>
      </w:r>
      <w:ins w:id="139" w:author="Sergei Dobrovolskii" w:date="2022-07-18T20:36:00Z">
        <w:r w:rsidR="000C7746">
          <w:rPr>
            <w:shd w:val="clear" w:color="auto" w:fill="FFFFFF"/>
            <w:lang w:val="en-US" w:eastAsia="en-GB"/>
          </w:rPr>
          <w:t>two</w:t>
        </w:r>
        <w:r w:rsidR="00035F68">
          <w:rPr>
            <w:shd w:val="clear" w:color="auto" w:fill="FFFFFF"/>
            <w:lang w:val="en-US" w:eastAsia="en-GB"/>
          </w:rPr>
          <w:t xml:space="preserve">-photon </w:t>
        </w:r>
      </w:ins>
      <w:ins w:id="140" w:author="Sergei Dobrovolskii" w:date="2022-07-18T20:38:00Z">
        <w:r w:rsidR="003F5042">
          <w:rPr>
            <w:shd w:val="clear" w:color="auto" w:fill="FFFFFF"/>
            <w:lang w:val="en-US" w:eastAsia="en-GB"/>
          </w:rPr>
          <w:t>excitation</w:t>
        </w:r>
      </w:ins>
      <w:del w:id="141" w:author="Sergei Dobrovolskii" w:date="2022-07-18T20:36:00Z">
        <w:r w:rsidR="005F416B" w:rsidDel="000C7746">
          <w:rPr>
            <w:shd w:val="clear" w:color="auto" w:fill="FFFFFF"/>
            <w:lang w:val="en-US" w:eastAsia="en-GB"/>
          </w:rPr>
          <w:delText>2 PE</w:delText>
        </w:r>
      </w:del>
      <w:r w:rsidR="00D30567">
        <w:rPr>
          <w:shd w:val="clear" w:color="auto" w:fill="FFFFFF"/>
          <w:lang w:val="en-US" w:eastAsia="en-GB"/>
        </w:rPr>
        <w:t>,</w:t>
      </w:r>
      <w:r w:rsidR="005F416B">
        <w:rPr>
          <w:shd w:val="clear" w:color="auto" w:fill="FFFFFF"/>
          <w:lang w:val="en-US" w:eastAsia="en-GB"/>
        </w:rPr>
        <w:t xml:space="preserve"> it is different (</w:t>
      </w:r>
      <w:r w:rsidR="005F416B" w:rsidRPr="00C60B00">
        <w:rPr>
          <w:b/>
          <w:bCs/>
          <w:shd w:val="clear" w:color="auto" w:fill="FFFFFF"/>
          <w:lang w:val="en-US" w:eastAsia="en-GB"/>
        </w:rPr>
        <w:fldChar w:fldCharType="begin"/>
      </w:r>
      <w:r w:rsidR="005F416B"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5F416B" w:rsidRPr="00C60B00">
        <w:rPr>
          <w:b/>
          <w:bCs/>
          <w:shd w:val="clear" w:color="auto" w:fill="FFFFFF"/>
          <w:lang w:val="en-US" w:eastAsia="en-GB"/>
        </w:rPr>
      </w:r>
      <w:r w:rsidR="005F416B"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5F416B" w:rsidRPr="00C60B00">
        <w:rPr>
          <w:b/>
          <w:bCs/>
          <w:shd w:val="clear" w:color="auto" w:fill="FFFFFF"/>
          <w:lang w:val="en-US" w:eastAsia="en-GB"/>
        </w:rPr>
        <w:fldChar w:fldCharType="end"/>
      </w:r>
      <w:r w:rsidR="005F416B" w:rsidRPr="00C60B00">
        <w:rPr>
          <w:b/>
          <w:bCs/>
          <w:shd w:val="clear" w:color="auto" w:fill="FFFFFF"/>
          <w:lang w:val="en-US" w:eastAsia="en-GB"/>
        </w:rPr>
        <w:t>B</w:t>
      </w:r>
      <w:r w:rsidR="005F416B">
        <w:rPr>
          <w:shd w:val="clear" w:color="auto" w:fill="FFFFFF"/>
          <w:lang w:val="en-US" w:eastAsia="en-GB"/>
        </w:rPr>
        <w:t>).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31A87F1F" w:rsidR="00A751B8" w:rsidRPr="00DB1D6E" w:rsidRDefault="003C5217" w:rsidP="004D07C9">
      <w:pPr>
        <w:pStyle w:val="Caption"/>
        <w:jc w:val="both"/>
        <w:rPr>
          <w:rFonts w:ascii="Times New Roman" w:hAnsi="Times New Roman"/>
          <w:lang w:val="en-US" w:eastAsia="en-GB"/>
        </w:rPr>
      </w:pPr>
      <w:bookmarkStart w:id="142" w:name="_Ref93248855"/>
      <w:r w:rsidRPr="00FB25AE">
        <w:rPr>
          <w:b/>
          <w:bCs w:val="0"/>
          <w:lang w:val="en-US"/>
        </w:rPr>
        <w:t>Figure</w:t>
      </w:r>
      <w:r w:rsidRPr="004D07C9">
        <w:rPr>
          <w:b/>
          <w:lang w:val="en-US"/>
        </w:rPr>
        <w:t xml:space="preserve"> </w:t>
      </w:r>
      <w:r w:rsidRPr="004D07C9">
        <w:rPr>
          <w:b/>
        </w:rPr>
        <w:fldChar w:fldCharType="begin"/>
      </w:r>
      <w:r w:rsidRPr="004D07C9">
        <w:rPr>
          <w:b/>
          <w:lang w:val="en-US"/>
        </w:rPr>
        <w:instrText xml:space="preserve"> SEQ Figure \* ARABIC </w:instrText>
      </w:r>
      <w:r w:rsidRPr="004D07C9">
        <w:rPr>
          <w:b/>
        </w:rPr>
        <w:fldChar w:fldCharType="separate"/>
      </w:r>
      <w:r w:rsidR="00546E1C" w:rsidRPr="004D07C9">
        <w:rPr>
          <w:b/>
          <w:noProof/>
          <w:lang w:val="en-US"/>
        </w:rPr>
        <w:t>2</w:t>
      </w:r>
      <w:r w:rsidRPr="004D07C9">
        <w:rPr>
          <w:b/>
        </w:rPr>
        <w:fldChar w:fldCharType="end"/>
      </w:r>
      <w:bookmarkEnd w:id="142"/>
      <w:r w:rsidR="00570055" w:rsidRPr="004D07C9">
        <w:rPr>
          <w:b/>
          <w:lang w:val="en-US"/>
        </w:rPr>
        <w:t xml:space="preserve"> A</w:t>
      </w:r>
      <w:r w:rsidR="00570055" w:rsidRPr="00570055">
        <w:rPr>
          <w:lang w:val="en-US"/>
        </w:rPr>
        <w:t>:</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w:t>
      </w:r>
      <w:r w:rsidR="005A736F" w:rsidRPr="004D07C9">
        <w:rPr>
          <w:b/>
          <w:lang w:val="en-US"/>
        </w:rPr>
        <w:t>B</w:t>
      </w:r>
      <w:r w:rsidR="005A736F">
        <w:rPr>
          <w:lang w:val="en-US"/>
        </w:rPr>
        <w:t xml:space="preserve">: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143" w:name="_Toc101120022"/>
      <w:commentRangeStart w:id="144"/>
      <w:r w:rsidRPr="006F29DA">
        <w:rPr>
          <w:lang w:val="en-US" w:eastAsia="en-GB"/>
        </w:rPr>
        <w:t>Aims of Image Analysis</w:t>
      </w:r>
      <w:bookmarkEnd w:id="143"/>
      <w:r w:rsidRPr="006F29DA">
        <w:rPr>
          <w:lang w:val="en-US" w:eastAsia="en-GB"/>
        </w:rPr>
        <w:t xml:space="preserve"> </w:t>
      </w:r>
      <w:commentRangeEnd w:id="144"/>
      <w:r w:rsidR="00FB25AE">
        <w:rPr>
          <w:rStyle w:val="CommentReference"/>
          <w:rFonts w:ascii="Cambria" w:hAnsi="Cambria"/>
          <w:b w:val="0"/>
          <w:bCs w:val="0"/>
        </w:rPr>
        <w:commentReference w:id="144"/>
      </w:r>
    </w:p>
    <w:p w14:paraId="22AA5538" w14:textId="35276E5A"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w:t>
      </w:r>
      <w:commentRangeStart w:id="145"/>
      <w:del w:id="146" w:author="Sergei Dobrovolskii" w:date="2022-07-18T20:44:00Z">
        <w:r w:rsidR="004D599D" w:rsidDel="00953C13">
          <w:rPr>
            <w:lang w:val="en-US" w:eastAsia="en-GB"/>
          </w:rPr>
          <w:delText xml:space="preserve">camera </w:delText>
        </w:r>
      </w:del>
      <w:ins w:id="147" w:author="Sergei Dobrovolskii" w:date="2022-07-18T20:44:00Z">
        <w:r w:rsidR="00953C13">
          <w:rPr>
            <w:lang w:val="en-US" w:eastAsia="en-GB"/>
          </w:rPr>
          <w:t>photo-multiplier tube</w:t>
        </w:r>
        <w:r w:rsidR="00953C13">
          <w:rPr>
            <w:lang w:val="en-US" w:eastAsia="en-GB"/>
          </w:rPr>
          <w:t xml:space="preserve"> </w:t>
        </w:r>
      </w:ins>
      <w:del w:id="148" w:author="Sergei Dobrovolskii" w:date="2022-07-18T20:44:00Z">
        <w:r w:rsidR="004D599D" w:rsidDel="00953C13">
          <w:rPr>
            <w:lang w:val="en-US" w:eastAsia="en-GB"/>
          </w:rPr>
          <w:delText xml:space="preserve">matrix </w:delText>
        </w:r>
      </w:del>
      <w:r w:rsidR="004D599D">
        <w:rPr>
          <w:lang w:val="en-US" w:eastAsia="en-GB"/>
        </w:rPr>
        <w:t>in our case</w:t>
      </w:r>
      <w:commentRangeEnd w:id="145"/>
      <w:r w:rsidR="00FB25AE">
        <w:rPr>
          <w:rStyle w:val="CommentReference"/>
        </w:rPr>
        <w:commentReference w:id="145"/>
      </w:r>
      <w:r w:rsidR="004D599D">
        <w:rPr>
          <w:lang w:val="en-US" w:eastAsia="en-GB"/>
        </w:rPr>
        <w:t xml:space="preserve">). </w:t>
      </w:r>
      <w:commentRangeStart w:id="149"/>
      <w:r w:rsidR="004D599D">
        <w:rPr>
          <w:lang w:val="en-US" w:eastAsia="en-GB"/>
        </w:rPr>
        <w:t xml:space="preserve">This raw information </w:t>
      </w:r>
      <w:del w:id="150" w:author="Sergei Dobrovolskii" w:date="2022-07-18T20:44:00Z">
        <w:r w:rsidR="004D599D" w:rsidDel="005278B3">
          <w:rPr>
            <w:lang w:val="en-US" w:eastAsia="en-GB"/>
          </w:rPr>
          <w:delText xml:space="preserve">doesn’t give a lot to </w:delText>
        </w:r>
        <w:r w:rsidR="000722E4" w:rsidDel="005278B3">
          <w:rPr>
            <w:lang w:val="en-US" w:eastAsia="en-GB"/>
          </w:rPr>
          <w:delText>scientists</w:delText>
        </w:r>
        <w:commentRangeEnd w:id="149"/>
        <w:r w:rsidR="00F2266B" w:rsidDel="005278B3">
          <w:rPr>
            <w:rStyle w:val="CommentReference"/>
          </w:rPr>
          <w:commentReference w:id="149"/>
        </w:r>
      </w:del>
      <w:ins w:id="151" w:author="Sergei Dobrovolskii" w:date="2022-07-18T20:44:00Z">
        <w:r w:rsidR="005278B3">
          <w:rPr>
            <w:lang w:val="en-US" w:eastAsia="en-GB"/>
          </w:rPr>
          <w:t xml:space="preserve">provides a good view on the </w:t>
        </w:r>
      </w:ins>
      <w:ins w:id="152" w:author="Sergei Dobrovolskii" w:date="2022-07-18T20:45:00Z">
        <w:r w:rsidR="007521B2">
          <w:rPr>
            <w:lang w:val="en-US" w:eastAsia="en-GB"/>
          </w:rPr>
          <w:t>processes, structure, intensity</w:t>
        </w:r>
        <w:r w:rsidR="00CB7842">
          <w:rPr>
            <w:lang w:val="en-US" w:eastAsia="en-GB"/>
          </w:rPr>
          <w:t xml:space="preserve">, but to reveal a full potential </w:t>
        </w:r>
      </w:ins>
      <w:ins w:id="153" w:author="Sergei Dobrovolskii" w:date="2022-07-18T20:46:00Z">
        <w:r w:rsidR="00CB7842">
          <w:rPr>
            <w:lang w:val="en-US" w:eastAsia="en-GB"/>
          </w:rPr>
          <w:t xml:space="preserve">and extract more information from them </w:t>
        </w:r>
        <w:r w:rsidR="006F6604">
          <w:rPr>
            <w:lang w:val="en-US" w:eastAsia="en-GB"/>
          </w:rPr>
          <w:t>some analysis is required</w:t>
        </w:r>
      </w:ins>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w:t>
      </w:r>
      <w:commentRangeStart w:id="154"/>
      <w:r w:rsidR="005656F4">
        <w:rPr>
          <w:lang w:val="en-US" w:eastAsia="en-GB"/>
        </w:rPr>
        <w:t>finding shapes, detecting edges, removing noise, counting objects, texture analysis</w:t>
      </w:r>
      <w:commentRangeEnd w:id="154"/>
      <w:r w:rsidR="00324698">
        <w:rPr>
          <w:rStyle w:val="CommentReference"/>
        </w:rPr>
        <w:commentReference w:id="154"/>
      </w:r>
      <w:r w:rsidR="000722E4">
        <w:rPr>
          <w:lang w:val="en-US" w:eastAsia="en-GB"/>
        </w:rPr>
        <w:t>,</w:t>
      </w:r>
      <w:r w:rsidR="007B53C3">
        <w:rPr>
          <w:lang w:val="en-US" w:eastAsia="en-GB"/>
        </w:rPr>
        <w:t xml:space="preserve"> etc.</w:t>
      </w:r>
      <w:r w:rsidR="00AA50AA">
        <w:rPr>
          <w:lang w:val="en-US" w:eastAsia="en-GB"/>
        </w:rPr>
        <w:t xml:space="preserve"> </w:t>
      </w:r>
      <w:ins w:id="155" w:author="Sergei Dobrovolskii" w:date="2022-07-18T21:21:00Z">
        <w:r w:rsidR="00574437">
          <w:rPr>
            <w:lang w:val="en-US" w:eastAsia="en-GB"/>
          </w:rPr>
          <w:t>a</w:t>
        </w:r>
      </w:ins>
      <w:ins w:id="156" w:author="Sergei Dobrovolskii" w:date="2022-07-18T21:20:00Z">
        <w:r w:rsidR="00507CDD">
          <w:rPr>
            <w:lang w:val="en-US" w:eastAsia="en-GB"/>
          </w:rPr>
          <w:t xml:space="preserve">chieved by means of </w:t>
        </w:r>
        <w:r w:rsidR="00574437">
          <w:rPr>
            <w:lang w:val="en-US" w:eastAsia="en-GB"/>
          </w:rPr>
          <w:t xml:space="preserve">mathematical operations, or dynamically, using machine learning approaches. </w:t>
        </w:r>
      </w:ins>
      <w:commentRangeStart w:id="157"/>
      <w:r w:rsidR="00D317BB">
        <w:rPr>
          <w:lang w:val="en-US" w:eastAsia="en-GB"/>
        </w:rPr>
        <w:t>In this Thesis</w:t>
      </w:r>
      <w:r w:rsidR="000722E4">
        <w:rPr>
          <w:lang w:val="en-US" w:eastAsia="en-GB"/>
        </w:rPr>
        <w:t>,</w:t>
      </w:r>
      <w:r w:rsidR="00D317BB">
        <w:rPr>
          <w:lang w:val="en-US" w:eastAsia="en-GB"/>
        </w:rPr>
        <w:t xml:space="preserve"> only the segmentation procedure </w:t>
      </w:r>
      <w:ins w:id="158" w:author="Sergei Dobrovolskii" w:date="2022-07-18T21:18:00Z">
        <w:r w:rsidR="000F1887">
          <w:rPr>
            <w:lang w:val="en-US" w:eastAsia="en-GB"/>
          </w:rPr>
          <w:t xml:space="preserve">for human immune cells in three-dimensional data </w:t>
        </w:r>
      </w:ins>
      <w:r w:rsidR="00D317BB">
        <w:rPr>
          <w:lang w:val="en-US" w:eastAsia="en-GB"/>
        </w:rPr>
        <w:t>will be explained.</w:t>
      </w:r>
      <w:commentRangeEnd w:id="157"/>
      <w:r w:rsidR="00F2266B">
        <w:rPr>
          <w:rStyle w:val="CommentReference"/>
        </w:rPr>
        <w:commentReference w:id="157"/>
      </w:r>
    </w:p>
    <w:p w14:paraId="056A86FE" w14:textId="77777777" w:rsidR="00270DEE" w:rsidRPr="006F29DA" w:rsidRDefault="00270DEE" w:rsidP="00270DEE">
      <w:pPr>
        <w:pStyle w:val="BodyText"/>
        <w:rPr>
          <w:lang w:val="en-US" w:eastAsia="en-GB"/>
        </w:rPr>
      </w:pPr>
    </w:p>
    <w:p w14:paraId="1B4730CB" w14:textId="77777777" w:rsidR="009754D9" w:rsidRDefault="00270DEE" w:rsidP="003F5A33">
      <w:pPr>
        <w:pStyle w:val="Heading3"/>
        <w:rPr>
          <w:lang w:val="en-US" w:eastAsia="en-GB"/>
        </w:rPr>
        <w:pPrChange w:id="159" w:author="Sergei Dobrovolskii" w:date="2022-07-18T21:21:00Z">
          <w:pPr>
            <w:pStyle w:val="Heading2"/>
          </w:pPr>
        </w:pPrChange>
      </w:pPr>
      <w:bookmarkStart w:id="160" w:name="_Toc101120023"/>
      <w:r w:rsidRPr="006F29DA">
        <w:rPr>
          <w:lang w:val="en-US" w:eastAsia="en-GB"/>
        </w:rPr>
        <w:lastRenderedPageBreak/>
        <w:t>Machine learning in image processing</w:t>
      </w:r>
      <w:bookmarkEnd w:id="160"/>
    </w:p>
    <w:p w14:paraId="3D6E57AA" w14:textId="281C1AB2"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C60B00">
        <w:rPr>
          <w:lang w:val="en-US" w:eastAsia="en-GB"/>
        </w:rPr>
        <w:instrText xml:space="preserve"> \* MERGEFORMAT </w:instrText>
      </w:r>
      <w:r w:rsidR="002D040E">
        <w:rPr>
          <w:lang w:val="en-US" w:eastAsia="en-GB"/>
        </w:rPr>
      </w:r>
      <w:r w:rsidR="002D040E">
        <w:rPr>
          <w:lang w:val="en-US" w:eastAsia="en-GB"/>
        </w:rPr>
        <w:fldChar w:fldCharType="separate"/>
      </w:r>
      <w:r w:rsidR="00546E1C" w:rsidRPr="00C60B00">
        <w:rPr>
          <w:b/>
          <w:bCs/>
          <w:lang w:val="en-US"/>
        </w:rPr>
        <w:t>Figure</w:t>
      </w:r>
      <w:r w:rsidR="00546E1C" w:rsidRPr="00546E1C">
        <w:rPr>
          <w:b/>
          <w:bCs/>
          <w:lang w:val="en-US"/>
        </w:rPr>
        <w:t xml:space="preserve"> </w:t>
      </w:r>
      <w:r w:rsidR="00546E1C">
        <w:rPr>
          <w:b/>
          <w:bCs/>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B0152F">
        <w:rPr>
          <w:lang w:val="en-US" w:eastAsia="en-GB"/>
        </w:rPr>
        <w:t>device</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w:t>
      </w:r>
      <w:commentRangeStart w:id="161"/>
      <w:r w:rsidR="00A11CBA">
        <w:rPr>
          <w:lang w:val="en-US" w:eastAsia="en-GB"/>
        </w:rPr>
        <w:t xml:space="preserve">Next goes </w:t>
      </w:r>
      <w:commentRangeEnd w:id="161"/>
      <w:r w:rsidR="00F2266B">
        <w:rPr>
          <w:rStyle w:val="CommentReference"/>
        </w:rPr>
        <w:commentReference w:id="161"/>
      </w:r>
      <w:r w:rsidR="00A11CBA">
        <w:rPr>
          <w:lang w:val="en-US" w:eastAsia="en-GB"/>
        </w:rPr>
        <w:t xml:space="preserve">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commentRangeStart w:id="162"/>
      <w:r w:rsidR="000B2CE0">
        <w:rPr>
          <w:lang w:val="en-US" w:eastAsia="en-GB"/>
        </w:rPr>
        <w:t xml:space="preserve">intra-data </w:t>
      </w:r>
      <w:r w:rsidR="001B17B8">
        <w:rPr>
          <w:lang w:val="en-US" w:eastAsia="en-GB"/>
        </w:rPr>
        <w:t>correspondences</w:t>
      </w:r>
      <w:commentRangeEnd w:id="162"/>
      <w:r w:rsidR="00F2266B">
        <w:rPr>
          <w:rStyle w:val="CommentReference"/>
        </w:rPr>
        <w:commentReference w:id="162"/>
      </w:r>
      <w:r w:rsidR="000B2CE0">
        <w:rPr>
          <w:lang w:val="en-US" w:eastAsia="en-GB"/>
        </w:rPr>
        <w:t>.</w:t>
      </w:r>
      <w:ins w:id="163" w:author="Sergei Dobrovolskii" w:date="2022-07-18T21:46:00Z">
        <w:r w:rsidR="00DC039C">
          <w:rPr>
            <w:lang w:val="en-US" w:eastAsia="en-GB"/>
          </w:rPr>
          <w:t xml:space="preserve"> Those features could be</w:t>
        </w:r>
      </w:ins>
      <w:ins w:id="164" w:author="Sergei Dobrovolskii" w:date="2022-07-18T21:47:00Z">
        <w:r w:rsidR="00831D35">
          <w:rPr>
            <w:lang w:val="en-US" w:eastAsia="en-GB"/>
          </w:rPr>
          <w:t xml:space="preserve"> </w:t>
        </w:r>
        <w:r w:rsidR="00844237">
          <w:rPr>
            <w:lang w:val="en-US" w:eastAsia="en-GB"/>
          </w:rPr>
          <w:t>obtained by applying convolutional filters like Gaussian, Laplacian, Gradient etc.</w:t>
        </w:r>
      </w:ins>
      <w:r w:rsidR="00533D78">
        <w:rPr>
          <w:lang w:val="en-US" w:eastAsia="en-GB"/>
        </w:rPr>
        <w:t xml:space="preserve"> At a later stage</w:t>
      </w:r>
      <w:r w:rsidR="00B0152F">
        <w:rPr>
          <w:lang w:val="en-US" w:eastAsia="en-GB"/>
        </w:rPr>
        <w:t>,</w:t>
      </w:r>
      <w:r w:rsidR="00533D78">
        <w:rPr>
          <w:lang w:val="en-US" w:eastAsia="en-GB"/>
        </w:rPr>
        <w:t xml:space="preserve"> these features are used for </w:t>
      </w:r>
      <w:r w:rsidR="00882908">
        <w:rPr>
          <w:lang w:val="en-US" w:eastAsia="en-GB"/>
        </w:rPr>
        <w:t xml:space="preserve">the </w:t>
      </w:r>
      <w:r w:rsidR="00B0152F">
        <w:rPr>
          <w:lang w:val="en-US" w:eastAsia="en-GB"/>
        </w:rPr>
        <w:t>so-</w:t>
      </w:r>
      <w:r w:rsidR="00B0152F" w:rsidRPr="0059138D">
        <w:rPr>
          <w:i/>
          <w:iCs/>
          <w:lang w:val="en-US" w:eastAsia="en-GB"/>
        </w:rPr>
        <w:t>called</w:t>
      </w:r>
      <w:r w:rsidR="00213364">
        <w:rPr>
          <w:lang w:val="en-US" w:eastAsia="en-GB"/>
        </w:rPr>
        <w:t xml:space="preserve">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333F635D" w14:textId="61203342" w:rsidR="003A096B" w:rsidRPr="00B554F8" w:rsidRDefault="008D66EB" w:rsidP="00A53FC2">
      <w:pPr>
        <w:pStyle w:val="Caption"/>
        <w:jc w:val="left"/>
        <w:rPr>
          <w:lang w:val="en-US"/>
        </w:rPr>
      </w:pPr>
      <w:bookmarkStart w:id="165" w:name="_Ref84190402"/>
      <w:bookmarkStart w:id="166" w:name="_Ref84190394"/>
      <w:r w:rsidRPr="00C60B00">
        <w:rPr>
          <w:b/>
          <w:bCs w:val="0"/>
          <w:lang w:val="en-US"/>
        </w:rPr>
        <w:t>Figure</w:t>
      </w:r>
      <w:r w:rsidRPr="00712172">
        <w:rPr>
          <w:lang w:val="en-US"/>
        </w:rPr>
        <w:t xml:space="preserve"> </w:t>
      </w:r>
      <w:r w:rsidR="00604CDC" w:rsidRPr="00C60B00">
        <w:rPr>
          <w:b/>
        </w:rPr>
        <w:fldChar w:fldCharType="begin"/>
      </w:r>
      <w:r w:rsidR="00604CDC" w:rsidRPr="00C60B00">
        <w:rPr>
          <w:b/>
          <w:bCs w:val="0"/>
          <w:lang w:val="en-US"/>
        </w:rPr>
        <w:instrText xml:space="preserve"> SEQ Figure \* ARABIC </w:instrText>
      </w:r>
      <w:r w:rsidR="00604CDC" w:rsidRPr="00C60B00">
        <w:rPr>
          <w:b/>
        </w:rPr>
        <w:fldChar w:fldCharType="separate"/>
      </w:r>
      <w:r w:rsidR="00546E1C">
        <w:rPr>
          <w:b/>
          <w:bCs w:val="0"/>
          <w:noProof/>
          <w:lang w:val="en-US"/>
        </w:rPr>
        <w:t>3</w:t>
      </w:r>
      <w:r w:rsidR="00604CDC" w:rsidRPr="00C60B00">
        <w:rPr>
          <w:b/>
          <w:noProof/>
        </w:rPr>
        <w:fldChar w:fldCharType="end"/>
      </w:r>
      <w:bookmarkEnd w:id="165"/>
      <w:r w:rsidRPr="00712172">
        <w:rPr>
          <w:lang w:val="en-US"/>
        </w:rPr>
        <w:t xml:space="preserve"> </w:t>
      </w:r>
      <w:r w:rsidR="00324698">
        <w:rPr>
          <w:lang w:val="en-US"/>
        </w:rPr>
        <w:t xml:space="preserve">Typical </w:t>
      </w:r>
      <w:r w:rsidRPr="00712172">
        <w:rPr>
          <w:lang w:val="en-US"/>
        </w:rPr>
        <w:t>pattern recognition pipeline</w:t>
      </w:r>
      <w:bookmarkEnd w:id="166"/>
      <w:sdt>
        <w:sdtPr>
          <w:rPr>
            <w:bCs w:val="0"/>
          </w:rPr>
          <w:id w:val="-1866048531"/>
          <w:citation/>
        </w:sdtPr>
        <w:sdtEndPr/>
        <w:sdtContent>
          <w:r w:rsidR="0084793A">
            <w:rPr>
              <w:bCs w:val="0"/>
            </w:rPr>
            <w:fldChar w:fldCharType="begin"/>
          </w:r>
          <w:r w:rsidR="0084793A">
            <w:rPr>
              <w:lang w:val="en-US"/>
            </w:rPr>
            <w:instrText xml:space="preserve"> CITATION And19 \l 1033 </w:instrText>
          </w:r>
          <w:r w:rsidR="0084793A">
            <w:rPr>
              <w:bCs w:val="0"/>
            </w:rPr>
            <w:fldChar w:fldCharType="separate"/>
          </w:r>
          <w:r w:rsidR="00546E1C">
            <w:rPr>
              <w:noProof/>
              <w:lang w:val="en-US"/>
            </w:rPr>
            <w:t xml:space="preserve"> </w:t>
          </w:r>
          <w:r w:rsidR="00546E1C" w:rsidRPr="00546E1C">
            <w:rPr>
              <w:noProof/>
              <w:lang w:val="en-US"/>
            </w:rPr>
            <w:t>[3]</w:t>
          </w:r>
          <w:r w:rsidR="0084793A">
            <w:rPr>
              <w:bCs w:val="0"/>
            </w:rPr>
            <w:fldChar w:fldCharType="end"/>
          </w:r>
        </w:sdtContent>
      </w:sdt>
      <w:r w:rsidR="00B554F8" w:rsidRPr="00B554F8">
        <w:rPr>
          <w:lang w:val="en-US"/>
        </w:rPr>
        <w:t xml:space="preserve">. It is divided </w:t>
      </w:r>
      <w:r w:rsidR="00B0152F">
        <w:rPr>
          <w:lang w:val="en-US"/>
        </w:rPr>
        <w:t>into</w:t>
      </w:r>
      <w:r w:rsidR="00B554F8" w:rsidRPr="00B554F8">
        <w:rPr>
          <w:lang w:val="en-US"/>
        </w:rPr>
        <w:t xml:space="preserve"> two parts</w:t>
      </w:r>
      <w:r w:rsidR="00806C7F">
        <w:rPr>
          <w:lang w:val="en-US"/>
        </w:rPr>
        <w:t xml:space="preserve">: </w:t>
      </w:r>
      <w:r w:rsidR="00570934">
        <w:rPr>
          <w:lang w:val="en-US"/>
        </w:rPr>
        <w:t>The test</w:t>
      </w:r>
      <w:r w:rsidR="00806C7F">
        <w:rPr>
          <w:lang w:val="en-US"/>
        </w:rPr>
        <w:t xml:space="preserve"> phase and </w:t>
      </w:r>
      <w:r w:rsidR="00570934">
        <w:rPr>
          <w:lang w:val="en-US"/>
        </w:rPr>
        <w:t xml:space="preserve">the </w:t>
      </w:r>
      <w:r w:rsidR="00806C7F">
        <w:rPr>
          <w:lang w:val="en-US"/>
        </w:rPr>
        <w:t xml:space="preserve">Training phase. Sensor, </w:t>
      </w:r>
      <w:r w:rsidR="00244C37">
        <w:rPr>
          <w:lang w:val="en-US"/>
        </w:rPr>
        <w:t>preprocessing,</w:t>
      </w:r>
      <w:r w:rsidR="00806C7F">
        <w:rPr>
          <w:lang w:val="en-US"/>
        </w:rPr>
        <w:t xml:space="preserve"> and feature extraction steps are common for both phases.</w:t>
      </w:r>
    </w:p>
    <w:p w14:paraId="0FA3F63D" w14:textId="054373EF"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w:t>
      </w:r>
      <w:r w:rsidR="00570934">
        <w:rPr>
          <w:lang w:val="en-US" w:eastAsia="en-GB"/>
        </w:rPr>
        <w:t>into</w:t>
      </w:r>
      <w:r>
        <w:rPr>
          <w:lang w:val="en-US" w:eastAsia="en-GB"/>
        </w:rPr>
        <w:t xml:space="preserve"> two groups: Classical and Deep Learning approaches. </w:t>
      </w:r>
      <w:r w:rsidR="00570934">
        <w:rPr>
          <w:lang w:val="en-US" w:eastAsia="en-GB"/>
        </w:rPr>
        <w:t>Differences</w:t>
      </w:r>
      <w:r>
        <w:rPr>
          <w:lang w:val="en-US" w:eastAsia="en-GB"/>
        </w:rPr>
        <w:t xml:space="preserve"> between those groups can be compared using the pattern recognition pipeline (</w:t>
      </w:r>
      <w:r>
        <w:rPr>
          <w:lang w:val="en-US" w:eastAsia="en-GB"/>
        </w:rPr>
        <w:fldChar w:fldCharType="begin"/>
      </w:r>
      <w:r>
        <w:rPr>
          <w:lang w:val="en-US" w:eastAsia="en-GB"/>
        </w:rPr>
        <w:instrText xml:space="preserve"> REF _Ref84190402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712172">
        <w:rPr>
          <w:lang w:val="en-US"/>
        </w:rPr>
        <w:t xml:space="preserve"> </w:t>
      </w:r>
      <w:r w:rsidR="00546E1C">
        <w:rPr>
          <w:b/>
          <w:bCs/>
          <w:noProof/>
          <w:lang w:val="en-US"/>
        </w:rPr>
        <w:t>3</w:t>
      </w:r>
      <w:r>
        <w:rPr>
          <w:lang w:val="en-US" w:eastAsia="en-GB"/>
        </w:rPr>
        <w:fldChar w:fldCharType="end"/>
      </w:r>
      <w:r>
        <w:rPr>
          <w:lang w:val="en-US" w:eastAsia="en-GB"/>
        </w:rPr>
        <w:t>):</w:t>
      </w:r>
    </w:p>
    <w:p w14:paraId="59CB82A4" w14:textId="671ADDF8"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w:t>
      </w:r>
      <w:r w:rsidR="00402532">
        <w:rPr>
          <w:lang w:val="en-US" w:eastAsia="en-GB"/>
        </w:rPr>
        <w:t xml:space="preserve">a </w:t>
      </w:r>
      <w:r w:rsidR="009C6DF6">
        <w:rPr>
          <w:lang w:val="en-US" w:eastAsia="en-GB"/>
        </w:rPr>
        <w:t xml:space="preserve">small amount of data </w:t>
      </w:r>
      <w:r w:rsidR="0062528A">
        <w:rPr>
          <w:lang w:val="en-US" w:eastAsia="en-GB"/>
        </w:rPr>
        <w:t xml:space="preserve">and small computational costs. Lack </w:t>
      </w:r>
      <w:r w:rsidR="00402532">
        <w:rPr>
          <w:lang w:val="en-US" w:eastAsia="en-GB"/>
        </w:rPr>
        <w:t>of</w:t>
      </w:r>
      <w:r w:rsidR="0062528A">
        <w:rPr>
          <w:lang w:val="en-US" w:eastAsia="en-GB"/>
        </w:rPr>
        <w:t xml:space="preserve"> generalization and precision.</w:t>
      </w:r>
    </w:p>
    <w:p w14:paraId="321763C6" w14:textId="7AC7BEF8"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w:t>
      </w:r>
      <w:r w:rsidR="00402532">
        <w:rPr>
          <w:lang w:val="en-US" w:eastAsia="en-GB"/>
        </w:rPr>
        <w:t xml:space="preserve">a </w:t>
      </w:r>
      <w:commentRangeStart w:id="167"/>
      <w:del w:id="168" w:author="Sergei Dobrovolskii" w:date="2022-07-18T21:48:00Z">
        <w:r w:rsidR="00DF0C7B" w:rsidDel="003A6E88">
          <w:rPr>
            <w:lang w:val="en-US" w:eastAsia="en-GB"/>
          </w:rPr>
          <w:delText xml:space="preserve">huge </w:delText>
        </w:r>
        <w:commentRangeEnd w:id="167"/>
        <w:r w:rsidR="00324698" w:rsidDel="003A6E88">
          <w:rPr>
            <w:rStyle w:val="CommentReference"/>
          </w:rPr>
          <w:commentReference w:id="167"/>
        </w:r>
        <w:r w:rsidR="00DF0C7B" w:rsidDel="003A6E88">
          <w:rPr>
            <w:lang w:val="en-US" w:eastAsia="en-GB"/>
          </w:rPr>
          <w:delText>amount</w:delText>
        </w:r>
      </w:del>
      <w:ins w:id="169" w:author="Sergei Dobrovolskii" w:date="2022-07-18T21:48:00Z">
        <w:r w:rsidR="003A6E88">
          <w:rPr>
            <w:lang w:val="en-US" w:eastAsia="en-GB"/>
          </w:rPr>
          <w:t>hundreds</w:t>
        </w:r>
      </w:ins>
      <w:r w:rsidR="00DF0C7B">
        <w:rPr>
          <w:lang w:val="en-US" w:eastAsia="en-GB"/>
        </w:rPr>
        <w:t xml:space="preserve"> of </w:t>
      </w:r>
      <w:r w:rsidR="00402532">
        <w:rPr>
          <w:lang w:val="en-US" w:eastAsia="en-GB"/>
        </w:rPr>
        <w:t>human-labeled</w:t>
      </w:r>
      <w:r w:rsidR="00C75AE6">
        <w:rPr>
          <w:lang w:val="en-US" w:eastAsia="en-GB"/>
        </w:rPr>
        <w:t xml:space="preserve">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w:t>
      </w:r>
      <w:r w:rsidR="00402532">
        <w:rPr>
          <w:lang w:val="en-US" w:eastAsia="en-GB"/>
        </w:rPr>
        <w:t>state-of-the-art</w:t>
      </w:r>
      <w:r w:rsidR="0061001E">
        <w:rPr>
          <w:lang w:val="en-US" w:eastAsia="en-GB"/>
        </w:rPr>
        <w:t xml:space="preserve"> methods now are using neural networks.</w:t>
      </w:r>
    </w:p>
    <w:p w14:paraId="2E93CE10" w14:textId="4F1116B4" w:rsidR="00591649" w:rsidRDefault="00C75AE6" w:rsidP="00B50D1B">
      <w:pPr>
        <w:pStyle w:val="AbkVerz"/>
        <w:rPr>
          <w:ins w:id="170" w:author="Sergei Dobrovolskii" w:date="2022-07-18T21:23:00Z"/>
          <w:lang w:val="en-US" w:eastAsia="en-GB"/>
        </w:rPr>
      </w:pPr>
      <w:r>
        <w:rPr>
          <w:lang w:val="en-US" w:eastAsia="en-GB"/>
        </w:rPr>
        <w:t xml:space="preserve">Deep Learning approaches require </w:t>
      </w:r>
      <w:r w:rsidR="00882908">
        <w:rPr>
          <w:lang w:val="en-US" w:eastAsia="en-GB"/>
        </w:rPr>
        <w:t>a</w:t>
      </w:r>
      <w:r w:rsidR="00402532">
        <w:rPr>
          <w:lang w:val="en-US" w:eastAsia="en-GB"/>
        </w:rPr>
        <w:t xml:space="preserve"> </w:t>
      </w:r>
      <w:commentRangeStart w:id="171"/>
      <w:r>
        <w:rPr>
          <w:lang w:val="en-US" w:eastAsia="en-GB"/>
        </w:rPr>
        <w:t xml:space="preserve">gigantic </w:t>
      </w:r>
      <w:commentRangeEnd w:id="171"/>
      <w:r w:rsidR="00324698">
        <w:rPr>
          <w:rStyle w:val="CommentReference"/>
        </w:rPr>
        <w:commentReference w:id="171"/>
      </w:r>
      <w:r>
        <w:rPr>
          <w:lang w:val="en-US" w:eastAsia="en-GB"/>
        </w:rPr>
        <w:t xml:space="preserve">amount of </w:t>
      </w:r>
      <w:r w:rsidR="00402532">
        <w:rPr>
          <w:lang w:val="en-US" w:eastAsia="en-GB"/>
        </w:rPr>
        <w:t>human-labeled</w:t>
      </w:r>
      <w:r>
        <w:rPr>
          <w:lang w:val="en-US" w:eastAsia="en-GB"/>
        </w:rPr>
        <w:t xml:space="preserve"> data</w:t>
      </w:r>
      <w:ins w:id="172" w:author="Sergei Dobrovolskii" w:date="2022-07-18T21:49:00Z">
        <w:r w:rsidR="00F0201B">
          <w:rPr>
            <w:lang w:val="en-US" w:eastAsia="en-GB"/>
          </w:rPr>
          <w:t xml:space="preserve"> like hundreds or even thousands of images</w:t>
        </w:r>
      </w:ins>
      <w:r>
        <w:rPr>
          <w:lang w:val="en-US" w:eastAsia="en-GB"/>
        </w:rPr>
        <w:t>. Due to that</w:t>
      </w:r>
      <w:r w:rsidR="00402532">
        <w:rPr>
          <w:lang w:val="en-US" w:eastAsia="en-GB"/>
        </w:rPr>
        <w:t>,</w:t>
      </w:r>
      <w:r>
        <w:rPr>
          <w:lang w:val="en-US" w:eastAsia="en-GB"/>
        </w:rPr>
        <w:t xml:space="preserve"> </w:t>
      </w:r>
      <w:r w:rsidR="00D42214">
        <w:rPr>
          <w:lang w:val="en-US" w:eastAsia="en-GB"/>
        </w:rPr>
        <w:t xml:space="preserve">it is always preferable to find a way to minimize the </w:t>
      </w:r>
      <w:r w:rsidR="007E6696">
        <w:rPr>
          <w:lang w:val="en-US" w:eastAsia="en-GB"/>
        </w:rPr>
        <w:t xml:space="preserve">labeling time from </w:t>
      </w:r>
      <w:r w:rsidR="00D67C1C">
        <w:rPr>
          <w:lang w:val="en-US" w:eastAsia="en-GB"/>
        </w:rPr>
        <w:t>humans</w:t>
      </w:r>
      <w:r w:rsidR="007E6696">
        <w:rPr>
          <w:lang w:val="en-US" w:eastAsia="en-GB"/>
        </w:rPr>
        <w:t xml:space="preserve"> because it is tedious and expensive. For that reason, it is important to </w:t>
      </w:r>
      <w:commentRangeStart w:id="173"/>
      <w:r w:rsidR="007E6696">
        <w:rPr>
          <w:lang w:val="en-US" w:eastAsia="en-GB"/>
        </w:rPr>
        <w:t xml:space="preserve">assist </w:t>
      </w:r>
      <w:r w:rsidR="00D67C1C">
        <w:rPr>
          <w:lang w:val="en-US" w:eastAsia="en-GB"/>
        </w:rPr>
        <w:t xml:space="preserve">the </w:t>
      </w:r>
      <w:r w:rsidR="007E6696">
        <w:rPr>
          <w:lang w:val="en-US" w:eastAsia="en-GB"/>
        </w:rPr>
        <w:t xml:space="preserve">human operator with labeling </w:t>
      </w:r>
      <w:r w:rsidR="00D67C1C">
        <w:rPr>
          <w:lang w:val="en-US" w:eastAsia="en-GB"/>
        </w:rPr>
        <w:t>tasks</w:t>
      </w:r>
      <w:ins w:id="174" w:author="Sergei Dobrovolskii" w:date="2022-07-18T21:49:00Z">
        <w:r w:rsidR="00F0201B">
          <w:rPr>
            <w:lang w:val="en-US" w:eastAsia="en-GB"/>
          </w:rPr>
          <w:t xml:space="preserve">, by iteratively </w:t>
        </w:r>
        <w:r w:rsidR="002C6B03">
          <w:rPr>
            <w:lang w:val="en-US" w:eastAsia="en-GB"/>
          </w:rPr>
          <w:t>annotate full image</w:t>
        </w:r>
      </w:ins>
      <w:ins w:id="175" w:author="Sergei Dobrovolskii" w:date="2022-07-18T21:50:00Z">
        <w:r w:rsidR="002C6B03">
          <w:rPr>
            <w:lang w:val="en-US" w:eastAsia="en-GB"/>
          </w:rPr>
          <w:t xml:space="preserve"> automatically via </w:t>
        </w:r>
        <w:r w:rsidR="00E277C3">
          <w:rPr>
            <w:lang w:val="en-US" w:eastAsia="en-GB"/>
          </w:rPr>
          <w:t>machine learning tool</w:t>
        </w:r>
        <w:r w:rsidR="002C6B03">
          <w:rPr>
            <w:lang w:val="en-US" w:eastAsia="en-GB"/>
          </w:rPr>
          <w:t>, and</w:t>
        </w:r>
      </w:ins>
      <w:del w:id="176" w:author="Sergei Dobrovolskii" w:date="2022-07-18T21:49:00Z">
        <w:r w:rsidR="007E6696" w:rsidDel="00F0201B">
          <w:rPr>
            <w:lang w:val="en-US" w:eastAsia="en-GB"/>
          </w:rPr>
          <w:delText>.</w:delText>
        </w:r>
      </w:del>
      <w:r w:rsidR="007E6696">
        <w:rPr>
          <w:lang w:val="en-US" w:eastAsia="en-GB"/>
        </w:rPr>
        <w:t xml:space="preserve"> </w:t>
      </w:r>
      <w:commentRangeEnd w:id="173"/>
      <w:ins w:id="177" w:author="Sergei Dobrovolskii" w:date="2022-07-18T21:50:00Z">
        <w:r w:rsidR="00E277C3">
          <w:rPr>
            <w:lang w:val="en-US" w:eastAsia="en-GB"/>
          </w:rPr>
          <w:t xml:space="preserve">refine annotation by providing small manual adjustments. </w:t>
        </w:r>
      </w:ins>
      <w:r w:rsidR="00B44168">
        <w:rPr>
          <w:rStyle w:val="CommentReference"/>
        </w:rPr>
        <w:commentReference w:id="173"/>
      </w:r>
      <w:r w:rsidR="007E6696">
        <w:rPr>
          <w:lang w:val="en-US" w:eastAsia="en-GB"/>
        </w:rPr>
        <w:t xml:space="preserve">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0DFFD235" w14:textId="77777777" w:rsidR="00591649" w:rsidRDefault="00591649" w:rsidP="00B50D1B">
      <w:pPr>
        <w:pStyle w:val="AbkVerz"/>
        <w:rPr>
          <w:ins w:id="178" w:author="Sergei Dobrovolskii" w:date="2022-07-18T21:23:00Z"/>
          <w:lang w:val="en-US" w:eastAsia="en-GB"/>
        </w:rPr>
      </w:pPr>
    </w:p>
    <w:p w14:paraId="0F4C6909" w14:textId="617CF9D5" w:rsidR="00591649" w:rsidRDefault="009E3463" w:rsidP="00591649">
      <w:pPr>
        <w:pStyle w:val="Heading2"/>
        <w:rPr>
          <w:ins w:id="179" w:author="Sergei Dobrovolskii" w:date="2022-07-18T21:25:00Z"/>
          <w:lang w:val="en-US" w:eastAsia="en-GB"/>
        </w:rPr>
      </w:pPr>
      <w:ins w:id="180" w:author="Sergei Dobrovolskii" w:date="2022-07-18T21:24:00Z">
        <w:r>
          <w:rPr>
            <w:lang w:val="en-US" w:eastAsia="en-GB"/>
          </w:rPr>
          <w:t>Machine learning algorithms</w:t>
        </w:r>
      </w:ins>
    </w:p>
    <w:p w14:paraId="06315721" w14:textId="4F5A23A7" w:rsidR="00EB3002" w:rsidRPr="00EB3002" w:rsidRDefault="00633D99" w:rsidP="00EB3002">
      <w:pPr>
        <w:pStyle w:val="AbkVerz"/>
        <w:rPr>
          <w:ins w:id="181" w:author="Sergei Dobrovolskii" w:date="2022-07-18T21:23:00Z"/>
          <w:lang w:val="en-US" w:eastAsia="en-GB"/>
        </w:rPr>
      </w:pPr>
      <w:ins w:id="182" w:author="Sergei Dobrovolskii" w:date="2022-07-18T21:27:00Z">
        <w:r w:rsidRPr="00633D99">
          <w:rPr>
            <w:lang w:val="en-US" w:eastAsia="en-GB"/>
          </w:rPr>
          <w:t xml:space="preserve">With the use of machine learning (ML), which is a form of artificial intelligence (AI), software programs may anticipate outcomes more accurately without having to be explicitly instructed to do so. In order to forecast new output values, machine learning algorithms </w:t>
        </w:r>
      </w:ins>
      <w:ins w:id="183" w:author="Sergei Dobrovolskii" w:date="2022-07-18T21:29:00Z">
        <w:r w:rsidR="00805E3A">
          <w:rPr>
            <w:lang w:val="en-US" w:eastAsia="en-GB"/>
          </w:rPr>
          <w:t>using</w:t>
        </w:r>
      </w:ins>
      <w:ins w:id="184" w:author="Sergei Dobrovolskii" w:date="2022-07-18T21:27:00Z">
        <w:r w:rsidRPr="00633D99">
          <w:rPr>
            <w:lang w:val="en-US" w:eastAsia="en-GB"/>
          </w:rPr>
          <w:t xml:space="preserve"> </w:t>
        </w:r>
      </w:ins>
      <w:ins w:id="185" w:author="Sergei Dobrovolskii" w:date="2022-07-18T21:29:00Z">
        <w:r w:rsidR="00805E3A">
          <w:rPr>
            <w:lang w:val="en-US" w:eastAsia="en-GB"/>
          </w:rPr>
          <w:t>previous</w:t>
        </w:r>
      </w:ins>
      <w:ins w:id="186" w:author="Sergei Dobrovolskii" w:date="2022-07-18T21:27:00Z">
        <w:r w:rsidRPr="00633D99">
          <w:rPr>
            <w:lang w:val="en-US" w:eastAsia="en-GB"/>
          </w:rPr>
          <w:t xml:space="preserve"> data as input.</w:t>
        </w:r>
      </w:ins>
      <w:ins w:id="187" w:author="Sergei Dobrovolskii" w:date="2022-07-18T21:29:00Z">
        <w:r w:rsidR="00805E3A">
          <w:rPr>
            <w:lang w:val="en-US" w:eastAsia="en-GB"/>
          </w:rPr>
          <w:t xml:space="preserve"> There are</w:t>
        </w:r>
        <w:r w:rsidR="0083182E">
          <w:rPr>
            <w:lang w:val="en-US" w:eastAsia="en-GB"/>
          </w:rPr>
          <w:t xml:space="preserve"> concepts like Decision Tree and Random </w:t>
        </w:r>
      </w:ins>
      <w:ins w:id="188" w:author="Sergei Dobrovolskii" w:date="2022-07-18T21:30:00Z">
        <w:r w:rsidR="0083182E">
          <w:rPr>
            <w:lang w:val="en-US" w:eastAsia="en-GB"/>
          </w:rPr>
          <w:t>Forest</w:t>
        </w:r>
      </w:ins>
      <w:ins w:id="189" w:author="Sergei Dobrovolskii" w:date="2022-07-18T21:29:00Z">
        <w:r w:rsidR="0083182E">
          <w:rPr>
            <w:lang w:val="en-US" w:eastAsia="en-GB"/>
          </w:rPr>
          <w:t xml:space="preserve"> that allow to </w:t>
        </w:r>
      </w:ins>
      <w:ins w:id="190" w:author="Sergei Dobrovolskii" w:date="2022-07-18T21:31:00Z">
        <w:r w:rsidR="008E447A">
          <w:rPr>
            <w:lang w:val="en-US" w:eastAsia="en-GB"/>
          </w:rPr>
          <w:t>map several</w:t>
        </w:r>
      </w:ins>
      <w:ins w:id="191" w:author="Sergei Dobrovolskii" w:date="2022-07-18T21:30:00Z">
        <w:r w:rsidR="00987C67">
          <w:rPr>
            <w:lang w:val="en-US" w:eastAsia="en-GB"/>
          </w:rPr>
          <w:t xml:space="preserve"> values</w:t>
        </w:r>
      </w:ins>
      <w:ins w:id="192" w:author="Sergei Dobrovolskii" w:date="2022-07-18T21:31:00Z">
        <w:r w:rsidR="00BA335D">
          <w:rPr>
            <w:lang w:val="en-US" w:eastAsia="en-GB"/>
          </w:rPr>
          <w:t xml:space="preserve"> from one domain to another by classifying them with simple </w:t>
        </w:r>
      </w:ins>
      <w:ins w:id="193" w:author="Sergei Dobrovolskii" w:date="2022-07-18T21:32:00Z">
        <w:r w:rsidR="00BA335D">
          <w:rPr>
            <w:lang w:val="en-US" w:eastAsia="en-GB"/>
          </w:rPr>
          <w:t>rules</w:t>
        </w:r>
      </w:ins>
      <w:ins w:id="194" w:author="Sergei Dobrovolskii" w:date="2022-07-18T21:30:00Z">
        <w:r w:rsidR="00987C67">
          <w:rPr>
            <w:lang w:val="en-US" w:eastAsia="en-GB"/>
          </w:rPr>
          <w:t>, based on few annotated examples</w:t>
        </w:r>
        <w:r w:rsidR="00E57F5B">
          <w:rPr>
            <w:lang w:val="en-US" w:eastAsia="en-GB"/>
          </w:rPr>
          <w:t>. Those can be used for image processing</w:t>
        </w:r>
      </w:ins>
      <w:ins w:id="195" w:author="Sergei Dobrovolskii" w:date="2022-07-18T21:51:00Z">
        <w:r w:rsidR="004E5AE7">
          <w:rPr>
            <w:lang w:val="en-US" w:eastAsia="en-GB"/>
          </w:rPr>
          <w:t xml:space="preserve"> for automated </w:t>
        </w:r>
        <w:r w:rsidR="00120C3D">
          <w:rPr>
            <w:lang w:val="en-US" w:eastAsia="en-GB"/>
          </w:rPr>
          <w:t>pixel-wise classification, which is</w:t>
        </w:r>
      </w:ins>
      <w:ins w:id="196" w:author="Sergei Dobrovolskii" w:date="2022-07-18T21:52:00Z">
        <w:r w:rsidR="00120C3D">
          <w:rPr>
            <w:lang w:val="en-US" w:eastAsia="en-GB"/>
          </w:rPr>
          <w:t xml:space="preserve"> also known as segmentation task.</w:t>
        </w:r>
      </w:ins>
    </w:p>
    <w:p w14:paraId="137AD5E0" w14:textId="07F3A2C9" w:rsidR="00EE199C" w:rsidRDefault="00EE199C" w:rsidP="001D22A3">
      <w:pPr>
        <w:pStyle w:val="AbkVerz"/>
        <w:rPr>
          <w:lang w:val="en-US"/>
        </w:rPr>
      </w:pPr>
    </w:p>
    <w:p w14:paraId="28B8BEA1" w14:textId="6B329785" w:rsidR="00FF668D" w:rsidRDefault="00FF668D" w:rsidP="00591649">
      <w:pPr>
        <w:pStyle w:val="Heading3"/>
        <w:rPr>
          <w:lang w:val="en-US"/>
        </w:rPr>
        <w:pPrChange w:id="197" w:author="Sergei Dobrovolskii" w:date="2022-07-18T21:23:00Z">
          <w:pPr>
            <w:pStyle w:val="Heading2"/>
          </w:pPr>
        </w:pPrChange>
      </w:pPr>
      <w:bookmarkStart w:id="198" w:name="_Toc101120024"/>
      <w:commentRangeStart w:id="199"/>
      <w:r>
        <w:rPr>
          <w:lang w:val="en-US"/>
        </w:rPr>
        <w:t>Decision Tree</w:t>
      </w:r>
      <w:bookmarkEnd w:id="198"/>
      <w:commentRangeEnd w:id="199"/>
      <w:r w:rsidR="00B44168">
        <w:rPr>
          <w:rStyle w:val="CommentReference"/>
          <w:rFonts w:ascii="Cambria" w:hAnsi="Cambria"/>
          <w:b w:val="0"/>
        </w:rPr>
        <w:commentReference w:id="199"/>
      </w:r>
      <w:ins w:id="200" w:author="Sergei Dobrovolskii" w:date="2022-07-18T22:11:00Z">
        <w:r w:rsidR="008A5DE6">
          <w:rPr>
            <w:lang w:val="en-US"/>
          </w:rPr>
          <w:t xml:space="preserve"> and Random Forest</w:t>
        </w:r>
      </w:ins>
    </w:p>
    <w:p w14:paraId="74C74F59" w14:textId="26A6927C" w:rsidR="00D96980" w:rsidRDefault="00C7774A" w:rsidP="00D96980">
      <w:pPr>
        <w:pStyle w:val="AbkVerz"/>
        <w:rPr>
          <w:lang w:val="en-US"/>
        </w:rPr>
      </w:pPr>
      <w:r>
        <w:rPr>
          <w:lang w:val="en-US"/>
        </w:rPr>
        <w:t xml:space="preserve">Decision Trees </w:t>
      </w:r>
      <w:r w:rsidR="00743F94" w:rsidRPr="00C7774A">
        <w:rPr>
          <w:lang w:val="en-US"/>
        </w:rPr>
        <w:t>are a non-parametric supervised learning method used for </w:t>
      </w:r>
      <w:hyperlink r:id="rId23" w:anchor="tree-classification" w:history="1">
        <w:r w:rsidR="00743F94" w:rsidRPr="00C7774A">
          <w:rPr>
            <w:lang w:val="en-US"/>
          </w:rPr>
          <w:t>classification</w:t>
        </w:r>
      </w:hyperlink>
      <w:r w:rsidR="00743F94" w:rsidRPr="00C7774A">
        <w:rPr>
          <w:lang w:val="en-US"/>
        </w:rPr>
        <w:t> and </w:t>
      </w:r>
      <w:hyperlink r:id="rId24"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70CE3AD7" w:rsidR="00362E8C" w:rsidRPr="00B40262" w:rsidRDefault="00D96980" w:rsidP="00120C3D">
      <w:pPr>
        <w:pStyle w:val="Caption"/>
        <w:jc w:val="both"/>
        <w:rPr>
          <w:lang w:val="en-US"/>
        </w:rPr>
      </w:pPr>
      <w:bookmarkStart w:id="201" w:name="_Ref85386286"/>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4</w:t>
      </w:r>
      <w:r w:rsidRPr="00C60B00">
        <w:rPr>
          <w:b/>
          <w:bCs w:val="0"/>
        </w:rPr>
        <w:fldChar w:fldCharType="end"/>
      </w:r>
      <w:bookmarkEnd w:id="201"/>
      <w:r w:rsidRPr="00B40262">
        <w:rPr>
          <w:lang w:val="en-US"/>
        </w:rPr>
        <w:t xml:space="preserve"> Classification Tree </w:t>
      </w:r>
      <w:commentRangeStart w:id="202"/>
      <w:commentRangeStart w:id="203"/>
      <w:r w:rsidRPr="00B40262">
        <w:rPr>
          <w:lang w:val="en-US"/>
        </w:rPr>
        <w:t>example</w:t>
      </w:r>
      <w:r w:rsidR="00E011D3">
        <w:rPr>
          <w:lang w:val="en-US"/>
        </w:rPr>
        <w:t xml:space="preserve">. </w:t>
      </w:r>
      <w:commentRangeEnd w:id="202"/>
      <w:r w:rsidR="00825699">
        <w:rPr>
          <w:rStyle w:val="CommentReference"/>
          <w:rFonts w:ascii="Cambria" w:hAnsi="Cambria"/>
          <w:bCs w:val="0"/>
          <w:color w:val="auto"/>
        </w:rPr>
        <w:commentReference w:id="202"/>
      </w:r>
      <w:commentRangeEnd w:id="203"/>
      <w:r w:rsidR="00924EC7">
        <w:rPr>
          <w:rStyle w:val="CommentReference"/>
          <w:rFonts w:ascii="Cambria" w:hAnsi="Cambria"/>
          <w:bCs w:val="0"/>
          <w:color w:val="auto"/>
        </w:rPr>
        <w:commentReference w:id="203"/>
      </w:r>
      <w:r w:rsidR="00E011D3">
        <w:rPr>
          <w:lang w:val="en-US"/>
        </w:rPr>
        <w:t>On the left is the example of the classification tree</w:t>
      </w:r>
      <w:r w:rsidR="00EB6976">
        <w:rPr>
          <w:lang w:val="en-US"/>
        </w:rPr>
        <w:t xml:space="preserve">: orange is the root node, blue is the branch node, </w:t>
      </w:r>
      <w:r w:rsidR="00882908">
        <w:rPr>
          <w:lang w:val="en-US"/>
        </w:rPr>
        <w:t xml:space="preserve">and </w:t>
      </w:r>
      <w:r w:rsidR="00EB6976">
        <w:rPr>
          <w:lang w:val="en-US"/>
        </w:rPr>
        <w:t>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class 2.</w:t>
      </w:r>
      <w:ins w:id="204" w:author="Sergei Dobrovolskii" w:date="2022-07-18T21:53:00Z">
        <w:r w:rsidR="00924EC7">
          <w:rPr>
            <w:lang w:val="en-US"/>
          </w:rPr>
          <w:t xml:space="preserve"> Image by autho</w:t>
        </w:r>
      </w:ins>
      <w:ins w:id="205" w:author="Sergei Dobrovolskii" w:date="2022-07-18T21:54:00Z">
        <w:r w:rsidR="00924EC7">
          <w:rPr>
            <w:lang w:val="en-US"/>
          </w:rPr>
          <w:t>r.</w:t>
        </w:r>
      </w:ins>
    </w:p>
    <w:p w14:paraId="637F3558" w14:textId="77777777" w:rsidR="00D70FA4" w:rsidRDefault="00882908" w:rsidP="00B261AA">
      <w:pPr>
        <w:pStyle w:val="AbkVerz"/>
        <w:rPr>
          <w:ins w:id="206" w:author="Sergei Dobrovolskii" w:date="2022-07-18T22:03:00Z"/>
          <w:lang w:val="en-US"/>
        </w:rPr>
      </w:pPr>
      <w:r>
        <w:rPr>
          <w:lang w:val="en-US"/>
        </w:rPr>
        <w:lastRenderedPageBreak/>
        <w:t>The tree</w:t>
      </w:r>
      <w:r w:rsidR="003D64C9">
        <w:rPr>
          <w:lang w:val="en-US"/>
        </w:rPr>
        <w:t xml:space="preserve"> model consists of nodes and e</w:t>
      </w:r>
      <w:r w:rsidR="00C07E02" w:rsidRPr="00863364">
        <w:rPr>
          <w:lang w:val="en-US"/>
        </w:rPr>
        <w:t xml:space="preserve">ach node will ask a </w:t>
      </w:r>
      <w:r w:rsidRPr="00863364">
        <w:rPr>
          <w:lang w:val="en-US"/>
        </w:rPr>
        <w:t>true-false</w:t>
      </w:r>
      <w:r w:rsidR="00C07E02" w:rsidRPr="00863364">
        <w:rPr>
          <w:lang w:val="en-US"/>
        </w:rPr>
        <w:t xml:space="preserv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C60B00">
        <w:rPr>
          <w:lang w:val="en-US"/>
        </w:rPr>
        <w:instrText xml:space="preserve"> \* MERGEFORMAT </w:instrText>
      </w:r>
      <w:r w:rsidR="00377921">
        <w:rPr>
          <w:lang w:val="en-US"/>
        </w:rPr>
      </w:r>
      <w:r w:rsidR="00377921">
        <w:rPr>
          <w:lang w:val="en-US"/>
        </w:rPr>
        <w:fldChar w:fldCharType="separate"/>
      </w:r>
      <w:r w:rsidR="00546E1C" w:rsidRPr="00C60B00">
        <w:rPr>
          <w:b/>
          <w:bCs/>
          <w:lang w:val="en-US"/>
        </w:rPr>
        <w:t>Figure</w:t>
      </w:r>
      <w:r w:rsidR="00546E1C" w:rsidRPr="00546E1C">
        <w:rPr>
          <w:lang w:val="en-US"/>
        </w:rPr>
        <w:t xml:space="preserve"> </w:t>
      </w:r>
      <w:r w:rsidR="00546E1C">
        <w:rPr>
          <w:b/>
          <w:bCs/>
          <w:noProof/>
          <w:lang w:val="en-US"/>
        </w:rPr>
        <w:t>4</w:t>
      </w:r>
      <w:r w:rsidR="00377921">
        <w:rPr>
          <w:lang w:val="en-US"/>
        </w:rPr>
        <w:fldChar w:fldCharType="end"/>
      </w:r>
      <w:r w:rsidR="00377921">
        <w:rPr>
          <w:lang w:val="en-US"/>
        </w:rPr>
        <w:t>)</w:t>
      </w:r>
      <w:r w:rsidR="00C07E02" w:rsidRPr="00863364">
        <w:rPr>
          <w:lang w:val="en-US"/>
        </w:rPr>
        <w:t>. And in response to this question, the data</w:t>
      </w:r>
      <w:r w:rsidR="00C07E02">
        <w:rPr>
          <w:lang w:val="en-US"/>
        </w:rPr>
        <w:t xml:space="preserve"> is split</w:t>
      </w:r>
      <w:r w:rsidR="00C07E02" w:rsidRPr="00863364">
        <w:rPr>
          <w:lang w:val="en-US"/>
        </w:rPr>
        <w:t xml:space="preserve"> into two subsets. These subsets then become the input to two child nodes </w:t>
      </w:r>
      <w:r w:rsidR="00C07E02">
        <w:rPr>
          <w:lang w:val="en-US"/>
        </w:rPr>
        <w:t xml:space="preserve">that </w:t>
      </w:r>
      <w:r w:rsidR="00B40262">
        <w:rPr>
          <w:lang w:val="en-US"/>
        </w:rPr>
        <w:t>are</w:t>
      </w:r>
      <w:r w:rsidR="00C07E02" w:rsidRPr="00863364">
        <w:rPr>
          <w:lang w:val="en-US"/>
        </w:rPr>
        <w:t xml:space="preserve"> add</w:t>
      </w:r>
      <w:r w:rsidR="00B40262">
        <w:rPr>
          <w:lang w:val="en-US"/>
        </w:rPr>
        <w:t>ed</w:t>
      </w:r>
      <w:r w:rsidR="00C07E02" w:rsidRPr="00863364">
        <w:rPr>
          <w:lang w:val="en-US"/>
        </w:rPr>
        <w:t xml:space="preserve"> to the tree. And the goal of the question is to unmix the labels as </w:t>
      </w:r>
      <w:r w:rsidR="00C07E02">
        <w:rPr>
          <w:lang w:val="en-US"/>
        </w:rPr>
        <w:t>proceeding</w:t>
      </w:r>
      <w:r w:rsidR="00C07E02" w:rsidRPr="00863364">
        <w:rPr>
          <w:lang w:val="en-US"/>
        </w:rPr>
        <w:t xml:space="preserve"> down</w:t>
      </w:r>
      <w:ins w:id="207" w:author="Sergei Dobrovolskii" w:date="2022-07-18T21:55:00Z">
        <w:r w:rsidR="00B1590B">
          <w:rPr>
            <w:lang w:val="en-US"/>
          </w:rPr>
          <w:t xml:space="preserve"> to leaf nodes</w:t>
        </w:r>
      </w:ins>
      <w:r w:rsidR="00C07E02" w:rsidRPr="00863364">
        <w:rPr>
          <w:lang w:val="en-US"/>
        </w:rPr>
        <w:t>. Or in other words, to produce the purest possible distribution of the labels at each node.</w:t>
      </w:r>
      <w:r w:rsidR="00BC7D59" w:rsidRPr="00863364">
        <w:rPr>
          <w:lang w:val="en-US"/>
        </w:rPr>
        <w:t xml:space="preserve"> </w:t>
      </w:r>
      <w:ins w:id="208" w:author="Sergei Dobrovolskii" w:date="2022-07-18T21:58:00Z">
        <w:r w:rsidR="005F64F8">
          <w:rPr>
            <w:lang w:val="en-US"/>
          </w:rPr>
          <w:t xml:space="preserve">In other words a Decision Tree is dividing a multi-dimensional space of </w:t>
        </w:r>
      </w:ins>
      <w:ins w:id="209" w:author="Sergei Dobrovolskii" w:date="2022-07-18T21:59:00Z">
        <w:r w:rsidR="00CF7440">
          <w:rPr>
            <w:lang w:val="en-US"/>
          </w:rPr>
          <w:t xml:space="preserve">input </w:t>
        </w:r>
      </w:ins>
      <w:ins w:id="210" w:author="Sergei Dobrovolskii" w:date="2022-07-18T21:58:00Z">
        <w:r w:rsidR="005F64F8">
          <w:rPr>
            <w:lang w:val="en-US"/>
          </w:rPr>
          <w:t xml:space="preserve">parameters in </w:t>
        </w:r>
      </w:ins>
      <w:ins w:id="211" w:author="Sergei Dobrovolskii" w:date="2022-07-18T21:59:00Z">
        <w:r w:rsidR="00ED2DDF">
          <w:rPr>
            <w:lang w:val="en-US"/>
          </w:rPr>
          <w:t>small domains</w:t>
        </w:r>
        <w:r w:rsidR="00EA7818">
          <w:rPr>
            <w:lang w:val="en-US"/>
          </w:rPr>
          <w:t>, wh</w:t>
        </w:r>
      </w:ins>
      <w:ins w:id="212" w:author="Sergei Dobrovolskii" w:date="2022-07-18T22:00:00Z">
        <w:r w:rsidR="00EA7818">
          <w:rPr>
            <w:lang w:val="en-US"/>
          </w:rPr>
          <w:t xml:space="preserve">ere the label distribution is </w:t>
        </w:r>
        <w:r w:rsidR="00014B69">
          <w:rPr>
            <w:lang w:val="en-US"/>
          </w:rPr>
          <w:t>the purest</w:t>
        </w:r>
      </w:ins>
      <w:ins w:id="213" w:author="Sergei Dobrovolskii" w:date="2022-07-18T22:01:00Z">
        <w:r w:rsidR="00E8059A">
          <w:rPr>
            <w:lang w:val="en-US"/>
          </w:rPr>
          <w:t xml:space="preserve">, </w:t>
        </w:r>
        <w:r w:rsidR="00E8059A">
          <w:rPr>
            <w:lang w:val="en-US"/>
          </w:rPr>
          <w:t>using a set of generated questions</w:t>
        </w:r>
      </w:ins>
      <w:ins w:id="214" w:author="Sergei Dobrovolskii" w:date="2022-07-18T22:00:00Z">
        <w:r w:rsidR="00014B69">
          <w:rPr>
            <w:lang w:val="en-US"/>
          </w:rPr>
          <w:t xml:space="preserve">. With unseen data, Decision tree spans </w:t>
        </w:r>
      </w:ins>
      <w:ins w:id="215" w:author="Sergei Dobrovolskii" w:date="2022-07-18T22:01:00Z">
        <w:r w:rsidR="00E8059A">
          <w:rPr>
            <w:lang w:val="en-US"/>
          </w:rPr>
          <w:t>input parameters</w:t>
        </w:r>
      </w:ins>
      <w:ins w:id="216" w:author="Sergei Dobrovolskii" w:date="2022-07-18T22:02:00Z">
        <w:r w:rsidR="00937930">
          <w:rPr>
            <w:lang w:val="en-US"/>
          </w:rPr>
          <w:t xml:space="preserve"> in these domains,</w:t>
        </w:r>
      </w:ins>
      <w:ins w:id="217" w:author="Sergei Dobrovolskii" w:date="2022-07-18T22:01:00Z">
        <w:r w:rsidR="00E8059A">
          <w:rPr>
            <w:lang w:val="en-US"/>
          </w:rPr>
          <w:t xml:space="preserve"> based on </w:t>
        </w:r>
        <w:r w:rsidR="001B37A8">
          <w:rPr>
            <w:lang w:val="en-US"/>
          </w:rPr>
          <w:t>“learned” set of questions to each d</w:t>
        </w:r>
      </w:ins>
      <w:ins w:id="218" w:author="Sergei Dobrovolskii" w:date="2022-07-18T22:02:00Z">
        <w:r w:rsidR="001B37A8">
          <w:rPr>
            <w:lang w:val="en-US"/>
          </w:rPr>
          <w:t>omain. That is called classification.</w:t>
        </w:r>
      </w:ins>
      <w:ins w:id="219" w:author="Sergei Dobrovolskii" w:date="2022-07-18T22:00:00Z">
        <w:r w:rsidR="00014B69">
          <w:rPr>
            <w:lang w:val="en-US"/>
          </w:rPr>
          <w:t xml:space="preserve"> </w:t>
        </w:r>
      </w:ins>
    </w:p>
    <w:p w14:paraId="0DDBF2E4" w14:textId="2BA491EF" w:rsidR="005F652E" w:rsidRDefault="00DC0EBF" w:rsidP="00B261AA">
      <w:pPr>
        <w:pStyle w:val="AbkVerz"/>
        <w:rPr>
          <w:lang w:val="en-US"/>
        </w:rPr>
      </w:pPr>
      <w:r>
        <w:rPr>
          <w:lang w:val="en-US"/>
        </w:rPr>
        <w:t>The quantification of</w:t>
      </w:r>
      <w:r w:rsidR="00AC1087">
        <w:rPr>
          <w:lang w:val="en-US"/>
        </w:rPr>
        <w:t xml:space="preserve"> a split uncertainty</w:t>
      </w:r>
      <w:r w:rsidR="00BC7D59" w:rsidRPr="00863364">
        <w:rPr>
          <w:lang w:val="en-US"/>
        </w:rPr>
        <w:t xml:space="preserve"> at a single node</w:t>
      </w:r>
      <w:r w:rsidR="00AC1087">
        <w:rPr>
          <w:lang w:val="en-US"/>
        </w:rPr>
        <w:t xml:space="preserve"> can be achieved</w:t>
      </w:r>
      <w:r w:rsidR="00BC7D59" w:rsidRPr="00863364">
        <w:rPr>
          <w:lang w:val="en-US"/>
        </w:rPr>
        <w:t xml:space="preserve"> using a metric called Gini impurity</w:t>
      </w:r>
      <w:r w:rsidR="004438BB">
        <w:rPr>
          <w:lang w:val="en-US"/>
        </w:rPr>
        <w:t>:</w:t>
      </w:r>
    </w:p>
    <w:p w14:paraId="21EE3C1F" w14:textId="35AFF686" w:rsidR="005F652E" w:rsidRPr="005D6B35" w:rsidRDefault="004A1561" w:rsidP="005D6B35">
      <w:pPr>
        <w:pStyle w:val="Caption"/>
        <w:rPr>
          <w:rFonts w:ascii="Cambria" w:hAnsi="Cambria"/>
        </w:rPr>
      </w:pPr>
      <m:oMathPara>
        <m:oMath>
          <m:eqArr>
            <m:eqArrPr>
              <m:maxDist m:val="1"/>
              <m:ctrlPr>
                <w:rPr>
                  <w:rFonts w:ascii="Cambria Math" w:hAnsi="Cambria Math"/>
                  <w:i/>
                </w:rPr>
              </m:ctrlPr>
            </m:eqArrPr>
            <m:e>
              <m:r>
                <w:rPr>
                  <w:rFonts w:ascii="Cambria Math" w:hAnsi="Cambria Math"/>
                </w:rPr>
                <m:t>G=</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i</m:t>
                          </m:r>
                        </m:e>
                      </m:d>
                    </m:e>
                  </m:d>
                </m:e>
              </m:nary>
              <m:r>
                <w:rPr>
                  <w:rFonts w:ascii="Cambria Math" w:hAnsi="Cambria Math"/>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rPr>
                <m:t>)</m:t>
              </m:r>
            </m:e>
          </m:eqArr>
        </m:oMath>
      </m:oMathPara>
    </w:p>
    <w:p w14:paraId="63C5F0A8" w14:textId="64EF5EBB" w:rsidR="00743F94" w:rsidRDefault="004858C3" w:rsidP="00C7774A">
      <w:pPr>
        <w:pStyle w:val="AbkVerz"/>
        <w:rPr>
          <w:lang w:val="en-US"/>
        </w:rPr>
      </w:pPr>
      <m:oMath>
        <m:r>
          <w:rPr>
            <w:rFonts w:ascii="Cambria Math" w:hAnsi="Cambria Math"/>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863364">
        <w:rPr>
          <w:lang w:val="en-US"/>
        </w:rPr>
        <w:t xml:space="preserve">And we can quantify how much a question reduces that uncertainty using a concept called information gain. </w:t>
      </w:r>
      <w:r w:rsidR="00E00690">
        <w:rPr>
          <w:lang w:val="en-US"/>
        </w:rPr>
        <w:t>G</w:t>
      </w:r>
      <w:r w:rsidR="00BC7D59" w:rsidRPr="00863364">
        <w:rPr>
          <w:lang w:val="en-US"/>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863364">
        <w:rPr>
          <w:lang w:val="en-US"/>
        </w:rPr>
        <w:t xml:space="preserve">, at which </w:t>
      </w:r>
      <w:r w:rsidR="00B445A9">
        <w:rPr>
          <w:lang w:val="en-US"/>
        </w:rPr>
        <w:t>data is no longer divided and a class is assigned</w:t>
      </w:r>
      <w:r w:rsidR="00BC7D59" w:rsidRPr="00863364">
        <w:rPr>
          <w:lang w:val="en-US"/>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5C89B994" w14:textId="6E5648B1" w:rsidR="00FF668D" w:rsidRPr="00C82506" w:rsidDel="00197378" w:rsidRDefault="007665B9" w:rsidP="005434EF">
      <w:pPr>
        <w:pStyle w:val="AbkVerz"/>
        <w:rPr>
          <w:del w:id="220" w:author="Sergei Dobrovolskii" w:date="2022-07-18T22:11:00Z"/>
          <w:lang w:val="en-US"/>
          <w:rPrChange w:id="221" w:author="Sergei Dobrovolskii" w:date="2022-07-18T17:59:00Z">
            <w:rPr>
              <w:del w:id="222" w:author="Sergei Dobrovolskii" w:date="2022-07-18T22:11:00Z"/>
            </w:rPr>
          </w:rPrChange>
        </w:rPr>
        <w:pPrChange w:id="223" w:author="Sergei Dobrovolskii" w:date="2022-07-18T22:04:00Z">
          <w:pPr>
            <w:pStyle w:val="BodyText"/>
          </w:pPr>
        </w:pPrChange>
      </w:pPr>
      <w:r>
        <w:rPr>
          <w:lang w:val="en-US"/>
        </w:rPr>
        <w:t xml:space="preserve">A single classification tree is a powerful algorithm that lacks generalization and </w:t>
      </w:r>
      <w:r w:rsidR="00BD2A3A">
        <w:rPr>
          <w:lang w:val="en-US"/>
        </w:rPr>
        <w:t xml:space="preserve">is </w:t>
      </w:r>
      <w:r>
        <w:rPr>
          <w:lang w:val="en-US"/>
        </w:rPr>
        <w:t xml:space="preserve">prone to overfitting. </w:t>
      </w:r>
      <w:r w:rsidR="00F772F9">
        <w:rPr>
          <w:lang w:val="en-US"/>
        </w:rPr>
        <w:t xml:space="preserve">Ensembling of multiple classification trees is a common strategy to </w:t>
      </w:r>
      <w:r w:rsidR="0051657E">
        <w:rPr>
          <w:lang w:val="en-US"/>
        </w:rPr>
        <w:t>achieve higher generalization and accuracy.</w:t>
      </w:r>
    </w:p>
    <w:p w14:paraId="7603CAB2" w14:textId="2029957E" w:rsidR="00D952C5" w:rsidRDefault="00D952C5" w:rsidP="00197378">
      <w:pPr>
        <w:pStyle w:val="AbkVerz"/>
        <w:rPr>
          <w:lang w:val="en-US" w:eastAsia="en-GB"/>
        </w:rPr>
        <w:pPrChange w:id="224" w:author="Sergei Dobrovolskii" w:date="2022-07-18T22:11:00Z">
          <w:pPr>
            <w:pStyle w:val="Heading2"/>
          </w:pPr>
        </w:pPrChange>
      </w:pPr>
      <w:bookmarkStart w:id="225" w:name="_Toc101120025"/>
      <w:commentRangeStart w:id="226"/>
      <w:del w:id="227" w:author="Sergei Dobrovolskii" w:date="2022-07-18T22:11:00Z">
        <w:r w:rsidRPr="006F29DA" w:rsidDel="00197378">
          <w:rPr>
            <w:lang w:val="en-US" w:eastAsia="en-GB"/>
          </w:rPr>
          <w:delText>Random forest</w:delText>
        </w:r>
      </w:del>
      <w:bookmarkEnd w:id="225"/>
      <w:commentRangeEnd w:id="226"/>
      <w:r w:rsidR="00B44168">
        <w:rPr>
          <w:rStyle w:val="CommentReference"/>
        </w:rPr>
        <w:commentReference w:id="226"/>
      </w:r>
    </w:p>
    <w:p w14:paraId="7658C9CD" w14:textId="0459432A"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694F05">
        <w:rPr>
          <w:lang w:val="en-US" w:eastAsia="en-GB"/>
        </w:rPr>
        <w:t xml:space="preserve">the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w:t>
      </w:r>
      <w:r w:rsidR="008E7617">
        <w:rPr>
          <w:lang w:val="en-US" w:eastAsia="en-GB"/>
        </w:rPr>
        <w:t xml:space="preserve">the </w:t>
      </w:r>
      <w:r w:rsidR="005B00D9">
        <w:rPr>
          <w:lang w:val="en-US" w:eastAsia="en-GB"/>
        </w:rPr>
        <w:t xml:space="preserve">classification of pixels </w:t>
      </w:r>
      <w:r w:rsidR="006334F1">
        <w:rPr>
          <w:lang w:val="en-US" w:eastAsia="en-GB"/>
        </w:rPr>
        <w:t xml:space="preserve">for </w:t>
      </w:r>
      <w:r w:rsidR="00694F05">
        <w:rPr>
          <w:lang w:val="en-US" w:eastAsia="en-GB"/>
        </w:rPr>
        <w:t xml:space="preserve">the </w:t>
      </w:r>
      <w:r w:rsidR="006334F1">
        <w:rPr>
          <w:lang w:val="en-US" w:eastAsia="en-GB"/>
        </w:rPr>
        <w:t>annotation of digital stacks.</w:t>
      </w:r>
    </w:p>
    <w:p w14:paraId="0A840A99" w14:textId="7B9C6D0F" w:rsidR="00D952C5" w:rsidRDefault="00D952C5" w:rsidP="003F5A33">
      <w:pPr>
        <w:pStyle w:val="Heading3"/>
        <w:rPr>
          <w:lang w:val="en-US" w:eastAsia="en-GB"/>
        </w:rPr>
        <w:pPrChange w:id="228" w:author="Sergei Dobrovolskii" w:date="2022-07-18T21:22:00Z">
          <w:pPr>
            <w:pStyle w:val="Heading2"/>
          </w:pPr>
        </w:pPrChange>
      </w:pPr>
      <w:bookmarkStart w:id="229" w:name="_Ref90477323"/>
      <w:bookmarkStart w:id="230" w:name="_Ref90477332"/>
      <w:bookmarkStart w:id="231" w:name="_Toc101120026"/>
      <w:r w:rsidRPr="006F29DA">
        <w:rPr>
          <w:lang w:val="en-US" w:eastAsia="en-GB"/>
        </w:rPr>
        <w:t>Feature extraction</w:t>
      </w:r>
      <w:bookmarkEnd w:id="229"/>
      <w:bookmarkEnd w:id="230"/>
      <w:bookmarkEnd w:id="231"/>
      <w:r w:rsidRPr="006F29DA">
        <w:rPr>
          <w:lang w:val="en-US" w:eastAsia="en-GB"/>
        </w:rPr>
        <w:t xml:space="preserve"> </w:t>
      </w:r>
    </w:p>
    <w:p w14:paraId="62F37BF1" w14:textId="2ABE7040" w:rsidR="009779BE" w:rsidRPr="006334F1" w:rsidDel="00892397" w:rsidRDefault="009C23A4" w:rsidP="006334F1">
      <w:pPr>
        <w:pStyle w:val="BodyText"/>
        <w:rPr>
          <w:del w:id="232" w:author="Sergei Dobrovolskii" w:date="2022-07-18T22:06:00Z"/>
          <w:lang w:val="en-US" w:eastAsia="en-GB"/>
        </w:rPr>
      </w:pPr>
      <w:ins w:id="233" w:author="Sergei Dobrovolskii" w:date="2022-07-18T22:13:00Z">
        <w:r>
          <w:rPr>
            <w:lang w:val="en-US" w:eastAsia="en-GB"/>
          </w:rPr>
          <w:t xml:space="preserve">Why do images’ pixel </w:t>
        </w:r>
      </w:ins>
      <w:ins w:id="234" w:author="Sergei Dobrovolskii" w:date="2022-07-18T22:14:00Z">
        <w:r>
          <w:rPr>
            <w:lang w:val="en-US" w:eastAsia="en-GB"/>
          </w:rPr>
          <w:t>values</w:t>
        </w:r>
      </w:ins>
      <w:ins w:id="235" w:author="Sergei Dobrovolskii" w:date="2022-07-18T22:13:00Z">
        <w:r>
          <w:rPr>
            <w:lang w:val="en-US" w:eastAsia="en-GB"/>
          </w:rPr>
          <w:t xml:space="preserve"> can not be directly</w:t>
        </w:r>
      </w:ins>
      <w:ins w:id="236" w:author="Sergei Dobrovolskii" w:date="2022-07-18T22:14:00Z">
        <w:r>
          <w:rPr>
            <w:lang w:val="en-US" w:eastAsia="en-GB"/>
          </w:rPr>
          <w:t xml:space="preserve"> used with </w:t>
        </w:r>
        <w:r w:rsidR="000E2E25">
          <w:rPr>
            <w:lang w:val="en-US" w:eastAsia="en-GB"/>
          </w:rPr>
          <w:t xml:space="preserve">Random Forest for segmentation purposes? </w:t>
        </w:r>
      </w:ins>
      <w:r w:rsidR="006334F1">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represent the neighborhood regions</w:t>
      </w:r>
      <w:r w:rsidR="0082514F">
        <w:rPr>
          <w:lang w:val="en-US" w:eastAsia="en-GB"/>
        </w:rPr>
        <w:t xml:space="preserve">, </w:t>
      </w:r>
      <w:commentRangeStart w:id="237"/>
      <w:r w:rsidR="0082514F">
        <w:rPr>
          <w:lang w:val="en-US" w:eastAsia="en-GB"/>
        </w:rPr>
        <w:t xml:space="preserve">also they cannot be used with RF, because it will only </w:t>
      </w:r>
      <w:r w:rsidR="0093138A">
        <w:rPr>
          <w:lang w:val="en-US" w:eastAsia="en-GB"/>
        </w:rPr>
        <w:t xml:space="preserve">divide the image dataset based on intensity threshold, which is ineffective. </w:t>
      </w:r>
      <w:commentRangeEnd w:id="237"/>
      <w:r w:rsidR="00A606DF">
        <w:rPr>
          <w:rStyle w:val="CommentReference"/>
        </w:rPr>
        <w:commentReference w:id="237"/>
      </w:r>
      <w:r w:rsidR="0093138A">
        <w:rPr>
          <w:lang w:val="en-US" w:eastAsia="en-GB"/>
        </w:rPr>
        <w:t xml:space="preserve">Spatial information is much more valuable and </w:t>
      </w:r>
      <w:r w:rsidR="008E7617">
        <w:rPr>
          <w:lang w:val="en-US" w:eastAsia="en-GB"/>
        </w:rPr>
        <w:t>tends</w:t>
      </w:r>
      <w:r w:rsidR="002A3B05">
        <w:rPr>
          <w:lang w:val="en-US" w:eastAsia="en-GB"/>
        </w:rPr>
        <w:t xml:space="preserve"> </w:t>
      </w:r>
      <w:r w:rsidR="008E7617">
        <w:rPr>
          <w:lang w:val="en-US" w:eastAsia="en-GB"/>
        </w:rPr>
        <w:t xml:space="preserve">to </w:t>
      </w:r>
      <w:r w:rsidR="001E34A3">
        <w:rPr>
          <w:lang w:val="en-US" w:eastAsia="en-GB"/>
        </w:rPr>
        <w:t>generalize bet</w:t>
      </w:r>
      <w:r w:rsidR="001E34A3">
        <w:rPr>
          <w:lang w:val="en-US" w:eastAsia="en-GB"/>
        </w:rPr>
        <w:lastRenderedPageBreak/>
        <w:t>ter</w:t>
      </w:r>
      <w:r w:rsidR="002A3B05">
        <w:rPr>
          <w:lang w:val="en-US" w:eastAsia="en-GB"/>
        </w:rPr>
        <w:t xml:space="preserve">.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02234107" w:rsidR="00D952C5" w:rsidRDefault="00D952C5" w:rsidP="00892397">
      <w:pPr>
        <w:pStyle w:val="BodyText"/>
        <w:rPr>
          <w:lang w:val="en-US" w:eastAsia="en-GB"/>
        </w:rPr>
        <w:pPrChange w:id="238" w:author="Sergei Dobrovolskii" w:date="2022-07-18T22:06:00Z">
          <w:pPr>
            <w:pStyle w:val="Heading3"/>
          </w:pPr>
        </w:pPrChange>
      </w:pPr>
      <w:bookmarkStart w:id="239" w:name="_Toc101120027"/>
      <w:del w:id="240" w:author="Sergei Dobrovolskii" w:date="2022-07-18T22:05:00Z">
        <w:r w:rsidRPr="006F29DA" w:rsidDel="00892397">
          <w:rPr>
            <w:lang w:val="en-US" w:eastAsia="en-GB"/>
          </w:rPr>
          <w:delText>Convolutions</w:delText>
        </w:r>
      </w:del>
      <w:bookmarkEnd w:id="239"/>
    </w:p>
    <w:p w14:paraId="7127D8CD" w14:textId="639C0603"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xml:space="preserve">, that produces a third one, that expresses how </w:t>
      </w:r>
      <w:r w:rsidR="00321220">
        <w:rPr>
          <w:lang w:val="en-US" w:eastAsia="en-GB"/>
        </w:rPr>
        <w:t>the</w:t>
      </w:r>
      <w:r w:rsidR="000A780A">
        <w:rPr>
          <w:lang w:val="en-US" w:eastAsia="en-GB"/>
        </w:rPr>
        <w:t xml:space="preserve"> shape of one function will modify the shape of another one</w:t>
      </w:r>
      <w:r w:rsidR="00F02A89">
        <w:rPr>
          <w:lang w:val="en-US" w:eastAsia="en-GB"/>
        </w:rPr>
        <w:t>:</w:t>
      </w:r>
    </w:p>
    <w:p w14:paraId="21BDC745" w14:textId="7A56E28C" w:rsidR="00202032" w:rsidRPr="00261AFF" w:rsidRDefault="004A1561"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61F55FC1" w:rsidR="00F02A89" w:rsidRDefault="00F02A89" w:rsidP="009779BE">
      <w:pPr>
        <w:rPr>
          <w:lang w:val="en-US" w:eastAsia="en-GB"/>
        </w:rPr>
      </w:pPr>
      <w:r>
        <w:rPr>
          <w:lang w:val="en-US" w:eastAsia="en-GB"/>
        </w:rPr>
        <w:t xml:space="preserve">Once used for </w:t>
      </w:r>
      <w:r w:rsidR="00321220">
        <w:rPr>
          <w:lang w:val="en-US" w:eastAsia="en-GB"/>
        </w:rPr>
        <w:t xml:space="preserve">a </w:t>
      </w:r>
      <w:r>
        <w:rPr>
          <w:lang w:val="en-US" w:eastAsia="en-GB"/>
        </w:rPr>
        <w:t xml:space="preserve">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 xml:space="preserve">image stack </w:t>
      </w:r>
      <w:r w:rsidR="00505A50">
        <w:rPr>
          <w:lang w:val="en-US" w:eastAsia="en-GB"/>
        </w:rPr>
        <w:t>applications</w:t>
      </w:r>
      <w:r w:rsidR="008224BC">
        <w:rPr>
          <w:lang w:val="en-US" w:eastAsia="en-GB"/>
        </w:rPr>
        <w:t xml:space="preserve"> like</w:t>
      </w:r>
      <w:r>
        <w:rPr>
          <w:lang w:val="en-US" w:eastAsia="en-GB"/>
        </w:rPr>
        <w:t>:</w:t>
      </w:r>
    </w:p>
    <w:p w14:paraId="0A946BC6" w14:textId="27D50E11" w:rsidR="00235171" w:rsidRPr="00261AFF" w:rsidRDefault="004A1561"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56D4E089" w:rsidR="0031529E" w:rsidRPr="004628C5" w:rsidDel="00803FD4" w:rsidRDefault="004628C5" w:rsidP="009779BE">
      <w:pPr>
        <w:rPr>
          <w:del w:id="241" w:author="Sergei Dobrovolskii" w:date="2022-07-18T22:12:00Z"/>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5ADE7EC3" w:rsidR="00D952C5" w:rsidDel="00803FD4" w:rsidRDefault="00D952C5" w:rsidP="00803FD4">
      <w:pPr>
        <w:rPr>
          <w:del w:id="242" w:author="Sergei Dobrovolskii" w:date="2022-07-18T22:12:00Z"/>
          <w:lang w:val="en-US" w:eastAsia="en-GB"/>
        </w:rPr>
        <w:pPrChange w:id="243" w:author="Sergei Dobrovolskii" w:date="2022-07-18T22:12:00Z">
          <w:pPr>
            <w:pStyle w:val="Heading3"/>
          </w:pPr>
        </w:pPrChange>
      </w:pPr>
      <w:bookmarkStart w:id="244" w:name="_Toc101120028"/>
      <w:del w:id="245" w:author="Sergei Dobrovolskii" w:date="2022-07-18T22:12:00Z">
        <w:r w:rsidRPr="006F29DA" w:rsidDel="00803FD4">
          <w:rPr>
            <w:lang w:val="en-US" w:eastAsia="en-GB"/>
          </w:rPr>
          <w:delText>Feature s</w:delText>
        </w:r>
      </w:del>
      <w:del w:id="246" w:author="Sergei Dobrovolskii" w:date="2022-07-18T22:11:00Z">
        <w:r w:rsidRPr="006F29DA" w:rsidDel="00803FD4">
          <w:rPr>
            <w:lang w:val="en-US" w:eastAsia="en-GB"/>
          </w:rPr>
          <w:delText>ets</w:delText>
        </w:r>
      </w:del>
      <w:bookmarkEnd w:id="244"/>
    </w:p>
    <w:p w14:paraId="7976599B" w14:textId="77777777" w:rsidR="00803FD4" w:rsidRDefault="00803FD4" w:rsidP="00B321C3">
      <w:pPr>
        <w:rPr>
          <w:ins w:id="247" w:author="Sergei Dobrovolskii" w:date="2022-07-18T22:12:00Z"/>
          <w:lang w:val="en-US" w:eastAsia="en-GB"/>
        </w:rPr>
      </w:pPr>
    </w:p>
    <w:p w14:paraId="13D9134E" w14:textId="6C4DA315"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69073B3B"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16308E49" w:rsidR="00D4183F" w:rsidRDefault="00647807" w:rsidP="00697F3B">
      <w:pPr>
        <w:pStyle w:val="ListParagraph"/>
        <w:numPr>
          <w:ilvl w:val="0"/>
          <w:numId w:val="28"/>
        </w:numPr>
        <w:rPr>
          <w:lang w:eastAsia="en-GB"/>
        </w:rPr>
      </w:pPr>
      <w:r>
        <w:rPr>
          <w:lang w:eastAsia="en-GB"/>
        </w:rPr>
        <w:lastRenderedPageBreak/>
        <w:t>Difference of Gaussians</w:t>
      </w:r>
      <w:r w:rsidR="0008631D">
        <w:rPr>
          <w:lang w:eastAsia="en-GB"/>
        </w:rPr>
        <w:t xml:space="preserve"> – a kernel composed as a difference of two different </w:t>
      </w:r>
      <w:r w:rsidR="00505A50">
        <w:rPr>
          <w:lang w:eastAsia="en-GB"/>
        </w:rPr>
        <w:t>Gaussian</w:t>
      </w:r>
      <w:r w:rsidR="0008631D">
        <w:rPr>
          <w:lang w:eastAsia="en-GB"/>
        </w:rPr>
        <w:t xml:space="preserve">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2BF75AFE"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w:t>
      </w:r>
      <w:r w:rsidR="00B31F67">
        <w:rPr>
          <w:lang w:eastAsia="en-GB"/>
        </w:rPr>
        <w:t>minimizing</w:t>
      </w:r>
      <w:r w:rsidR="004F5FDC">
        <w:rPr>
          <w:lang w:eastAsia="en-GB"/>
        </w:rPr>
        <w:t xml:space="preserve"> </w:t>
      </w:r>
      <w:r w:rsidR="00DB3B49">
        <w:rPr>
          <w:lang w:eastAsia="en-GB"/>
        </w:rPr>
        <w:t>the</w:t>
      </w:r>
      <w:r w:rsidR="004F5FDC">
        <w:rPr>
          <w:lang w:eastAsia="en-GB"/>
        </w:rPr>
        <w:t xml:space="preserve"> presence of </w:t>
      </w:r>
      <w:r w:rsidR="00B31F67">
        <w:rPr>
          <w:lang w:eastAsia="en-GB"/>
        </w:rPr>
        <w:t>high-frequency</w:t>
      </w:r>
      <w:r w:rsidR="004F5FDC">
        <w:rPr>
          <w:lang w:eastAsia="en-GB"/>
        </w:rPr>
        <w:t xml:space="preserve">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0E458F49" w:rsidR="0031529E" w:rsidRDefault="0031529E" w:rsidP="0031529E">
      <w:pPr>
        <w:pStyle w:val="Heading2"/>
        <w:rPr>
          <w:lang w:val="en-US" w:eastAsia="en-GB"/>
        </w:rPr>
      </w:pPr>
      <w:bookmarkStart w:id="248" w:name="_Toc101120029"/>
      <w:commentRangeStart w:id="249"/>
      <w:del w:id="250" w:author="Sergei Dobrovolskii" w:date="2022-07-18T21:24:00Z">
        <w:r w:rsidDel="009E3463">
          <w:rPr>
            <w:lang w:val="en-US" w:eastAsia="en-GB"/>
          </w:rPr>
          <w:delText>Intersection over Union metric</w:delText>
        </w:r>
        <w:bookmarkEnd w:id="248"/>
        <w:commentRangeEnd w:id="249"/>
        <w:r w:rsidR="00A606DF" w:rsidDel="009E3463">
          <w:rPr>
            <w:rStyle w:val="CommentReference"/>
            <w:rFonts w:ascii="Cambria" w:hAnsi="Cambria"/>
            <w:b w:val="0"/>
            <w:bCs w:val="0"/>
          </w:rPr>
          <w:commentReference w:id="249"/>
        </w:r>
      </w:del>
      <w:ins w:id="251" w:author="Sergei Dobrovolskii" w:date="2022-07-18T21:24:00Z">
        <w:r w:rsidR="009E3463">
          <w:rPr>
            <w:lang w:val="en-US" w:eastAsia="en-GB"/>
          </w:rPr>
          <w:t>Evaluation metric</w:t>
        </w:r>
      </w:ins>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818890" cy="1768931"/>
                    </a:xfrm>
                    <a:prstGeom prst="rect">
                      <a:avLst/>
                    </a:prstGeom>
                  </pic:spPr>
                </pic:pic>
              </a:graphicData>
            </a:graphic>
          </wp:inline>
        </w:drawing>
      </w:r>
    </w:p>
    <w:p w14:paraId="3BE81C8A" w14:textId="53B74AE2" w:rsidR="0031529E" w:rsidRPr="00F56E5C" w:rsidRDefault="0031529E" w:rsidP="0031529E">
      <w:pPr>
        <w:pStyle w:val="Caption"/>
        <w:rPr>
          <w:lang w:val="en-US"/>
        </w:rPr>
      </w:pPr>
      <w:r w:rsidRPr="00C60B00">
        <w:rPr>
          <w:b/>
          <w:bCs w:val="0"/>
          <w:lang w:val="en-US"/>
        </w:rPr>
        <w:t>Figure</w:t>
      </w:r>
      <w:r w:rsidRPr="00F56E5C">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5</w:t>
      </w:r>
      <w:r w:rsidRPr="00C60B00">
        <w:rPr>
          <w:b/>
          <w:bCs w:val="0"/>
        </w:rPr>
        <w:fldChar w:fldCharType="end"/>
      </w:r>
      <w:r w:rsidRPr="00C60B00">
        <w:rPr>
          <w:b/>
          <w:bCs w:val="0"/>
          <w:lang w:val="en-US"/>
        </w:rPr>
        <w:t>.</w:t>
      </w:r>
      <w:r w:rsidRPr="00F56E5C">
        <w:rPr>
          <w:lang w:val="en-US"/>
        </w:rPr>
        <w:t xml:space="preserve">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lastRenderedPageBreak/>
        <w:br w:type="page"/>
      </w:r>
    </w:p>
    <w:p w14:paraId="7FE7EE28" w14:textId="1252E418" w:rsidR="00D952C5" w:rsidRDefault="0002602B" w:rsidP="002B73E0">
      <w:pPr>
        <w:pStyle w:val="Heading1"/>
        <w:rPr>
          <w:ins w:id="252" w:author="Sergei Dobrovolskii" w:date="2022-07-18T22:17:00Z"/>
          <w:lang w:val="en-US" w:eastAsia="en-GB"/>
        </w:rPr>
      </w:pPr>
      <w:bookmarkStart w:id="253" w:name="_Toc101120030"/>
      <w:r w:rsidRPr="006F29DA">
        <w:rPr>
          <w:lang w:val="en-US" w:eastAsia="en-GB"/>
        </w:rPr>
        <w:lastRenderedPageBreak/>
        <w:t>Methods</w:t>
      </w:r>
      <w:bookmarkEnd w:id="253"/>
    </w:p>
    <w:p w14:paraId="2EB23202" w14:textId="0A7243F1" w:rsidR="002310D9" w:rsidRDefault="002310D9" w:rsidP="002310D9">
      <w:pPr>
        <w:pStyle w:val="AbkVerz"/>
        <w:rPr>
          <w:moveTo w:id="254" w:author="Sergei Dobrovolskii" w:date="2022-07-18T22:17:00Z"/>
          <w:lang w:val="en-US" w:eastAsia="en-GB"/>
        </w:rPr>
      </w:pPr>
      <w:moveToRangeStart w:id="255" w:author="Sergei Dobrovolskii" w:date="2022-07-18T22:17:00Z" w:name="move109075092"/>
      <w:moveTo w:id="256" w:author="Sergei Dobrovolskii" w:date="2022-07-18T22:17:00Z">
        <w:r>
          <w:rPr>
            <w:lang w:val="en-US" w:eastAsia="en-GB"/>
          </w:rPr>
          <w:t>In this section, the exact image processing pipeline</w:t>
        </w:r>
      </w:moveTo>
      <w:ins w:id="257" w:author="Sergei Dobrovolskii" w:date="2022-07-18T22:27:00Z">
        <w:r w:rsidR="00A45766">
          <w:rPr>
            <w:lang w:val="en-US" w:eastAsia="en-GB"/>
          </w:rPr>
          <w:t xml:space="preserve"> for immune cell segmentation in three dimensional stacks</w:t>
        </w:r>
      </w:ins>
      <w:moveTo w:id="258" w:author="Sergei Dobrovolskii" w:date="2022-07-18T22:17:00Z">
        <w:r>
          <w:rPr>
            <w:lang w:val="en-US" w:eastAsia="en-GB"/>
          </w:rPr>
          <w:t xml:space="preserve"> will be explained</w:t>
        </w:r>
      </w:moveTo>
      <w:ins w:id="259" w:author="Sergei Dobrovolskii" w:date="2022-07-18T22:19:00Z">
        <w:r w:rsidR="0098627C">
          <w:rPr>
            <w:lang w:val="en-US" w:eastAsia="en-GB"/>
          </w:rPr>
          <w:t>.</w:t>
        </w:r>
      </w:ins>
      <w:moveTo w:id="260" w:author="Sergei Dobrovolskii" w:date="2022-07-18T22:17:00Z">
        <w:del w:id="261" w:author="Sergei Dobrovolskii" w:date="2022-07-18T22:19:00Z">
          <w:r w:rsidDel="0098627C">
            <w:rPr>
              <w:lang w:val="en-US" w:eastAsia="en-GB"/>
            </w:rPr>
            <w:delText>, and the question of cell segmentation will be answered.</w:delText>
          </w:r>
        </w:del>
      </w:moveTo>
    </w:p>
    <w:p w14:paraId="05354ACD" w14:textId="44C96609" w:rsidR="002310D9" w:rsidRDefault="002310D9" w:rsidP="002310D9">
      <w:pPr>
        <w:pStyle w:val="AbkVerz"/>
        <w:rPr>
          <w:moveTo w:id="262" w:author="Sergei Dobrovolskii" w:date="2022-07-18T22:17:00Z"/>
          <w:lang w:val="en-US" w:eastAsia="en-GB"/>
        </w:rPr>
      </w:pPr>
      <w:moveTo w:id="263" w:author="Sergei Dobrovolskii" w:date="2022-07-18T22:17:00Z">
        <w:r>
          <w:rPr>
            <w:lang w:val="en-US" w:eastAsia="en-GB"/>
          </w:rPr>
          <w:t xml:space="preserve">The 3d cell segmentation will be solved as an example on one of the stacks, acquired at our lab in the Institute of Medical Biotechnology FAU Erlangen. This is the stack recorded from the patient’s colon tissue. </w:t>
        </w:r>
      </w:moveTo>
      <w:ins w:id="264" w:author="Sergei Dobrovolskii" w:date="2022-07-18T22:22:00Z">
        <w:r w:rsidR="005935D4">
          <w:rPr>
            <w:lang w:val="en-US" w:eastAsia="en-GB"/>
          </w:rPr>
          <w:t xml:space="preserve">It is </w:t>
        </w:r>
        <w:r w:rsidR="005C1AA4">
          <w:rPr>
            <w:lang w:val="en-US" w:eastAsia="en-GB"/>
          </w:rPr>
          <w:t xml:space="preserve">400 µm x 400 µm x </w:t>
        </w:r>
      </w:ins>
      <w:ins w:id="265" w:author="Sergei Dobrovolskii" w:date="2022-07-18T22:24:00Z">
        <w:r w:rsidR="00F720C4">
          <w:rPr>
            <w:lang w:val="en-US" w:eastAsia="en-GB"/>
          </w:rPr>
          <w:t>100 µm</w:t>
        </w:r>
      </w:ins>
      <w:ins w:id="266" w:author="Sergei Dobrovolskii" w:date="2022-07-18T22:22:00Z">
        <w:r w:rsidR="005C1AA4">
          <w:rPr>
            <w:lang w:val="en-US" w:eastAsia="en-GB"/>
          </w:rPr>
          <w:t xml:space="preserve"> </w:t>
        </w:r>
      </w:ins>
      <w:ins w:id="267" w:author="Sergei Dobrovolskii" w:date="2022-07-18T22:24:00Z">
        <w:r w:rsidR="0036051C">
          <w:rPr>
            <w:lang w:val="en-US" w:eastAsia="en-GB"/>
          </w:rPr>
          <w:t>stack</w:t>
        </w:r>
        <w:r w:rsidR="00DE26C1">
          <w:rPr>
            <w:lang w:val="en-US" w:eastAsia="en-GB"/>
          </w:rPr>
          <w:t xml:space="preserve"> with three channels: </w:t>
        </w:r>
      </w:ins>
      <w:ins w:id="268" w:author="Sergei Dobrovolskii" w:date="2022-07-18T22:25:00Z">
        <w:r w:rsidR="00DE26C1">
          <w:rPr>
            <w:lang w:val="en-US" w:eastAsia="en-GB"/>
          </w:rPr>
          <w:t>Collagen autofluorescence</w:t>
        </w:r>
        <w:r w:rsidR="00F57C02">
          <w:rPr>
            <w:lang w:val="en-US" w:eastAsia="en-GB"/>
          </w:rPr>
          <w:t xml:space="preserve"> (blue)</w:t>
        </w:r>
        <w:r w:rsidR="00DE26C1">
          <w:rPr>
            <w:lang w:val="en-US" w:eastAsia="en-GB"/>
          </w:rPr>
          <w:t xml:space="preserve">, </w:t>
        </w:r>
        <w:r w:rsidR="00F57C02">
          <w:rPr>
            <w:lang w:val="en-US" w:eastAsia="en-GB"/>
          </w:rPr>
          <w:t>NADH (green), FAD (red)</w:t>
        </w:r>
      </w:ins>
      <w:ins w:id="269" w:author="Sergei Dobrovolskii" w:date="2022-07-18T22:24:00Z">
        <w:r w:rsidR="00DE26C1">
          <w:rPr>
            <w:lang w:val="en-US" w:eastAsia="en-GB"/>
          </w:rPr>
          <w:t xml:space="preserve">. </w:t>
        </w:r>
      </w:ins>
      <w:moveTo w:id="270" w:author="Sergei Dobrovolskii" w:date="2022-07-18T22:17:00Z">
        <w:r>
          <w:rPr>
            <w:lang w:val="en-US" w:eastAsia="en-GB"/>
          </w:rPr>
          <w:t xml:space="preserve">This sample has a visible presence of immune cells (yellow), which can be seen as the presence of the </w:t>
        </w:r>
        <w:del w:id="271" w:author="Sergei Dobrovolskii" w:date="2022-07-18T22:24:00Z">
          <w:r w:rsidDel="0036051C">
            <w:rPr>
              <w:lang w:val="en-US" w:eastAsia="en-GB"/>
            </w:rPr>
            <w:delText xml:space="preserve">yellow </w:delText>
          </w:r>
        </w:del>
        <w:r>
          <w:rPr>
            <w:lang w:val="en-US" w:eastAsia="en-GB"/>
          </w:rPr>
          <w:t>immune cells (</w:t>
        </w:r>
        <w:r>
          <w:rPr>
            <w:lang w:val="en-US" w:eastAsia="en-GB"/>
          </w:rPr>
          <w:fldChar w:fldCharType="begin"/>
        </w:r>
        <w:r>
          <w:rPr>
            <w:lang w:val="en-US" w:eastAsia="en-GB"/>
          </w:rPr>
          <w:instrText xml:space="preserve"> REF _Ref90418294 \h  \* MERGEFORMAT </w:instrText>
        </w:r>
        <w:r>
          <w:rPr>
            <w:lang w:val="en-US" w:eastAsia="en-GB"/>
          </w:rPr>
        </w:r>
        <w:r>
          <w:rPr>
            <w:lang w:val="en-US" w:eastAsia="en-GB"/>
          </w:rPr>
          <w:fldChar w:fldCharType="separate"/>
        </w:r>
        <w:r w:rsidRPr="00C60B00">
          <w:rPr>
            <w:b/>
            <w:bCs/>
            <w:lang w:val="en-US"/>
          </w:rPr>
          <w:t>Figure</w:t>
        </w:r>
        <w:r w:rsidRPr="002668B8">
          <w:rPr>
            <w:lang w:val="en-US"/>
          </w:rPr>
          <w:t xml:space="preserve"> </w:t>
        </w:r>
        <w:r>
          <w:rPr>
            <w:b/>
            <w:bCs/>
            <w:noProof/>
            <w:lang w:val="en-US"/>
          </w:rPr>
          <w:t>7</w:t>
        </w:r>
        <w:r>
          <w:rPr>
            <w:lang w:val="en-US" w:eastAsia="en-GB"/>
          </w:rPr>
          <w:fldChar w:fldCharType="end"/>
        </w:r>
        <w:r>
          <w:rPr>
            <w:lang w:val="en-US" w:eastAsia="en-GB"/>
          </w:rPr>
          <w:t>).</w:t>
        </w:r>
      </w:moveTo>
    </w:p>
    <w:p w14:paraId="6883464E" w14:textId="77777777" w:rsidR="002310D9" w:rsidRDefault="002310D9" w:rsidP="002310D9">
      <w:pPr>
        <w:keepNext/>
        <w:jc w:val="center"/>
        <w:rPr>
          <w:moveTo w:id="272" w:author="Sergei Dobrovolskii" w:date="2022-07-18T22:17:00Z"/>
        </w:rPr>
      </w:pPr>
      <w:moveTo w:id="273" w:author="Sergei Dobrovolskii" w:date="2022-07-18T22:17:00Z">
        <w:r w:rsidRPr="00D46D24">
          <w:rPr>
            <w:noProof/>
            <w:lang w:val="en-US" w:eastAsia="en-GB"/>
          </w:rPr>
          <w:drawing>
            <wp:inline distT="0" distB="0" distL="0" distR="0" wp14:anchorId="4DA133E9" wp14:editId="3C5155C0">
              <wp:extent cx="3516631" cy="2609557"/>
              <wp:effectExtent l="0" t="0" r="1270" b="0"/>
              <wp:docPr id="15" name="Picture 1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7"/>
                      <a:stretch>
                        <a:fillRect/>
                      </a:stretch>
                    </pic:blipFill>
                    <pic:spPr>
                      <a:xfrm>
                        <a:off x="0" y="0"/>
                        <a:ext cx="3568659" cy="2648165"/>
                      </a:xfrm>
                      <a:prstGeom prst="rect">
                        <a:avLst/>
                      </a:prstGeom>
                    </pic:spPr>
                  </pic:pic>
                </a:graphicData>
              </a:graphic>
            </wp:inline>
          </w:drawing>
        </w:r>
      </w:moveTo>
    </w:p>
    <w:p w14:paraId="0F2D0225" w14:textId="77777777" w:rsidR="002310D9" w:rsidRDefault="002310D9" w:rsidP="002310D9">
      <w:pPr>
        <w:pStyle w:val="Caption"/>
        <w:rPr>
          <w:moveTo w:id="274" w:author="Sergei Dobrovolskii" w:date="2022-07-18T22:17:00Z"/>
          <w:lang w:val="en-US"/>
        </w:rPr>
      </w:pPr>
      <w:bookmarkStart w:id="275" w:name="_Ref90418294"/>
      <w:bookmarkStart w:id="276" w:name="_Ref90418278"/>
      <w:moveTo w:id="277" w:author="Sergei Dobrovolskii" w:date="2022-07-18T22:17:00Z">
        <w:r w:rsidRPr="00C60B00">
          <w:rPr>
            <w:b/>
            <w:bCs w:val="0"/>
            <w:lang w:val="en-US"/>
          </w:rPr>
          <w:t>Figure</w:t>
        </w:r>
        <w:r w:rsidRPr="002668B8">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Pr>
            <w:b/>
            <w:bCs w:val="0"/>
            <w:noProof/>
            <w:lang w:val="en-US"/>
          </w:rPr>
          <w:t>7</w:t>
        </w:r>
        <w:r w:rsidRPr="004239ED">
          <w:rPr>
            <w:b/>
            <w:bCs w:val="0"/>
          </w:rPr>
          <w:fldChar w:fldCharType="end"/>
        </w:r>
        <w:bookmarkEnd w:id="275"/>
        <w:r w:rsidRPr="002668B8">
          <w:rPr>
            <w:lang w:val="en-US"/>
          </w:rPr>
          <w:t xml:space="preserve"> </w:t>
        </w:r>
        <w:r>
          <w:rPr>
            <w:lang w:val="en-US"/>
          </w:rPr>
          <w:t>A: Image of the h</w:t>
        </w:r>
        <w:r w:rsidRPr="002668B8">
          <w:rPr>
            <w:lang w:val="en-US"/>
          </w:rPr>
          <w:t>uman colon tissue</w:t>
        </w:r>
        <w:r>
          <w:rPr>
            <w:lang w:val="en-US"/>
          </w:rPr>
          <w:t xml:space="preserve"> taken from a stack</w:t>
        </w:r>
        <w:r w:rsidRPr="002668B8">
          <w:rPr>
            <w:lang w:val="en-US"/>
          </w:rPr>
          <w:t xml:space="preserve">, acquired with the </w:t>
        </w:r>
        <w:r>
          <w:rPr>
            <w:lang w:val="en-US"/>
          </w:rPr>
          <w:t>multiphoton</w:t>
        </w:r>
        <w:r w:rsidRPr="002668B8">
          <w:rPr>
            <w:lang w:val="en-US"/>
          </w:rPr>
          <w:t xml:space="preserve"> microscope</w:t>
        </w:r>
        <w:r>
          <w:rPr>
            <w:lang w:val="en-US"/>
          </w:rPr>
          <w:t>.</w:t>
        </w:r>
        <w:bookmarkEnd w:id="276"/>
        <w:r>
          <w:rPr>
            <w:lang w:val="en-US"/>
          </w:rPr>
          <w:t xml:space="preserve"> B: Magnified area. C: Collagen autofluorescence channel. D: Green channel (NADH fluorescence). E: Red channel (FAD fluorescence)</w:t>
        </w:r>
      </w:moveTo>
    </w:p>
    <w:p w14:paraId="4CB7F6D2" w14:textId="77777777" w:rsidR="002310D9" w:rsidRDefault="002310D9" w:rsidP="002310D9">
      <w:pPr>
        <w:rPr>
          <w:moveTo w:id="278" w:author="Sergei Dobrovolskii" w:date="2022-07-18T22:17:00Z"/>
          <w:lang w:val="en-US"/>
        </w:rPr>
      </w:pPr>
      <w:moveTo w:id="279" w:author="Sergei Dobrovolskii" w:date="2022-07-18T22:17:00Z">
        <w:r>
          <w:rPr>
            <w:lang w:val="en-US"/>
          </w:rPr>
          <w:t xml:space="preserve">One of the typical human immune cell types is Neutrophil. Its size lies in the range of 6 to 14 µm, which can be seen in </w:t>
        </w:r>
        <w:r>
          <w:rPr>
            <w:lang w:val="en-US"/>
          </w:rPr>
          <w:fldChar w:fldCharType="begin"/>
        </w:r>
        <w:r>
          <w:rPr>
            <w:lang w:val="en-US"/>
          </w:rPr>
          <w:instrText xml:space="preserve"> REF _Ref90418294 \h </w:instrText>
        </w:r>
        <w:r>
          <w:rPr>
            <w:lang w:val="en-US"/>
          </w:rPr>
        </w:r>
        <w:r>
          <w:rPr>
            <w:lang w:val="en-US"/>
          </w:rPr>
          <w:fldChar w:fldCharType="separate"/>
        </w:r>
        <w:r w:rsidRPr="00C60B00">
          <w:rPr>
            <w:b/>
            <w:bCs/>
            <w:lang w:val="en-US"/>
          </w:rPr>
          <w:t>Figure</w:t>
        </w:r>
        <w:r w:rsidRPr="002668B8">
          <w:rPr>
            <w:lang w:val="en-US"/>
          </w:rPr>
          <w:t xml:space="preserve"> </w:t>
        </w:r>
        <w:r>
          <w:rPr>
            <w:b/>
            <w:bCs/>
            <w:noProof/>
            <w:lang w:val="en-US"/>
          </w:rPr>
          <w:t>7</w:t>
        </w:r>
        <w:r>
          <w:rPr>
            <w:lang w:val="en-US"/>
          </w:rPr>
          <w:fldChar w:fldCharType="end"/>
        </w:r>
        <w:r>
          <w:rPr>
            <w:lang w:val="en-US"/>
          </w:rPr>
          <w:t xml:space="preserve"> B. The segmentation of these cells in semi-supervised fashion is the aim of this work. But first, it is necessary to simplify the data and eliminate the unnecessary parts.</w:t>
        </w:r>
      </w:moveTo>
    </w:p>
    <w:p w14:paraId="4884A4AA" w14:textId="77777777" w:rsidR="002310D9" w:rsidRDefault="002310D9" w:rsidP="002310D9">
      <w:pPr>
        <w:pStyle w:val="Heading2"/>
        <w:rPr>
          <w:moveTo w:id="280" w:author="Sergei Dobrovolskii" w:date="2022-07-18T22:17:00Z"/>
          <w:lang w:val="en-US"/>
        </w:rPr>
      </w:pPr>
      <w:moveTo w:id="281" w:author="Sergei Dobrovolskii" w:date="2022-07-18T22:17:00Z">
        <w:r>
          <w:rPr>
            <w:lang w:val="en-US"/>
          </w:rPr>
          <w:t>Data labeling and cleaning</w:t>
        </w:r>
      </w:moveTo>
    </w:p>
    <w:p w14:paraId="23ADE773" w14:textId="77777777" w:rsidR="002310D9" w:rsidRDefault="002310D9" w:rsidP="002310D9">
      <w:pPr>
        <w:pStyle w:val="BodyText"/>
        <w:rPr>
          <w:moveTo w:id="282" w:author="Sergei Dobrovolskii" w:date="2022-07-18T22:17:00Z"/>
          <w:lang w:val="en-US"/>
        </w:rPr>
      </w:pPr>
      <w:moveTo w:id="283" w:author="Sergei Dobrovolskii" w:date="2022-07-18T22:17:00Z">
        <w:r>
          <w:rPr>
            <w:lang w:val="en-US"/>
          </w:rPr>
          <w:t>For correct data processing, we must select only information, that contributes to result, to avoid unnecessary computations and to make the algorithm work faster.</w:t>
        </w:r>
      </w:moveTo>
    </w:p>
    <w:p w14:paraId="6194EA83" w14:textId="77777777" w:rsidR="002310D9" w:rsidRDefault="002310D9" w:rsidP="002310D9">
      <w:pPr>
        <w:pStyle w:val="BodyText"/>
        <w:rPr>
          <w:moveTo w:id="284" w:author="Sergei Dobrovolskii" w:date="2022-07-18T22:17:00Z"/>
          <w:lang w:val="en-US"/>
        </w:rPr>
      </w:pPr>
      <w:moveTo w:id="285" w:author="Sergei Dobrovolskii" w:date="2022-07-18T22:17:00Z">
        <w:r>
          <w:rPr>
            <w:lang w:val="en-US"/>
          </w:rPr>
          <w:t xml:space="preserve">The stack is a three-channel image. Each channel represents a signal from a certain fluorophore. The yellow color of the immune cells is a combination of green and red channels. The green and blue channels indicate the colon crypts and the collagen matrix, which regions are not interesting in the scope of the research </w:t>
        </w:r>
        <w:r>
          <w:rPr>
            <w:lang w:val="en-US"/>
          </w:rPr>
          <w:fldChar w:fldCharType="begin"/>
        </w:r>
        <w:r>
          <w:rPr>
            <w:lang w:val="en-US"/>
          </w:rPr>
          <w:instrText xml:space="preserve"> REF _Ref90418294 \h  \* MERGEFORMAT </w:instrText>
        </w:r>
        <w:r>
          <w:rPr>
            <w:lang w:val="en-US"/>
          </w:rPr>
        </w:r>
        <w:r>
          <w:rPr>
            <w:lang w:val="en-US"/>
          </w:rPr>
          <w:fldChar w:fldCharType="separate"/>
        </w:r>
        <w:r w:rsidRPr="00C60B00">
          <w:rPr>
            <w:b/>
            <w:bCs/>
            <w:lang w:val="en-US"/>
          </w:rPr>
          <w:t>Figure</w:t>
        </w:r>
        <w:r w:rsidRPr="002668B8">
          <w:rPr>
            <w:lang w:val="en-US"/>
          </w:rPr>
          <w:t xml:space="preserve"> </w:t>
        </w:r>
        <w:r w:rsidRPr="00546E1C">
          <w:rPr>
            <w:noProof/>
            <w:lang w:val="en-US"/>
          </w:rPr>
          <w:t>7</w:t>
        </w:r>
        <w:r>
          <w:rPr>
            <w:lang w:val="en-US"/>
          </w:rPr>
          <w:fldChar w:fldCharType="end"/>
        </w:r>
        <w:r>
          <w:rPr>
            <w:lang w:val="en-US"/>
          </w:rPr>
          <w:t xml:space="preserve"> C, D. Therefore, to highlight the immune cells, it is enough to use only the red channel </w:t>
        </w:r>
        <w:r>
          <w:rPr>
            <w:lang w:val="en-US"/>
          </w:rPr>
          <w:fldChar w:fldCharType="begin"/>
        </w:r>
        <w:r>
          <w:rPr>
            <w:lang w:val="en-US"/>
          </w:rPr>
          <w:instrText xml:space="preserve"> REF _Ref90418294 \h  \* MERGEFORMAT </w:instrText>
        </w:r>
        <w:r>
          <w:rPr>
            <w:lang w:val="en-US"/>
          </w:rPr>
        </w:r>
        <w:r>
          <w:rPr>
            <w:lang w:val="en-US"/>
          </w:rPr>
          <w:fldChar w:fldCharType="separate"/>
        </w:r>
        <w:r w:rsidRPr="00C60B00">
          <w:rPr>
            <w:b/>
            <w:bCs/>
            <w:lang w:val="en-US"/>
          </w:rPr>
          <w:t>Figure</w:t>
        </w:r>
        <w:r w:rsidRPr="002668B8">
          <w:rPr>
            <w:lang w:val="en-US"/>
          </w:rPr>
          <w:t xml:space="preserve"> </w:t>
        </w:r>
        <w:r w:rsidRPr="00546E1C">
          <w:rPr>
            <w:noProof/>
            <w:lang w:val="en-US"/>
          </w:rPr>
          <w:t>7</w:t>
        </w:r>
        <w:r>
          <w:rPr>
            <w:lang w:val="en-US"/>
          </w:rPr>
          <w:fldChar w:fldCharType="end"/>
        </w:r>
        <w:r>
          <w:rPr>
            <w:lang w:val="en-US"/>
          </w:rPr>
          <w:t xml:space="preserve"> E. Hence crypts and collagen matrix signals will be suppressed. Next, the segmentation plugin will be used for the labeling of data.</w:t>
        </w:r>
      </w:moveTo>
    </w:p>
    <w:p w14:paraId="28F58539" w14:textId="77777777" w:rsidR="002310D9" w:rsidRPr="00513B04" w:rsidRDefault="002310D9" w:rsidP="002310D9">
      <w:pPr>
        <w:pStyle w:val="BodyText"/>
        <w:rPr>
          <w:moveTo w:id="286" w:author="Sergei Dobrovolskii" w:date="2022-07-18T22:17:00Z"/>
          <w:lang w:val="en-US"/>
        </w:rPr>
      </w:pPr>
      <w:moveTo w:id="287" w:author="Sergei Dobrovolskii" w:date="2022-07-18T22:17:00Z">
        <w:r>
          <w:rPr>
            <w:lang w:val="en-US"/>
          </w:rPr>
          <w:t>The number of classes for segmentation is three: Background, Border, Cell. The background class shows the signal, which is assumed to be a background signal. Border class defines the extracellular boundaries between cells. This class is aimed to improve the accuracy of background classification and separate cells from each other.  The labeling procedure is easy for ImageJ experienced users – it requires the usage of default labeling tools from ImageJ like pen, polygon, and rectangle selections. Once the region is selected, the pixelated area appears to be of the class color. Then on different depths, the labeling also must be performed. Because the features, for segmentation, are three dimensional, it is necessary to label the cell boundaries in the Z direction too. They appear to be dim, but still must be considered for more accurate prediction.</w:t>
        </w:r>
      </w:moveTo>
    </w:p>
    <w:p w14:paraId="6E04A92E" w14:textId="77777777" w:rsidR="002310D9" w:rsidRDefault="002310D9" w:rsidP="002310D9">
      <w:pPr>
        <w:pStyle w:val="BodyText"/>
        <w:keepNext/>
        <w:jc w:val="center"/>
        <w:rPr>
          <w:moveTo w:id="288" w:author="Sergei Dobrovolskii" w:date="2022-07-18T22:17:00Z"/>
        </w:rPr>
      </w:pPr>
      <w:moveTo w:id="289" w:author="Sergei Dobrovolskii" w:date="2022-07-18T22:17:00Z">
        <w:r w:rsidRPr="00A92C49">
          <w:rPr>
            <w:noProof/>
            <w:lang w:val="en-US"/>
          </w:rPr>
          <w:drawing>
            <wp:inline distT="0" distB="0" distL="0" distR="0" wp14:anchorId="17537401" wp14:editId="77960840">
              <wp:extent cx="4493777" cy="2275200"/>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8"/>
                      <a:stretch>
                        <a:fillRect/>
                      </a:stretch>
                    </pic:blipFill>
                    <pic:spPr>
                      <a:xfrm>
                        <a:off x="0" y="0"/>
                        <a:ext cx="4545221" cy="2301246"/>
                      </a:xfrm>
                      <a:prstGeom prst="rect">
                        <a:avLst/>
                      </a:prstGeom>
                    </pic:spPr>
                  </pic:pic>
                </a:graphicData>
              </a:graphic>
            </wp:inline>
          </w:drawing>
        </w:r>
      </w:moveTo>
    </w:p>
    <w:p w14:paraId="43DB42DF" w14:textId="77777777" w:rsidR="002310D9" w:rsidRDefault="002310D9" w:rsidP="002310D9">
      <w:pPr>
        <w:pStyle w:val="Caption"/>
        <w:rPr>
          <w:moveTo w:id="290" w:author="Sergei Dobrovolskii" w:date="2022-07-18T22:17:00Z"/>
          <w:lang w:val="en-US"/>
        </w:rPr>
      </w:pPr>
      <w:moveTo w:id="291" w:author="Sergei Dobrovolskii" w:date="2022-07-18T22:17:00Z">
        <w:r w:rsidRPr="00C60B00">
          <w:rPr>
            <w:b/>
            <w:bCs w:val="0"/>
            <w:lang w:val="en-US"/>
          </w:rPr>
          <w:t>Figure</w:t>
        </w:r>
        <w:r w:rsidRPr="00916BCF">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Pr>
            <w:b/>
            <w:bCs w:val="0"/>
            <w:noProof/>
            <w:lang w:val="en-US"/>
          </w:rPr>
          <w:t>8</w:t>
        </w:r>
        <w:r w:rsidRPr="004239ED">
          <w:rPr>
            <w:b/>
            <w:bCs w:val="0"/>
          </w:rPr>
          <w:fldChar w:fldCharType="end"/>
        </w:r>
        <w:r w:rsidRPr="00916BCF">
          <w:rPr>
            <w:lang w:val="en-US"/>
          </w:rPr>
          <w:t xml:space="preserve"> A</w:t>
        </w:r>
        <w:r>
          <w:rPr>
            <w:lang w:val="en-US"/>
          </w:rPr>
          <w:t xml:space="preserve">: </w:t>
        </w:r>
        <w:r w:rsidRPr="00916BCF">
          <w:rPr>
            <w:lang w:val="en-US"/>
          </w:rPr>
          <w:t xml:space="preserve">Weka segmentation </w:t>
        </w:r>
        <w:r>
          <w:rPr>
            <w:lang w:val="en-US"/>
          </w:rPr>
          <w:t xml:space="preserve">3D </w:t>
        </w:r>
        <w:r w:rsidRPr="00916BCF">
          <w:rPr>
            <w:lang w:val="en-US"/>
          </w:rPr>
          <w:t>plu</w:t>
        </w:r>
        <w:r>
          <w:rPr>
            <w:lang w:val="en-US"/>
          </w:rPr>
          <w:t>gin window. Colored segments are the human input for the training procedure. All of them are listed on the right part of the window. B: Enlarged labeling example of cells (purple) and borders (green) – the separation of the cells is required to be labeled.</w:t>
        </w:r>
      </w:moveTo>
    </w:p>
    <w:moveToRangeEnd w:id="255"/>
    <w:p w14:paraId="2E51FC97" w14:textId="77777777" w:rsidR="002310D9" w:rsidRPr="002310D9" w:rsidRDefault="002310D9" w:rsidP="002310D9">
      <w:pPr>
        <w:rPr>
          <w:lang w:val="en-US" w:eastAsia="en-GB"/>
        </w:rPr>
        <w:pPrChange w:id="292" w:author="Sergei Dobrovolskii" w:date="2022-07-18T22:17:00Z">
          <w:pPr>
            <w:pStyle w:val="Heading1"/>
          </w:pPr>
        </w:pPrChange>
      </w:pPr>
    </w:p>
    <w:p w14:paraId="7FA87062" w14:textId="6E716722" w:rsidR="00D952C5" w:rsidRDefault="00D952C5" w:rsidP="002B73E0">
      <w:pPr>
        <w:pStyle w:val="Heading2"/>
        <w:rPr>
          <w:lang w:val="en-US" w:eastAsia="en-GB"/>
        </w:rPr>
      </w:pPr>
      <w:bookmarkStart w:id="293" w:name="_Toc101120031"/>
      <w:commentRangeStart w:id="294"/>
      <w:r w:rsidRPr="006F29DA">
        <w:rPr>
          <w:lang w:val="en-US" w:eastAsia="en-GB"/>
        </w:rPr>
        <w:t>Weka segmentation plugin</w:t>
      </w:r>
      <w:bookmarkEnd w:id="293"/>
      <w:commentRangeEnd w:id="294"/>
      <w:r w:rsidR="00C42BDB">
        <w:rPr>
          <w:rStyle w:val="CommentReference"/>
          <w:rFonts w:ascii="Cambria" w:hAnsi="Cambria"/>
          <w:b w:val="0"/>
          <w:bCs w:val="0"/>
        </w:rPr>
        <w:commentReference w:id="294"/>
      </w:r>
    </w:p>
    <w:p w14:paraId="2D664232" w14:textId="01F2EBD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546E1C" w:rsidRPr="00546E1C">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 xml:space="preserve">plugin for </w:t>
      </w:r>
      <w:r w:rsidR="00B31F67">
        <w:rPr>
          <w:lang w:val="en-US" w:eastAsia="en-GB"/>
        </w:rPr>
        <w:t>human-aided</w:t>
      </w:r>
      <w:r w:rsidR="004F4C5E">
        <w:rPr>
          <w:lang w:val="en-US" w:eastAsia="en-GB"/>
        </w:rPr>
        <w:t xml:space="preserve"> image segmentation, using random forests.</w:t>
      </w:r>
      <w:r w:rsidR="00DC28D8">
        <w:rPr>
          <w:lang w:val="en-US" w:eastAsia="en-GB"/>
        </w:rPr>
        <w:t xml:space="preserve"> This plugin </w:t>
      </w:r>
      <w:r w:rsidR="00B31F67">
        <w:rPr>
          <w:lang w:val="en-US" w:eastAsia="en-GB"/>
        </w:rPr>
        <w:t xml:space="preserve">is </w:t>
      </w:r>
      <w:r w:rsidR="00DC28D8">
        <w:rPr>
          <w:lang w:val="en-US" w:eastAsia="en-GB"/>
        </w:rPr>
        <w:t>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546E1C" w:rsidRPr="00546E1C">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B19A3E3" w:rsidR="00C2508B" w:rsidRDefault="00F935C6" w:rsidP="00A6102E">
      <w:pPr>
        <w:pStyle w:val="Caption"/>
        <w:rPr>
          <w:lang w:val="en-US"/>
        </w:rPr>
      </w:pPr>
      <w:r w:rsidRPr="00C60B00">
        <w:rPr>
          <w:b/>
          <w:bCs w:val="0"/>
          <w:lang w:val="en-US"/>
        </w:rPr>
        <w:t>Figure</w:t>
      </w:r>
      <w:r w:rsidRPr="00A6102E">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6</w:t>
      </w:r>
      <w:r w:rsidRPr="00C60B00">
        <w:rPr>
          <w:b/>
          <w:bCs w:val="0"/>
        </w:rP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B31F67">
        <w:rPr>
          <w:lang w:val="en-US"/>
        </w:rPr>
        <w:t>The red</w:t>
      </w:r>
      <w:r w:rsidR="00036B91">
        <w:rPr>
          <w:lang w:val="en-US"/>
        </w:rPr>
        <w:t xml:space="preserve"> segment is the background, green is the cell neighborhood, </w:t>
      </w:r>
      <w:r w:rsidR="00B31F67">
        <w:rPr>
          <w:lang w:val="en-US"/>
        </w:rPr>
        <w:t xml:space="preserve">and </w:t>
      </w:r>
      <w:r w:rsidR="00036B91">
        <w:rPr>
          <w:lang w:val="en-US"/>
        </w:rPr>
        <w:t>purple is the cell.</w:t>
      </w:r>
    </w:p>
    <w:p w14:paraId="61DC2B38" w14:textId="77777777" w:rsidR="00BE673F" w:rsidRDefault="00E52A50" w:rsidP="00E52A50">
      <w:pPr>
        <w:rPr>
          <w:lang w:val="en-US"/>
        </w:rPr>
      </w:pPr>
      <w:commentRangeStart w:id="295"/>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commentRangeEnd w:id="295"/>
      <w:r w:rsidR="00C42BDB">
        <w:rPr>
          <w:rStyle w:val="CommentReference"/>
        </w:rPr>
        <w:commentReference w:id="295"/>
      </w:r>
    </w:p>
    <w:p w14:paraId="62F970A6" w14:textId="4BD99B13" w:rsidR="00E52A50" w:rsidRDefault="005C000D" w:rsidP="00BE673F">
      <w:pPr>
        <w:pStyle w:val="ListParagraph"/>
        <w:numPr>
          <w:ilvl w:val="0"/>
          <w:numId w:val="29"/>
        </w:numPr>
      </w:pPr>
      <w:ins w:id="296" w:author="Sergei Dobrovolskii" w:date="2022-07-18T22:27:00Z">
        <w:r>
          <w:t>S</w:t>
        </w:r>
      </w:ins>
      <w:commentRangeStart w:id="297"/>
      <w:del w:id="298" w:author="Sergei Dobrovolskii" w:date="2022-07-18T22:27:00Z">
        <w:r w:rsidR="00B31F67" w:rsidDel="005C000D">
          <w:delText>A s</w:delText>
        </w:r>
      </w:del>
      <w:r w:rsidR="00B31F67">
        <w:t>elect</w:t>
      </w:r>
      <w:r w:rsidR="00BE673F">
        <w:t xml:space="preserve"> number </w:t>
      </w:r>
      <w:r w:rsidR="007F3B2B">
        <w:t>of</w:t>
      </w:r>
      <w:r w:rsidR="00BE673F">
        <w:t xml:space="preserve"> classes</w:t>
      </w:r>
      <w:r w:rsidR="007F3B2B">
        <w:t xml:space="preserve">: it is necessary to segment 3 classes – Background, </w:t>
      </w:r>
      <w:r w:rsidR="007F4158">
        <w:t xml:space="preserve">Cells, Cell borders. </w:t>
      </w:r>
      <w:commentRangeEnd w:id="297"/>
      <w:r w:rsidR="005556C1">
        <w:rPr>
          <w:rStyle w:val="CommentReference"/>
          <w:lang w:val="de-DE"/>
        </w:rPr>
        <w:commentReference w:id="297"/>
      </w:r>
    </w:p>
    <w:p w14:paraId="2ADE38B8" w14:textId="2EF80445" w:rsidR="006E2900" w:rsidRDefault="007F4158" w:rsidP="006E2900">
      <w:pPr>
        <w:pStyle w:val="ListParagraph"/>
        <w:numPr>
          <w:ilvl w:val="0"/>
          <w:numId w:val="29"/>
        </w:numPr>
        <w:rPr>
          <w:ins w:id="299" w:author="Sergei Dobrovolskii" w:date="2022-07-18T22:30:00Z"/>
        </w:rPr>
      </w:pPr>
      <w:r>
        <w:t xml:space="preserve">Select </w:t>
      </w:r>
      <w:r w:rsidR="00FA0BDA">
        <w:t xml:space="preserve">a set of </w:t>
      </w:r>
      <w:r>
        <w:t>the feature types</w:t>
      </w:r>
      <w:r w:rsidR="00FA0BDA">
        <w:t xml:space="preserve">: these features will be used for classification </w:t>
      </w:r>
      <w:r w:rsidR="00D629CC">
        <w:t>by</w:t>
      </w:r>
      <w:del w:id="300" w:author="Sergei Dobrovolskii" w:date="2022-07-18T22:28:00Z">
        <w:r w:rsidR="00D629CC" w:rsidDel="00FB27A3">
          <w:delText xml:space="preserve"> </w:delText>
        </w:r>
        <w:r w:rsidR="009779A1" w:rsidDel="00FB27A3">
          <w:delText>an</w:delText>
        </w:r>
      </w:del>
      <w:r w:rsidR="00D629CC">
        <w:t xml:space="preserve"> </w:t>
      </w:r>
      <w:r w:rsidR="00FA0BDA">
        <w:t xml:space="preserve">RF. </w:t>
      </w:r>
      <w:del w:id="301" w:author="Sergei Dobrovolskii" w:date="2022-07-18T22:28:00Z">
        <w:r w:rsidR="00FA0BDA" w:rsidDel="004917D0">
          <w:delText>It should consist of</w:delText>
        </w:r>
        <w:r w:rsidR="00F16BFB" w:rsidDel="004917D0">
          <w:delText xml:space="preserve"> Gaussian blur and Difference of Gaussian </w:delText>
        </w:r>
        <w:r w:rsidR="004B5543" w:rsidDel="004917D0">
          <w:delText>filters with the sigma range of 1.0 - 8.0.</w:delText>
        </w:r>
      </w:del>
      <w:ins w:id="302" w:author="Sergei Dobrovolskii" w:date="2022-07-18T22:28:00Z">
        <w:r w:rsidR="00FB27A3">
          <w:t xml:space="preserve">In </w:t>
        </w:r>
      </w:ins>
      <w:ins w:id="303" w:author="Sergei Dobrovolskii" w:date="2022-07-18T22:29:00Z">
        <w:r w:rsidR="00D63790">
          <w:fldChar w:fldCharType="begin"/>
        </w:r>
        <w:r w:rsidR="00D63790">
          <w:instrText xml:space="preserve"> REF _Ref109075806 \r \h </w:instrText>
        </w:r>
      </w:ins>
      <w:r w:rsidR="00D63790">
        <w:fldChar w:fldCharType="separate"/>
      </w:r>
      <w:ins w:id="304" w:author="Sergei Dobrovolskii" w:date="2022-07-18T22:29:00Z">
        <w:r w:rsidR="00D63790">
          <w:t>5.1</w:t>
        </w:r>
        <w:r w:rsidR="00D63790">
          <w:fldChar w:fldCharType="end"/>
        </w:r>
        <w:r w:rsidR="00D63790">
          <w:t xml:space="preserve"> it is explained, which </w:t>
        </w:r>
      </w:ins>
      <w:ins w:id="305" w:author="Sergei Dobrovolskii" w:date="2022-07-18T22:30:00Z">
        <w:r w:rsidR="00D63790">
          <w:t>set of features to select for the best performance.</w:t>
        </w:r>
      </w:ins>
    </w:p>
    <w:p w14:paraId="4039991F" w14:textId="64F76206" w:rsidR="00453F2B" w:rsidRDefault="00453F2B" w:rsidP="006E2900">
      <w:pPr>
        <w:pStyle w:val="ListParagraph"/>
        <w:numPr>
          <w:ilvl w:val="0"/>
          <w:numId w:val="29"/>
        </w:numPr>
        <w:rPr>
          <w:ins w:id="306" w:author="Sergei Dobrovolskii" w:date="2022-07-18T22:32:00Z"/>
        </w:rPr>
      </w:pPr>
      <w:ins w:id="307" w:author="Sergei Dobrovolskii" w:date="2022-07-18T22:30:00Z">
        <w:r>
          <w:t xml:space="preserve">Draw a polygon around </w:t>
        </w:r>
      </w:ins>
      <w:ins w:id="308" w:author="Sergei Dobrovolskii" w:date="2022-07-18T22:32:00Z">
        <w:r w:rsidR="0015430B">
          <w:t xml:space="preserve">individual </w:t>
        </w:r>
      </w:ins>
      <w:ins w:id="309" w:author="Sergei Dobrovolskii" w:date="2022-07-18T22:30:00Z">
        <w:r>
          <w:t xml:space="preserve">cell, add </w:t>
        </w:r>
      </w:ins>
      <w:ins w:id="310" w:author="Sergei Dobrovolskii" w:date="2022-07-18T22:32:00Z">
        <w:r w:rsidR="0015430B">
          <w:t>it</w:t>
        </w:r>
      </w:ins>
      <w:ins w:id="311" w:author="Sergei Dobrovolskii" w:date="2022-07-18T22:30:00Z">
        <w:r>
          <w:t xml:space="preserve"> to the </w:t>
        </w:r>
      </w:ins>
      <w:ins w:id="312" w:author="Sergei Dobrovolskii" w:date="2022-07-18T22:31:00Z">
        <w:r w:rsidR="00DC58D5">
          <w:t>Ce</w:t>
        </w:r>
      </w:ins>
      <w:ins w:id="313" w:author="Sergei Dobrovolskii" w:date="2022-07-18T22:30:00Z">
        <w:r>
          <w:t>ll class</w:t>
        </w:r>
        <w:r w:rsidR="00DC58D5">
          <w:t>;</w:t>
        </w:r>
      </w:ins>
      <w:ins w:id="314" w:author="Sergei Dobrovolskii" w:date="2022-07-18T22:31:00Z">
        <w:r w:rsidR="00DC58D5">
          <w:t xml:space="preserve"> Draw a polygon in area where no immune cells are present and add it to </w:t>
        </w:r>
      </w:ins>
      <w:ins w:id="315" w:author="Sergei Dobrovolskii" w:date="2022-07-18T22:32:00Z">
        <w:r w:rsidR="0080753D">
          <w:t>t</w:t>
        </w:r>
      </w:ins>
      <w:ins w:id="316" w:author="Sergei Dobrovolskii" w:date="2022-07-18T22:31:00Z">
        <w:r w:rsidR="00DC58D5">
          <w:t>he Background class;</w:t>
        </w:r>
        <w:r w:rsidR="0015430B">
          <w:t xml:space="preserve"> Draw line</w:t>
        </w:r>
      </w:ins>
      <w:ins w:id="317" w:author="Sergei Dobrovolskii" w:date="2022-07-18T22:32:00Z">
        <w:r w:rsidR="0080753D">
          <w:t xml:space="preserve"> in area where there is a small gap between cells, add it to Border class;</w:t>
        </w:r>
      </w:ins>
    </w:p>
    <w:p w14:paraId="401500D8" w14:textId="5CC2D533" w:rsidR="0080753D" w:rsidRDefault="0080753D" w:rsidP="006E2900">
      <w:pPr>
        <w:pStyle w:val="ListParagraph"/>
        <w:numPr>
          <w:ilvl w:val="0"/>
          <w:numId w:val="29"/>
        </w:numPr>
        <w:rPr>
          <w:ins w:id="318" w:author="Sergei Dobrovolskii" w:date="2022-07-18T22:33:00Z"/>
        </w:rPr>
      </w:pPr>
      <w:ins w:id="319" w:author="Sergei Dobrovolskii" w:date="2022-07-18T22:32:00Z">
        <w:r>
          <w:t xml:space="preserve">Repeat </w:t>
        </w:r>
      </w:ins>
      <w:ins w:id="320" w:author="Sergei Dobrovolskii" w:date="2022-07-18T22:33:00Z">
        <w:r>
          <w:t xml:space="preserve">step </w:t>
        </w:r>
        <w:r w:rsidR="004E16A4">
          <w:t>“</w:t>
        </w:r>
        <w:r>
          <w:t>3</w:t>
        </w:r>
        <w:r w:rsidR="004E16A4">
          <w:t>”</w:t>
        </w:r>
        <w:r>
          <w:t xml:space="preserve"> </w:t>
        </w:r>
        <w:r w:rsidR="00510E6A">
          <w:t>5 times for different depths and press “Train Classifier</w:t>
        </w:r>
        <w:r w:rsidR="00510E6A">
          <w:br/>
          <w:t>“</w:t>
        </w:r>
      </w:ins>
    </w:p>
    <w:p w14:paraId="16009933" w14:textId="27B75EC9" w:rsidR="004E16A4" w:rsidRDefault="004E16A4" w:rsidP="006E2900">
      <w:pPr>
        <w:pStyle w:val="ListParagraph"/>
        <w:numPr>
          <w:ilvl w:val="0"/>
          <w:numId w:val="29"/>
        </w:numPr>
        <w:rPr>
          <w:ins w:id="321" w:author="Sergei Dobrovolskii" w:date="2022-07-18T22:35:00Z"/>
        </w:rPr>
      </w:pPr>
      <w:ins w:id="322" w:author="Sergei Dobrovolskii" w:date="2022-07-18T22:33:00Z">
        <w:r>
          <w:t xml:space="preserve">Observe segmentation </w:t>
        </w:r>
      </w:ins>
      <w:ins w:id="323" w:author="Sergei Dobrovolskii" w:date="2022-07-18T22:34:00Z">
        <w:r>
          <w:t xml:space="preserve">result and </w:t>
        </w:r>
        <w:r w:rsidR="004E237D">
          <w:t>add corrections to it by repeating step “3” to “5”</w:t>
        </w:r>
      </w:ins>
    </w:p>
    <w:p w14:paraId="1DEC3592" w14:textId="042BFBCF" w:rsidR="00413126" w:rsidRDefault="00413126" w:rsidP="006E2900">
      <w:pPr>
        <w:pStyle w:val="ListParagraph"/>
        <w:numPr>
          <w:ilvl w:val="0"/>
          <w:numId w:val="29"/>
        </w:numPr>
      </w:pPr>
      <w:ins w:id="324" w:author="Sergei Dobrovolskii" w:date="2022-07-18T22:35:00Z">
        <w:r>
          <w:t xml:space="preserve">If result looks </w:t>
        </w:r>
        <w:r w:rsidR="004D5C6E">
          <w:t>good enough, press “Create result” to generate a mask. This mask can be used further</w:t>
        </w:r>
      </w:ins>
      <w:ins w:id="325" w:author="Sergei Dobrovolskii" w:date="2022-07-18T22:36:00Z">
        <w:r w:rsidR="00A35236">
          <w:t xml:space="preserve"> for cell counting or segmentation.</w:t>
        </w:r>
      </w:ins>
    </w:p>
    <w:p w14:paraId="04676686" w14:textId="3B3FD5CE" w:rsidR="00966AFB" w:rsidRDefault="00966AFB" w:rsidP="00966AFB">
      <w:pPr>
        <w:pStyle w:val="Heading2"/>
        <w:rPr>
          <w:lang w:val="en-US"/>
        </w:rPr>
      </w:pPr>
      <w:bookmarkStart w:id="326" w:name="_Toc101120032"/>
      <w:r>
        <w:rPr>
          <w:lang w:val="en-US"/>
        </w:rPr>
        <w:t>Intersection over Union</w:t>
      </w:r>
      <w:r w:rsidR="00966988">
        <w:rPr>
          <w:lang w:val="en-US"/>
        </w:rPr>
        <w:t xml:space="preserve"> calculation</w:t>
      </w:r>
      <w:bookmarkEnd w:id="326"/>
    </w:p>
    <w:p w14:paraId="183E4F05" w14:textId="77777777" w:rsidR="00C97CDD" w:rsidRDefault="00A35236" w:rsidP="0025531E">
      <w:pPr>
        <w:pStyle w:val="BodyText"/>
        <w:rPr>
          <w:ins w:id="327" w:author="Sergei Dobrovolskii" w:date="2022-07-18T22:37:00Z"/>
          <w:lang w:val="en-US"/>
        </w:rPr>
      </w:pPr>
      <w:ins w:id="328" w:author="Sergei Dobrovolskii" w:date="2022-07-18T22:36:00Z">
        <w:r>
          <w:rPr>
            <w:lang w:val="en-US"/>
          </w:rPr>
          <w:t xml:space="preserve">When </w:t>
        </w:r>
        <w:r w:rsidR="00960CBC">
          <w:rPr>
            <w:lang w:val="en-US"/>
          </w:rPr>
          <w:t>performance evaluation is nee</w:t>
        </w:r>
      </w:ins>
      <w:ins w:id="329" w:author="Sergei Dobrovolskii" w:date="2022-07-18T22:37:00Z">
        <w:r w:rsidR="00960CBC">
          <w:rPr>
            <w:lang w:val="en-US"/>
          </w:rPr>
          <w:t>ded, a metric called Intersection over Union (IoU) can be calculated using the script below</w:t>
        </w:r>
        <w:r w:rsidR="00C97CDD">
          <w:rPr>
            <w:lang w:val="en-US"/>
          </w:rPr>
          <w:t>:</w:t>
        </w:r>
      </w:ins>
    </w:p>
    <w:p w14:paraId="680FEB9F" w14:textId="5ECDCD00" w:rsidR="0025531E" w:rsidRDefault="00960CBC" w:rsidP="0025531E">
      <w:pPr>
        <w:pStyle w:val="BodyText"/>
        <w:rPr>
          <w:lang w:val="en-US"/>
        </w:rPr>
      </w:pPr>
      <w:ins w:id="330" w:author="Sergei Dobrovolskii" w:date="2022-07-18T22:37:00Z">
        <w:r>
          <w:rPr>
            <w:lang w:val="en-US"/>
          </w:rPr>
          <w:t xml:space="preserve"> </w:t>
        </w:r>
      </w:ins>
      <w:del w:id="331" w:author="Sergei Dobrovolskii" w:date="2022-07-18T22:37:00Z">
        <w:r w:rsidR="00966988" w:rsidDel="00C97CDD">
          <w:rPr>
            <w:lang w:val="en-US"/>
          </w:rPr>
          <w:delText>For calculation of Intersection over Union</w:delText>
        </w:r>
        <w:r w:rsidR="009779A1" w:rsidDel="00C97CDD">
          <w:rPr>
            <w:lang w:val="en-US"/>
          </w:rPr>
          <w:delText>,</w:delText>
        </w:r>
        <w:r w:rsidR="00966988" w:rsidDel="00C97CDD">
          <w:rPr>
            <w:lang w:val="en-US"/>
          </w:rPr>
          <w:delText xml:space="preserve"> the python script was created:</w:delText>
        </w:r>
      </w:del>
      <w:bookmarkStart w:id="332" w:name="_MON_1705167379"/>
      <w:bookmarkEnd w:id="332"/>
      <w:r w:rsidR="006257A0">
        <w:rPr>
          <w:noProof/>
          <w:lang w:val="en-US"/>
        </w:rPr>
      </w:r>
      <w:r w:rsidR="006257A0">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9pt;height:230.8pt;mso-width-percent:0;mso-height-percent:0;mso-width-percent:0;mso-height-percent:0">
            <v:imagedata r:id="rId30" o:title=""/>
          </v:shape>
        </w:pict>
      </w:r>
      <w:r w:rsidR="00AA50D4">
        <w:rPr>
          <w:lang w:val="en-US"/>
        </w:rPr>
        <w:t>It u</w:t>
      </w:r>
      <w:r w:rsidR="0025531E">
        <w:rPr>
          <w:lang w:val="en-US"/>
        </w:rPr>
        <w:t>til</w:t>
      </w:r>
      <w:r w:rsidR="00AA50D4">
        <w:rPr>
          <w:lang w:val="en-US"/>
        </w:rPr>
        <w:t>izes 3 important python libraries:</w:t>
      </w:r>
    </w:p>
    <w:p w14:paraId="35D4744C" w14:textId="0A657035" w:rsidR="00740574" w:rsidRPr="00C82506" w:rsidRDefault="00587E9E" w:rsidP="00740574">
      <w:pPr>
        <w:pStyle w:val="BodyText"/>
        <w:numPr>
          <w:ilvl w:val="0"/>
          <w:numId w:val="31"/>
        </w:numPr>
        <w:rPr>
          <w:lang w:val="en-US"/>
          <w:rPrChange w:id="333" w:author="Sergei Dobrovolskii" w:date="2022-07-18T18:00:00Z">
            <w:rPr/>
          </w:rPrChang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546E1C">
            <w:rPr>
              <w:noProof/>
              <w:lang w:val="en-US"/>
            </w:rPr>
            <w:t xml:space="preserve"> </w:t>
          </w:r>
          <w:r w:rsidR="00546E1C" w:rsidRPr="00546E1C">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C82506">
        <w:rPr>
          <w:lang w:val="en-US"/>
          <w:rPrChange w:id="334" w:author="Sergei Dobrovolskii" w:date="2022-07-18T18:00:00Z">
            <w:rPr/>
          </w:rPrChange>
        </w:rPr>
        <w:t>It was created in 2005, building on the early work of the Numeric and Numarray libra</w:t>
      </w:r>
      <w:customXmlDelRangeStart w:id="335" w:author="Sergei Dobrovolskii" w:date="2022-07-18T22:39:00Z"/>
      <w:sdt>
        <w:sdtPr>
          <w:id w:val="1519892811"/>
          <w:citation/>
        </w:sdtPr>
        <w:sdtEndPr/>
        <w:sdtContent>
          <w:customXmlDelRangeEnd w:id="335"/>
          <w:del w:id="336" w:author="Sergei Dobrovolskii" w:date="2022-07-18T22:39:00Z">
            <w:r w:rsidDel="00086D38">
              <w:fldChar w:fldCharType="begin"/>
            </w:r>
            <w:r w:rsidDel="00086D38">
              <w:rPr>
                <w:lang w:val="en-US"/>
              </w:rPr>
              <w:delInstrText xml:space="preserve"> CITATION Hun07 \l 1033 </w:delInstrText>
            </w:r>
            <w:r w:rsidDel="00086D38">
              <w:fldChar w:fldCharType="separate"/>
            </w:r>
            <w:r w:rsidR="00546E1C" w:rsidDel="00086D38">
              <w:rPr>
                <w:noProof/>
                <w:lang w:val="en-US"/>
              </w:rPr>
              <w:delText xml:space="preserve"> </w:delText>
            </w:r>
            <w:r w:rsidR="00546E1C" w:rsidRPr="00546E1C" w:rsidDel="00086D38">
              <w:rPr>
                <w:noProof/>
                <w:lang w:val="en-US"/>
              </w:rPr>
              <w:delText>[7]</w:delText>
            </w:r>
            <w:r w:rsidDel="00086D38">
              <w:fldChar w:fldCharType="end"/>
            </w:r>
          </w:del>
          <w:customXmlDelRangeStart w:id="337" w:author="Sergei Dobrovolskii" w:date="2022-07-18T22:39:00Z"/>
        </w:sdtContent>
      </w:sdt>
      <w:customXmlDelRangeEnd w:id="337"/>
      <w:r w:rsidR="00740574" w:rsidRPr="00C82506">
        <w:rPr>
          <w:lang w:val="en-US"/>
          <w:rPrChange w:id="338" w:author="Sergei Dobrovolskii" w:date="2022-07-18T18:00:00Z">
            <w:rPr/>
          </w:rPrChange>
        </w:rPr>
        <w:t>ries.</w:t>
      </w:r>
      <w:r w:rsidR="00633638">
        <w:rPr>
          <w:lang w:val="en-US"/>
        </w:rPr>
        <w:t xml:space="preserve"> It is proven to be faster and easier to use than traditional </w:t>
      </w:r>
      <w:r>
        <w:rPr>
          <w:lang w:val="en-US"/>
        </w:rPr>
        <w:t>python lists.</w:t>
      </w:r>
    </w:p>
    <w:p w14:paraId="57E8A4ED" w14:textId="132A402F"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546E1C" w:rsidRPr="00546E1C">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5A42BF44"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546E1C" w:rsidRPr="00546E1C">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w:t>
      </w:r>
      <w:r w:rsidR="009779A1">
        <w:rPr>
          <w:lang w:val="en-US"/>
        </w:rPr>
        <w:t>,</w:t>
      </w:r>
      <w:r w:rsidR="00A73C6B">
        <w:rPr>
          <w:lang w:val="en-US"/>
        </w:rPr>
        <w:t xml:space="preserve"> and writing</w:t>
      </w:r>
      <w:r w:rsidR="0008647D">
        <w:rPr>
          <w:lang w:val="en-US"/>
        </w:rPr>
        <w:t>.</w:t>
      </w:r>
    </w:p>
    <w:p w14:paraId="3AB0883F" w14:textId="710D8361" w:rsidR="00637E11" w:rsidRDefault="009779A1" w:rsidP="00637E11">
      <w:pPr>
        <w:pStyle w:val="BodyText"/>
        <w:rPr>
          <w:lang w:val="en-US"/>
        </w:rPr>
      </w:pPr>
      <w:r>
        <w:rPr>
          <w:lang w:val="en-US"/>
        </w:rPr>
        <w:t>The first</w:t>
      </w:r>
      <w:r w:rsidR="00637E11">
        <w:rPr>
          <w:lang w:val="en-US"/>
        </w:rPr>
        <w:t xml:space="preserve"> method </w:t>
      </w:r>
      <w:r w:rsidR="00A24C74">
        <w:rPr>
          <w:lang w:val="en-US"/>
        </w:rPr>
        <w:t>“load_mask”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 xml:space="preserve">sing </w:t>
      </w:r>
      <w:r>
        <w:rPr>
          <w:lang w:val="en-US"/>
        </w:rPr>
        <w:t xml:space="preserve">the </w:t>
      </w:r>
      <w:r w:rsidR="00A24C74">
        <w:rPr>
          <w:lang w:val="en-US"/>
        </w:rPr>
        <w:t>“i</w:t>
      </w:r>
      <w:r w:rsidR="00B74516">
        <w:rPr>
          <w:lang w:val="en-US"/>
        </w:rPr>
        <w:t>mread</w:t>
      </w:r>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w:t>
      </w:r>
      <w:r>
        <w:rPr>
          <w:lang w:val="en-US"/>
        </w:rPr>
        <w:t>saved</w:t>
      </w:r>
      <w:r w:rsidR="00A07369">
        <w:rPr>
          <w:lang w:val="en-US"/>
        </w:rPr>
        <w:t xml:space="preserve"> to the “mask” variable.</w:t>
      </w:r>
      <w:r w:rsidR="00E6629F">
        <w:rPr>
          <w:lang w:val="en-US"/>
        </w:rPr>
        <w:t xml:space="preserve"> Then mask is converted to </w:t>
      </w:r>
      <w:r w:rsidR="00EA4C55">
        <w:rPr>
          <w:lang w:val="en-US"/>
        </w:rPr>
        <w:t>b</w:t>
      </w:r>
      <w:r w:rsidR="00E6629F">
        <w:rPr>
          <w:lang w:val="en-US"/>
        </w:rPr>
        <w:t xml:space="preserve">oolean type, </w:t>
      </w:r>
      <w:r w:rsidR="007C77FA">
        <w:rPr>
          <w:lang w:val="en-US"/>
        </w:rPr>
        <w:t>to</w:t>
      </w:r>
      <w:r w:rsidR="00E6629F">
        <w:rPr>
          <w:lang w:val="en-US"/>
        </w:rPr>
        <w:t xml:space="preserve"> be processed later for IoU calculation.</w:t>
      </w:r>
    </w:p>
    <w:p w14:paraId="22DA1120" w14:textId="4B55C1B3" w:rsidR="00E6629F" w:rsidRDefault="00D419C3" w:rsidP="00637E11">
      <w:pPr>
        <w:pStyle w:val="BodyText"/>
        <w:rPr>
          <w:lang w:val="en-US"/>
        </w:rPr>
      </w:pPr>
      <w:r>
        <w:rPr>
          <w:lang w:val="en-US"/>
        </w:rPr>
        <w:t>The s</w:t>
      </w:r>
      <w:r w:rsidR="00E6629F">
        <w:rPr>
          <w:lang w:val="en-US"/>
        </w:rPr>
        <w:t xml:space="preserve">econd method “compute_iou” takes as an input 2 </w:t>
      </w:r>
      <w:r w:rsidR="00EA4C55">
        <w:rPr>
          <w:lang w:val="en-US"/>
        </w:rPr>
        <w:t>NumPy</w:t>
      </w:r>
      <w:r w:rsidR="00E6629F">
        <w:rPr>
          <w:lang w:val="en-US"/>
        </w:rPr>
        <w:t xml:space="preserve"> </w:t>
      </w:r>
      <w:r w:rsidR="00EA4C55">
        <w:rPr>
          <w:lang w:val="en-US"/>
        </w:rPr>
        <w:t>b</w:t>
      </w:r>
      <w:r w:rsidR="00E6629F">
        <w:rPr>
          <w:lang w:val="en-US"/>
        </w:rPr>
        <w:t>oolean arrays</w:t>
      </w:r>
      <w:r w:rsidR="00F73139">
        <w:rPr>
          <w:lang w:val="en-US"/>
        </w:rPr>
        <w:t xml:space="preserve"> – mask that an algorithm produces and the ground truth (GT) that will </w:t>
      </w:r>
      <w:r w:rsidR="00710516">
        <w:rPr>
          <w:lang w:val="en-US"/>
        </w:rPr>
        <w:t xml:space="preserve">be compared to the mask. Then </w:t>
      </w:r>
      <w:r>
        <w:rPr>
          <w:lang w:val="en-US"/>
        </w:rPr>
        <w:t>separate</w:t>
      </w:r>
      <w:r w:rsidR="00710516">
        <w:rPr>
          <w:lang w:val="en-US"/>
        </w:rPr>
        <w:t xml:space="preserve"> Boolean operations of intersection and union are performed with these 2 arrays.</w:t>
      </w:r>
      <w:r w:rsidR="00082092">
        <w:rPr>
          <w:lang w:val="en-US"/>
        </w:rPr>
        <w:t xml:space="preserve"> Then in the end we divide the sum of 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ins w:id="339" w:author="Sergei Dobrovolskii" w:date="2022-07-18T22:19:00Z"/>
          <w:lang w:val="en-US" w:eastAsia="en-GB"/>
        </w:rPr>
      </w:pPr>
      <w:bookmarkStart w:id="340" w:name="_Toc101120033"/>
      <w:r w:rsidRPr="006F29DA">
        <w:rPr>
          <w:lang w:val="en-US" w:eastAsia="en-GB"/>
        </w:rPr>
        <w:t>Results</w:t>
      </w:r>
      <w:bookmarkEnd w:id="340"/>
    </w:p>
    <w:p w14:paraId="17D38049" w14:textId="3B1861D5" w:rsidR="0089506D" w:rsidRPr="0089506D" w:rsidDel="0098627C" w:rsidRDefault="0089506D" w:rsidP="0089506D">
      <w:pPr>
        <w:pStyle w:val="AbkVerz"/>
        <w:rPr>
          <w:del w:id="341" w:author="Sergei Dobrovolskii" w:date="2022-07-18T22:20:00Z"/>
          <w:lang w:val="en-US" w:eastAsia="en-GB"/>
        </w:rPr>
        <w:pPrChange w:id="342" w:author="Sergei Dobrovolskii" w:date="2022-07-18T22:19:00Z">
          <w:pPr>
            <w:pStyle w:val="Heading1"/>
          </w:pPr>
        </w:pPrChange>
      </w:pPr>
      <w:ins w:id="343" w:author="Sergei Dobrovolskii" w:date="2022-07-18T22:19:00Z">
        <w:r>
          <w:rPr>
            <w:lang w:val="en-US" w:eastAsia="en-GB"/>
          </w:rPr>
          <w:t xml:space="preserve">In this section, the question of cell segmentation </w:t>
        </w:r>
        <w:r>
          <w:rPr>
            <w:lang w:val="en-US" w:eastAsia="en-GB"/>
          </w:rPr>
          <w:t xml:space="preserve">using Random Forest </w:t>
        </w:r>
        <w:r>
          <w:rPr>
            <w:lang w:val="en-US" w:eastAsia="en-GB"/>
          </w:rPr>
          <w:t>will be answered.</w:t>
        </w:r>
      </w:ins>
    </w:p>
    <w:p w14:paraId="7E21AB4A" w14:textId="681CADF7" w:rsidR="000D0DB9" w:rsidDel="002310D9" w:rsidRDefault="00832E2F" w:rsidP="0098627C">
      <w:pPr>
        <w:pStyle w:val="AbkVerz"/>
        <w:rPr>
          <w:moveFrom w:id="344" w:author="Sergei Dobrovolskii" w:date="2022-07-18T22:17:00Z"/>
          <w:lang w:val="en-US" w:eastAsia="en-GB"/>
        </w:rPr>
        <w:pPrChange w:id="345" w:author="Sergei Dobrovolskii" w:date="2022-07-18T22:20:00Z">
          <w:pPr>
            <w:pStyle w:val="AbkVerz"/>
          </w:pPr>
        </w:pPrChange>
      </w:pPr>
      <w:moveFromRangeStart w:id="346" w:author="Sergei Dobrovolskii" w:date="2022-07-18T22:17:00Z" w:name="move109075092"/>
      <w:moveFrom w:id="347" w:author="Sergei Dobrovolskii" w:date="2022-07-18T22:17:00Z">
        <w:r w:rsidDel="002310D9">
          <w:rPr>
            <w:lang w:val="en-US" w:eastAsia="en-GB"/>
          </w:rPr>
          <w:t>In this section</w:t>
        </w:r>
        <w:r w:rsidR="00724A15" w:rsidDel="002310D9">
          <w:rPr>
            <w:lang w:val="en-US" w:eastAsia="en-GB"/>
          </w:rPr>
          <w:t>,</w:t>
        </w:r>
        <w:r w:rsidDel="002310D9">
          <w:rPr>
            <w:lang w:val="en-US" w:eastAsia="en-GB"/>
          </w:rPr>
          <w:t xml:space="preserve"> the exact image processing pipeline will be explained, and the question of cell segmentation will be </w:t>
        </w:r>
        <w:r w:rsidR="00CD41D5" w:rsidDel="002310D9">
          <w:rPr>
            <w:lang w:val="en-US" w:eastAsia="en-GB"/>
          </w:rPr>
          <w:t>answered</w:t>
        </w:r>
        <w:r w:rsidDel="002310D9">
          <w:rPr>
            <w:lang w:val="en-US" w:eastAsia="en-GB"/>
          </w:rPr>
          <w:t>.</w:t>
        </w:r>
      </w:moveFrom>
    </w:p>
    <w:p w14:paraId="4638D448" w14:textId="5917E05E" w:rsidR="009A3AB1" w:rsidDel="002310D9" w:rsidRDefault="009A3AB1" w:rsidP="0098627C">
      <w:pPr>
        <w:pStyle w:val="AbkVerz"/>
        <w:rPr>
          <w:moveFrom w:id="348" w:author="Sergei Dobrovolskii" w:date="2022-07-18T22:17:00Z"/>
          <w:lang w:val="en-US" w:eastAsia="en-GB"/>
        </w:rPr>
        <w:pPrChange w:id="349" w:author="Sergei Dobrovolskii" w:date="2022-07-18T22:20:00Z">
          <w:pPr>
            <w:pStyle w:val="AbkVerz"/>
          </w:pPr>
        </w:pPrChange>
      </w:pPr>
      <w:moveFrom w:id="350" w:author="Sergei Dobrovolskii" w:date="2022-07-18T22:17:00Z">
        <w:r w:rsidDel="002310D9">
          <w:rPr>
            <w:lang w:val="en-US" w:eastAsia="en-GB"/>
          </w:rPr>
          <w:t xml:space="preserve">The 3d cell segmentation </w:t>
        </w:r>
        <w:r w:rsidR="00E83CC2" w:rsidDel="002310D9">
          <w:rPr>
            <w:lang w:val="en-US" w:eastAsia="en-GB"/>
          </w:rPr>
          <w:t xml:space="preserve">will be solved as </w:t>
        </w:r>
        <w:r w:rsidR="00724A15" w:rsidDel="002310D9">
          <w:rPr>
            <w:lang w:val="en-US" w:eastAsia="en-GB"/>
          </w:rPr>
          <w:t xml:space="preserve">an </w:t>
        </w:r>
        <w:r w:rsidR="00E83CC2" w:rsidDel="002310D9">
          <w:rPr>
            <w:lang w:val="en-US" w:eastAsia="en-GB"/>
          </w:rPr>
          <w:t xml:space="preserve">example on one of the stacks, </w:t>
        </w:r>
        <w:r w:rsidR="005A2499" w:rsidDel="002310D9">
          <w:rPr>
            <w:lang w:val="en-US" w:eastAsia="en-GB"/>
          </w:rPr>
          <w:t>acquired</w:t>
        </w:r>
        <w:r w:rsidR="00E83CC2" w:rsidDel="002310D9">
          <w:rPr>
            <w:lang w:val="en-US" w:eastAsia="en-GB"/>
          </w:rPr>
          <w:t xml:space="preserve"> </w:t>
        </w:r>
        <w:r w:rsidR="004C28BA" w:rsidDel="002310D9">
          <w:rPr>
            <w:lang w:val="en-US" w:eastAsia="en-GB"/>
          </w:rPr>
          <w:t>at our lab in</w:t>
        </w:r>
        <w:r w:rsidR="00E83CC2" w:rsidDel="002310D9">
          <w:rPr>
            <w:lang w:val="en-US" w:eastAsia="en-GB"/>
          </w:rPr>
          <w:t xml:space="preserve"> </w:t>
        </w:r>
        <w:r w:rsidR="005B1617" w:rsidDel="002310D9">
          <w:rPr>
            <w:lang w:val="en-US" w:eastAsia="en-GB"/>
          </w:rPr>
          <w:t>the Institute of Medical Biotechnology</w:t>
        </w:r>
        <w:r w:rsidR="00D144E5" w:rsidDel="002310D9">
          <w:rPr>
            <w:lang w:val="en-US" w:eastAsia="en-GB"/>
          </w:rPr>
          <w:t xml:space="preserve"> FAU</w:t>
        </w:r>
        <w:r w:rsidR="007B7DF6" w:rsidDel="002310D9">
          <w:rPr>
            <w:lang w:val="en-US" w:eastAsia="en-GB"/>
          </w:rPr>
          <w:t xml:space="preserve"> </w:t>
        </w:r>
        <w:r w:rsidR="00D144E5" w:rsidDel="002310D9">
          <w:rPr>
            <w:lang w:val="en-US" w:eastAsia="en-GB"/>
          </w:rPr>
          <w:t xml:space="preserve">Erlangen. This is the stack </w:t>
        </w:r>
        <w:r w:rsidR="009813C3" w:rsidDel="002310D9">
          <w:rPr>
            <w:lang w:val="en-US" w:eastAsia="en-GB"/>
          </w:rPr>
          <w:t>recorded</w:t>
        </w:r>
        <w:r w:rsidR="00D144E5" w:rsidDel="002310D9">
          <w:rPr>
            <w:lang w:val="en-US" w:eastAsia="en-GB"/>
          </w:rPr>
          <w:t xml:space="preserve"> from the patient</w:t>
        </w:r>
        <w:r w:rsidR="007A4EB7" w:rsidDel="002310D9">
          <w:rPr>
            <w:lang w:val="en-US" w:eastAsia="en-GB"/>
          </w:rPr>
          <w:t>’s</w:t>
        </w:r>
        <w:r w:rsidR="00D144E5" w:rsidDel="002310D9">
          <w:rPr>
            <w:lang w:val="en-US" w:eastAsia="en-GB"/>
          </w:rPr>
          <w:t xml:space="preserve"> colon </w:t>
        </w:r>
        <w:r w:rsidR="007A4EB7" w:rsidDel="002310D9">
          <w:rPr>
            <w:lang w:val="en-US" w:eastAsia="en-GB"/>
          </w:rPr>
          <w:t xml:space="preserve">tissue. This sample has a </w:t>
        </w:r>
        <w:r w:rsidR="00440875" w:rsidDel="002310D9">
          <w:rPr>
            <w:lang w:val="en-US" w:eastAsia="en-GB"/>
          </w:rPr>
          <w:t>visible presence of immune cells (yellow)</w:t>
        </w:r>
        <w:r w:rsidR="007A4EB7" w:rsidDel="002310D9">
          <w:rPr>
            <w:lang w:val="en-US" w:eastAsia="en-GB"/>
          </w:rPr>
          <w:t xml:space="preserve">, which can be seen as </w:t>
        </w:r>
        <w:r w:rsidR="00724A15" w:rsidDel="002310D9">
          <w:rPr>
            <w:lang w:val="en-US" w:eastAsia="en-GB"/>
          </w:rPr>
          <w:t>the</w:t>
        </w:r>
        <w:r w:rsidR="007A4EB7" w:rsidDel="002310D9">
          <w:rPr>
            <w:lang w:val="en-US" w:eastAsia="en-GB"/>
          </w:rPr>
          <w:t xml:space="preserve"> presence of the yellow</w:t>
        </w:r>
        <w:r w:rsidR="00C17948" w:rsidDel="002310D9">
          <w:rPr>
            <w:lang w:val="en-US" w:eastAsia="en-GB"/>
          </w:rPr>
          <w:t xml:space="preserve"> immune cells</w:t>
        </w:r>
        <w:r w:rsidR="00227563" w:rsidDel="002310D9">
          <w:rPr>
            <w:lang w:val="en-US" w:eastAsia="en-GB"/>
          </w:rPr>
          <w:t xml:space="preserve"> (</w:t>
        </w:r>
        <w:r w:rsidR="00087CE3" w:rsidDel="002310D9">
          <w:rPr>
            <w:lang w:val="en-US" w:eastAsia="en-GB"/>
          </w:rPr>
          <w:fldChar w:fldCharType="begin"/>
        </w:r>
        <w:r w:rsidR="00087CE3" w:rsidDel="002310D9">
          <w:rPr>
            <w:lang w:val="en-US" w:eastAsia="en-GB"/>
          </w:rPr>
          <w:instrText xml:space="preserve"> REF _Ref90418294 \h </w:instrText>
        </w:r>
        <w:r w:rsidR="007E2A86" w:rsidDel="002310D9">
          <w:rPr>
            <w:lang w:val="en-US" w:eastAsia="en-GB"/>
          </w:rPr>
          <w:instrText xml:space="preserve"> \* MERGEFORMAT </w:instrText>
        </w:r>
        <w:r w:rsidR="00087CE3" w:rsidDel="002310D9">
          <w:rPr>
            <w:lang w:val="en-US" w:eastAsia="en-GB"/>
          </w:rPr>
        </w:r>
        <w:r w:rsidR="00087CE3" w:rsidDel="002310D9">
          <w:rPr>
            <w:lang w:val="en-US" w:eastAsia="en-GB"/>
          </w:rPr>
          <w:fldChar w:fldCharType="separate"/>
        </w:r>
        <w:r w:rsidR="00546E1C" w:rsidRPr="00C60B00" w:rsidDel="002310D9">
          <w:rPr>
            <w:b/>
            <w:bCs/>
            <w:lang w:val="en-US"/>
          </w:rPr>
          <w:t>Figure</w:t>
        </w:r>
        <w:r w:rsidR="00546E1C" w:rsidRPr="002668B8" w:rsidDel="002310D9">
          <w:rPr>
            <w:lang w:val="en-US"/>
          </w:rPr>
          <w:t xml:space="preserve"> </w:t>
        </w:r>
        <w:r w:rsidR="00546E1C" w:rsidDel="002310D9">
          <w:rPr>
            <w:b/>
            <w:bCs/>
            <w:noProof/>
            <w:lang w:val="en-US"/>
          </w:rPr>
          <w:t>7</w:t>
        </w:r>
        <w:r w:rsidR="00087CE3" w:rsidDel="002310D9">
          <w:rPr>
            <w:lang w:val="en-US" w:eastAsia="en-GB"/>
          </w:rPr>
          <w:fldChar w:fldCharType="end"/>
        </w:r>
        <w:r w:rsidR="00087CE3" w:rsidDel="002310D9">
          <w:rPr>
            <w:lang w:val="en-US" w:eastAsia="en-GB"/>
          </w:rPr>
          <w:t>).</w:t>
        </w:r>
      </w:moveFrom>
    </w:p>
    <w:p w14:paraId="6D9FAE53" w14:textId="469EF33D" w:rsidR="00CF3F62" w:rsidDel="002310D9" w:rsidRDefault="00D46D24" w:rsidP="0098627C">
      <w:pPr>
        <w:keepNext/>
        <w:jc w:val="center"/>
        <w:rPr>
          <w:moveFrom w:id="351" w:author="Sergei Dobrovolskii" w:date="2022-07-18T22:17:00Z"/>
        </w:rPr>
        <w:pPrChange w:id="352" w:author="Sergei Dobrovolskii" w:date="2022-07-18T22:20:00Z">
          <w:pPr>
            <w:keepNext/>
            <w:jc w:val="center"/>
          </w:pPr>
        </w:pPrChange>
      </w:pPr>
      <w:moveFrom w:id="353" w:author="Sergei Dobrovolskii" w:date="2022-07-18T22:17:00Z">
        <w:r w:rsidRPr="00D46D24" w:rsidDel="002310D9">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7"/>
                      <a:stretch>
                        <a:fillRect/>
                      </a:stretch>
                    </pic:blipFill>
                    <pic:spPr>
                      <a:xfrm>
                        <a:off x="0" y="0"/>
                        <a:ext cx="3568659" cy="2648165"/>
                      </a:xfrm>
                      <a:prstGeom prst="rect">
                        <a:avLst/>
                      </a:prstGeom>
                    </pic:spPr>
                  </pic:pic>
                </a:graphicData>
              </a:graphic>
            </wp:inline>
          </w:drawing>
        </w:r>
      </w:moveFrom>
    </w:p>
    <w:p w14:paraId="6874E249" w14:textId="76A435D2" w:rsidR="00C17948" w:rsidDel="002310D9" w:rsidRDefault="00CF3F62" w:rsidP="0098627C">
      <w:pPr>
        <w:pStyle w:val="Caption"/>
        <w:rPr>
          <w:moveFrom w:id="354" w:author="Sergei Dobrovolskii" w:date="2022-07-18T22:17:00Z"/>
          <w:lang w:val="en-US"/>
        </w:rPr>
        <w:pPrChange w:id="355" w:author="Sergei Dobrovolskii" w:date="2022-07-18T22:20:00Z">
          <w:pPr>
            <w:pStyle w:val="Caption"/>
          </w:pPr>
        </w:pPrChange>
      </w:pPr>
      <w:moveFrom w:id="356" w:author="Sergei Dobrovolskii" w:date="2022-07-18T22:17:00Z">
        <w:r w:rsidRPr="00C60B00" w:rsidDel="002310D9">
          <w:rPr>
            <w:b/>
            <w:bCs w:val="0"/>
            <w:lang w:val="en-US"/>
          </w:rPr>
          <w:t>Figure</w:t>
        </w:r>
        <w:r w:rsidRPr="002668B8" w:rsidDel="002310D9">
          <w:rPr>
            <w:lang w:val="en-US"/>
          </w:rPr>
          <w:t xml:space="preserve"> </w:t>
        </w:r>
        <w:r w:rsidRPr="004239ED" w:rsidDel="002310D9">
          <w:rPr>
            <w:b/>
            <w:bCs w:val="0"/>
          </w:rPr>
          <w:fldChar w:fldCharType="begin"/>
        </w:r>
        <w:r w:rsidRPr="004239ED" w:rsidDel="002310D9">
          <w:rPr>
            <w:b/>
            <w:bCs w:val="0"/>
            <w:lang w:val="en-US"/>
          </w:rPr>
          <w:instrText xml:space="preserve"> SEQ Figure \* ARABIC </w:instrText>
        </w:r>
        <w:r w:rsidRPr="004239ED" w:rsidDel="002310D9">
          <w:rPr>
            <w:b/>
            <w:bCs w:val="0"/>
          </w:rPr>
          <w:fldChar w:fldCharType="separate"/>
        </w:r>
        <w:r w:rsidR="00546E1C" w:rsidDel="002310D9">
          <w:rPr>
            <w:b/>
            <w:bCs w:val="0"/>
            <w:noProof/>
            <w:lang w:val="en-US"/>
          </w:rPr>
          <w:t>7</w:t>
        </w:r>
        <w:r w:rsidRPr="004239ED" w:rsidDel="002310D9">
          <w:rPr>
            <w:b/>
            <w:bCs w:val="0"/>
          </w:rPr>
          <w:fldChar w:fldCharType="end"/>
        </w:r>
        <w:r w:rsidRPr="002668B8" w:rsidDel="002310D9">
          <w:rPr>
            <w:lang w:val="en-US"/>
          </w:rPr>
          <w:t xml:space="preserve"> </w:t>
        </w:r>
        <w:r w:rsidR="00D46D24" w:rsidDel="002310D9">
          <w:rPr>
            <w:lang w:val="en-US"/>
          </w:rPr>
          <w:t xml:space="preserve">A: </w:t>
        </w:r>
        <w:r w:rsidR="00C3741E" w:rsidDel="002310D9">
          <w:rPr>
            <w:lang w:val="en-US"/>
          </w:rPr>
          <w:t>Image of the h</w:t>
        </w:r>
        <w:r w:rsidRPr="002668B8" w:rsidDel="002310D9">
          <w:rPr>
            <w:lang w:val="en-US"/>
          </w:rPr>
          <w:t>uman colon tissue</w:t>
        </w:r>
        <w:r w:rsidR="00C3741E" w:rsidDel="002310D9">
          <w:rPr>
            <w:lang w:val="en-US"/>
          </w:rPr>
          <w:t xml:space="preserve"> </w:t>
        </w:r>
        <w:r w:rsidR="00EB2E85" w:rsidDel="002310D9">
          <w:rPr>
            <w:lang w:val="en-US"/>
          </w:rPr>
          <w:t>taken from a stack</w:t>
        </w:r>
        <w:r w:rsidRPr="002668B8" w:rsidDel="002310D9">
          <w:rPr>
            <w:lang w:val="en-US"/>
          </w:rPr>
          <w:t xml:space="preserve">, acquired with the </w:t>
        </w:r>
        <w:r w:rsidR="005A6270" w:rsidDel="002310D9">
          <w:rPr>
            <w:lang w:val="en-US"/>
          </w:rPr>
          <w:t>multiphoton</w:t>
        </w:r>
        <w:r w:rsidRPr="002668B8" w:rsidDel="002310D9">
          <w:rPr>
            <w:lang w:val="en-US"/>
          </w:rPr>
          <w:t xml:space="preserve"> microscope</w:t>
        </w:r>
        <w:r w:rsidR="00EB2E85" w:rsidDel="002310D9">
          <w:rPr>
            <w:lang w:val="en-US"/>
          </w:rPr>
          <w:t xml:space="preserve">. </w:t>
        </w:r>
        <w:r w:rsidR="00D46D24" w:rsidDel="002310D9">
          <w:rPr>
            <w:lang w:val="en-US"/>
          </w:rPr>
          <w:t>B: Magnified area</w:t>
        </w:r>
        <w:r w:rsidR="001F0236" w:rsidDel="002310D9">
          <w:rPr>
            <w:lang w:val="en-US"/>
          </w:rPr>
          <w:t xml:space="preserve">. C: Collagen </w:t>
        </w:r>
        <w:r w:rsidR="000F03A1" w:rsidDel="002310D9">
          <w:rPr>
            <w:lang w:val="en-US"/>
          </w:rPr>
          <w:t>auto</w:t>
        </w:r>
        <w:r w:rsidR="001F0236" w:rsidDel="002310D9">
          <w:rPr>
            <w:lang w:val="en-US"/>
          </w:rPr>
          <w:t>fluorescence channel. D: Green channel</w:t>
        </w:r>
        <w:r w:rsidR="000F03A1" w:rsidDel="002310D9">
          <w:rPr>
            <w:lang w:val="en-US"/>
          </w:rPr>
          <w:t xml:space="preserve"> </w:t>
        </w:r>
        <w:r w:rsidR="006D2D2C" w:rsidDel="002310D9">
          <w:rPr>
            <w:lang w:val="en-US"/>
          </w:rPr>
          <w:t>(</w:t>
        </w:r>
        <w:r w:rsidR="000F03A1" w:rsidDel="002310D9">
          <w:rPr>
            <w:lang w:val="en-US"/>
          </w:rPr>
          <w:t>NADH</w:t>
        </w:r>
        <w:r w:rsidR="006D2D2C" w:rsidDel="002310D9">
          <w:rPr>
            <w:lang w:val="en-US"/>
          </w:rPr>
          <w:t xml:space="preserve"> fluorescence)</w:t>
        </w:r>
        <w:r w:rsidR="001F0236" w:rsidDel="002310D9">
          <w:rPr>
            <w:lang w:val="en-US"/>
          </w:rPr>
          <w:t>. E: Red channel</w:t>
        </w:r>
        <w:r w:rsidR="000F03A1" w:rsidDel="002310D9">
          <w:rPr>
            <w:lang w:val="en-US"/>
          </w:rPr>
          <w:t xml:space="preserve"> </w:t>
        </w:r>
        <w:r w:rsidR="00E56A08" w:rsidDel="002310D9">
          <w:rPr>
            <w:lang w:val="en-US"/>
          </w:rPr>
          <w:t>(</w:t>
        </w:r>
        <w:r w:rsidR="000F03A1" w:rsidDel="002310D9">
          <w:rPr>
            <w:lang w:val="en-US"/>
          </w:rPr>
          <w:t>FAD</w:t>
        </w:r>
        <w:r w:rsidR="00E56A08" w:rsidDel="002310D9">
          <w:rPr>
            <w:lang w:val="en-US"/>
          </w:rPr>
          <w:t xml:space="preserve"> </w:t>
        </w:r>
        <w:r w:rsidR="006D2D2C" w:rsidDel="002310D9">
          <w:rPr>
            <w:lang w:val="en-US"/>
          </w:rPr>
          <w:t>fluorescence</w:t>
        </w:r>
        <w:r w:rsidR="00E56A08" w:rsidDel="002310D9">
          <w:rPr>
            <w:lang w:val="en-US"/>
          </w:rPr>
          <w:t>)</w:t>
        </w:r>
      </w:moveFrom>
    </w:p>
    <w:p w14:paraId="6CFA2580" w14:textId="073ED1E1" w:rsidR="00087CE3" w:rsidDel="002310D9" w:rsidRDefault="00F622E1" w:rsidP="0098627C">
      <w:pPr>
        <w:rPr>
          <w:moveFrom w:id="357" w:author="Sergei Dobrovolskii" w:date="2022-07-18T22:17:00Z"/>
          <w:lang w:val="en-US"/>
        </w:rPr>
        <w:pPrChange w:id="358" w:author="Sergei Dobrovolskii" w:date="2022-07-18T22:20:00Z">
          <w:pPr/>
        </w:pPrChange>
      </w:pPr>
      <w:moveFrom w:id="359" w:author="Sergei Dobrovolskii" w:date="2022-07-18T22:17:00Z">
        <w:r w:rsidDel="002310D9">
          <w:rPr>
            <w:lang w:val="en-US"/>
          </w:rPr>
          <w:t>One of t</w:t>
        </w:r>
        <w:r w:rsidR="00087CE3" w:rsidDel="002310D9">
          <w:rPr>
            <w:lang w:val="en-US"/>
          </w:rPr>
          <w:t xml:space="preserve">he typical human immune </w:t>
        </w:r>
        <w:r w:rsidR="00A05292" w:rsidDel="002310D9">
          <w:rPr>
            <w:lang w:val="en-US"/>
          </w:rPr>
          <w:t xml:space="preserve">cell </w:t>
        </w:r>
        <w:r w:rsidR="004A15B3" w:rsidDel="002310D9">
          <w:rPr>
            <w:lang w:val="en-US"/>
          </w:rPr>
          <w:t>types</w:t>
        </w:r>
        <w:r w:rsidR="00390144" w:rsidDel="002310D9">
          <w:rPr>
            <w:lang w:val="en-US"/>
          </w:rPr>
          <w:t xml:space="preserve"> is </w:t>
        </w:r>
        <w:r w:rsidR="00093EEF" w:rsidDel="002310D9">
          <w:rPr>
            <w:lang w:val="en-US"/>
          </w:rPr>
          <w:t>Neutrophil</w:t>
        </w:r>
        <w:r w:rsidR="00390144" w:rsidDel="002310D9">
          <w:rPr>
            <w:lang w:val="en-US"/>
          </w:rPr>
          <w:t xml:space="preserve">. Its size lies in the range </w:t>
        </w:r>
        <w:r w:rsidR="00D419C3" w:rsidDel="002310D9">
          <w:rPr>
            <w:lang w:val="en-US"/>
          </w:rPr>
          <w:t>of</w:t>
        </w:r>
        <w:r w:rsidR="00390144" w:rsidDel="002310D9">
          <w:rPr>
            <w:lang w:val="en-US"/>
          </w:rPr>
          <w:t xml:space="preserve"> 6 to 14 µm, which</w:t>
        </w:r>
        <w:r w:rsidR="001F2948" w:rsidDel="002310D9">
          <w:rPr>
            <w:lang w:val="en-US"/>
          </w:rPr>
          <w:t xml:space="preserve"> can be seen </w:t>
        </w:r>
        <w:r w:rsidR="00390144" w:rsidDel="002310D9">
          <w:rPr>
            <w:lang w:val="en-US"/>
          </w:rPr>
          <w:t>in</w:t>
        </w:r>
        <w:r w:rsidR="001F2948" w:rsidDel="002310D9">
          <w:rPr>
            <w:lang w:val="en-US"/>
          </w:rPr>
          <w:t xml:space="preserve"> </w:t>
        </w:r>
        <w:r w:rsidR="00C6433A" w:rsidDel="002310D9">
          <w:rPr>
            <w:lang w:val="en-US"/>
          </w:rPr>
          <w:fldChar w:fldCharType="begin"/>
        </w:r>
        <w:r w:rsidR="00C6433A" w:rsidDel="002310D9">
          <w:rPr>
            <w:lang w:val="en-US"/>
          </w:rPr>
          <w:instrText xml:space="preserve"> REF _Ref90418294 \h </w:instrText>
        </w:r>
        <w:r w:rsidR="00C6433A" w:rsidDel="002310D9">
          <w:rPr>
            <w:lang w:val="en-US"/>
          </w:rPr>
        </w:r>
        <w:r w:rsidR="00C6433A" w:rsidDel="002310D9">
          <w:rPr>
            <w:lang w:val="en-US"/>
          </w:rPr>
          <w:fldChar w:fldCharType="separate"/>
        </w:r>
        <w:r w:rsidR="00546E1C" w:rsidRPr="00C60B00" w:rsidDel="002310D9">
          <w:rPr>
            <w:b/>
            <w:bCs/>
            <w:lang w:val="en-US"/>
          </w:rPr>
          <w:t>Figure</w:t>
        </w:r>
        <w:r w:rsidR="00546E1C" w:rsidRPr="002668B8" w:rsidDel="002310D9">
          <w:rPr>
            <w:lang w:val="en-US"/>
          </w:rPr>
          <w:t xml:space="preserve"> </w:t>
        </w:r>
        <w:r w:rsidR="00546E1C" w:rsidDel="002310D9">
          <w:rPr>
            <w:b/>
            <w:bCs/>
            <w:noProof/>
            <w:lang w:val="en-US"/>
          </w:rPr>
          <w:t>7</w:t>
        </w:r>
        <w:r w:rsidR="00C6433A" w:rsidDel="002310D9">
          <w:rPr>
            <w:lang w:val="en-US"/>
          </w:rPr>
          <w:fldChar w:fldCharType="end"/>
        </w:r>
        <w:r w:rsidR="00C6433A" w:rsidDel="002310D9">
          <w:rPr>
            <w:lang w:val="en-US"/>
          </w:rPr>
          <w:t xml:space="preserve"> </w:t>
        </w:r>
        <w:r w:rsidR="001F0236" w:rsidDel="002310D9">
          <w:rPr>
            <w:lang w:val="en-US"/>
          </w:rPr>
          <w:t>B</w:t>
        </w:r>
        <w:r w:rsidR="001F2948" w:rsidDel="002310D9">
          <w:rPr>
            <w:lang w:val="en-US"/>
          </w:rPr>
          <w:t>.</w:t>
        </w:r>
        <w:r w:rsidR="004A0554" w:rsidDel="002310D9">
          <w:rPr>
            <w:lang w:val="en-US"/>
          </w:rPr>
          <w:t xml:space="preserve"> The segmentation of these cells</w:t>
        </w:r>
        <w:r w:rsidR="00461813" w:rsidDel="002310D9">
          <w:rPr>
            <w:lang w:val="en-US"/>
          </w:rPr>
          <w:t xml:space="preserve"> in semi-supervised fashion</w:t>
        </w:r>
        <w:r w:rsidR="004A0554" w:rsidDel="002310D9">
          <w:rPr>
            <w:lang w:val="en-US"/>
          </w:rPr>
          <w:t xml:space="preserve"> </w:t>
        </w:r>
        <w:r w:rsidR="00C24C62" w:rsidDel="002310D9">
          <w:rPr>
            <w:lang w:val="en-US"/>
          </w:rPr>
          <w:t xml:space="preserve">is </w:t>
        </w:r>
        <w:r w:rsidR="004A0554" w:rsidDel="002310D9">
          <w:rPr>
            <w:lang w:val="en-US"/>
          </w:rPr>
          <w:t>the aim of this work.</w:t>
        </w:r>
        <w:r w:rsidR="00314A56" w:rsidDel="002310D9">
          <w:rPr>
            <w:lang w:val="en-US"/>
          </w:rPr>
          <w:t xml:space="preserve"> </w:t>
        </w:r>
        <w:r w:rsidR="00E62768" w:rsidDel="002310D9">
          <w:rPr>
            <w:lang w:val="en-US"/>
          </w:rPr>
          <w:t>But first</w:t>
        </w:r>
        <w:r w:rsidR="00390144" w:rsidDel="002310D9">
          <w:rPr>
            <w:lang w:val="en-US"/>
          </w:rPr>
          <w:t>,</w:t>
        </w:r>
        <w:r w:rsidR="00E62768" w:rsidDel="002310D9">
          <w:rPr>
            <w:lang w:val="en-US"/>
          </w:rPr>
          <w:t xml:space="preserve"> it is necessary to simplify the data and </w:t>
        </w:r>
        <w:r w:rsidR="002D4636" w:rsidDel="002310D9">
          <w:rPr>
            <w:lang w:val="en-US"/>
          </w:rPr>
          <w:t>eliminate</w:t>
        </w:r>
        <w:r w:rsidR="00DE307E" w:rsidDel="002310D9">
          <w:rPr>
            <w:lang w:val="en-US"/>
          </w:rPr>
          <w:t xml:space="preserve"> the unnecessary parts</w:t>
        </w:r>
        <w:r w:rsidR="00851E44" w:rsidDel="002310D9">
          <w:rPr>
            <w:lang w:val="en-US"/>
          </w:rPr>
          <w:t>.</w:t>
        </w:r>
      </w:moveFrom>
    </w:p>
    <w:p w14:paraId="2726211D" w14:textId="3756BECB" w:rsidR="00DE307E" w:rsidDel="002310D9" w:rsidRDefault="00DE307E" w:rsidP="0098627C">
      <w:pPr>
        <w:pStyle w:val="Heading2"/>
        <w:numPr>
          <w:ilvl w:val="0"/>
          <w:numId w:val="0"/>
        </w:numPr>
        <w:rPr>
          <w:moveFrom w:id="360" w:author="Sergei Dobrovolskii" w:date="2022-07-18T22:17:00Z"/>
          <w:lang w:val="en-US"/>
        </w:rPr>
        <w:pPrChange w:id="361" w:author="Sergei Dobrovolskii" w:date="2022-07-18T22:20:00Z">
          <w:pPr>
            <w:pStyle w:val="Heading2"/>
          </w:pPr>
        </w:pPrChange>
      </w:pPr>
      <w:bookmarkStart w:id="362" w:name="_Toc101120034"/>
      <w:moveFrom w:id="363" w:author="Sergei Dobrovolskii" w:date="2022-07-18T22:17:00Z">
        <w:r w:rsidDel="002310D9">
          <w:rPr>
            <w:lang w:val="en-US"/>
          </w:rPr>
          <w:t xml:space="preserve">Data </w:t>
        </w:r>
        <w:r w:rsidR="005D242D" w:rsidDel="002310D9">
          <w:rPr>
            <w:lang w:val="en-US"/>
          </w:rPr>
          <w:t xml:space="preserve">labeling and </w:t>
        </w:r>
        <w:r w:rsidR="003F68C6" w:rsidDel="002310D9">
          <w:rPr>
            <w:lang w:val="en-US"/>
          </w:rPr>
          <w:t>cleaning</w:t>
        </w:r>
        <w:bookmarkEnd w:id="362"/>
      </w:moveFrom>
    </w:p>
    <w:p w14:paraId="52E5B9C2" w14:textId="29212A94" w:rsidR="00D466F6" w:rsidDel="002310D9" w:rsidRDefault="00D466F6" w:rsidP="0098627C">
      <w:pPr>
        <w:pStyle w:val="BodyText"/>
        <w:rPr>
          <w:moveFrom w:id="364" w:author="Sergei Dobrovolskii" w:date="2022-07-18T22:17:00Z"/>
          <w:lang w:val="en-US"/>
        </w:rPr>
        <w:pPrChange w:id="365" w:author="Sergei Dobrovolskii" w:date="2022-07-18T22:20:00Z">
          <w:pPr>
            <w:pStyle w:val="BodyText"/>
          </w:pPr>
        </w:pPrChange>
      </w:pPr>
      <w:moveFrom w:id="366" w:author="Sergei Dobrovolskii" w:date="2022-07-18T22:17:00Z">
        <w:r w:rsidDel="002310D9">
          <w:rPr>
            <w:lang w:val="en-US"/>
          </w:rPr>
          <w:t xml:space="preserve">For </w:t>
        </w:r>
        <w:r w:rsidR="00E90254" w:rsidDel="002310D9">
          <w:rPr>
            <w:lang w:val="en-US"/>
          </w:rPr>
          <w:t>correct</w:t>
        </w:r>
        <w:r w:rsidDel="002310D9">
          <w:rPr>
            <w:lang w:val="en-US"/>
          </w:rPr>
          <w:t xml:space="preserve"> </w:t>
        </w:r>
        <w:r w:rsidR="00E90254" w:rsidDel="002310D9">
          <w:rPr>
            <w:lang w:val="en-US"/>
          </w:rPr>
          <w:t>data</w:t>
        </w:r>
        <w:r w:rsidDel="002310D9">
          <w:rPr>
            <w:lang w:val="en-US"/>
          </w:rPr>
          <w:t xml:space="preserve"> processing, we </w:t>
        </w:r>
        <w:r w:rsidR="008F1D6A" w:rsidDel="002310D9">
          <w:rPr>
            <w:lang w:val="en-US"/>
          </w:rPr>
          <w:t>must</w:t>
        </w:r>
        <w:r w:rsidDel="002310D9">
          <w:rPr>
            <w:lang w:val="en-US"/>
          </w:rPr>
          <w:t xml:space="preserve"> </w:t>
        </w:r>
        <w:r w:rsidR="0071395B" w:rsidDel="002310D9">
          <w:rPr>
            <w:lang w:val="en-US"/>
          </w:rPr>
          <w:t>select only information, that contributes to result, to avoid unnecessary computations and to make the algorithm work faster.</w:t>
        </w:r>
      </w:moveFrom>
    </w:p>
    <w:p w14:paraId="2D4D42BC" w14:textId="19355BD5" w:rsidR="005D242D" w:rsidDel="002310D9" w:rsidRDefault="003F68C6" w:rsidP="0098627C">
      <w:pPr>
        <w:pStyle w:val="BodyText"/>
        <w:rPr>
          <w:moveFrom w:id="367" w:author="Sergei Dobrovolskii" w:date="2022-07-18T22:17:00Z"/>
          <w:lang w:val="en-US"/>
        </w:rPr>
        <w:pPrChange w:id="368" w:author="Sergei Dobrovolskii" w:date="2022-07-18T22:20:00Z">
          <w:pPr>
            <w:pStyle w:val="BodyText"/>
          </w:pPr>
        </w:pPrChange>
      </w:pPr>
      <w:moveFrom w:id="369" w:author="Sergei Dobrovolskii" w:date="2022-07-18T22:17:00Z">
        <w:r w:rsidDel="002310D9">
          <w:rPr>
            <w:lang w:val="en-US"/>
          </w:rPr>
          <w:t xml:space="preserve">The stack is a </w:t>
        </w:r>
        <w:r w:rsidR="00760B3D" w:rsidDel="002310D9">
          <w:rPr>
            <w:lang w:val="en-US"/>
          </w:rPr>
          <w:t>three</w:t>
        </w:r>
        <w:r w:rsidDel="002310D9">
          <w:rPr>
            <w:lang w:val="en-US"/>
          </w:rPr>
          <w:t xml:space="preserve">-channel image. Each channel represents a signal from a certain fluorophore. </w:t>
        </w:r>
        <w:r w:rsidR="00F95B99" w:rsidDel="002310D9">
          <w:rPr>
            <w:lang w:val="en-US"/>
          </w:rPr>
          <w:t xml:space="preserve">The yellow color of the immune cells is </w:t>
        </w:r>
        <w:r w:rsidR="00390144" w:rsidDel="002310D9">
          <w:rPr>
            <w:lang w:val="en-US"/>
          </w:rPr>
          <w:t>a</w:t>
        </w:r>
        <w:r w:rsidR="00F95B99" w:rsidDel="002310D9">
          <w:rPr>
            <w:lang w:val="en-US"/>
          </w:rPr>
          <w:t xml:space="preserve"> combination of green and red channels. The green and blue </w:t>
        </w:r>
        <w:r w:rsidR="00665430" w:rsidDel="002310D9">
          <w:rPr>
            <w:lang w:val="en-US"/>
          </w:rPr>
          <w:t>channels</w:t>
        </w:r>
        <w:r w:rsidR="00F95B99" w:rsidDel="002310D9">
          <w:rPr>
            <w:lang w:val="en-US"/>
          </w:rPr>
          <w:t xml:space="preserve"> </w:t>
        </w:r>
        <w:r w:rsidR="00665430" w:rsidDel="002310D9">
          <w:rPr>
            <w:lang w:val="en-US"/>
          </w:rPr>
          <w:t>indicate</w:t>
        </w:r>
        <w:r w:rsidR="00F95B99" w:rsidDel="002310D9">
          <w:rPr>
            <w:lang w:val="en-US"/>
          </w:rPr>
          <w:t xml:space="preserve"> the colon crypts and the collagen matrix, </w:t>
        </w:r>
        <w:r w:rsidR="00D419C3" w:rsidDel="002310D9">
          <w:rPr>
            <w:lang w:val="en-US"/>
          </w:rPr>
          <w:t>which</w:t>
        </w:r>
        <w:r w:rsidR="00F95B99" w:rsidDel="002310D9">
          <w:rPr>
            <w:lang w:val="en-US"/>
          </w:rPr>
          <w:t xml:space="preserve"> regions are not interesting in the scope of the research</w:t>
        </w:r>
        <w:r w:rsidR="00851E44" w:rsidDel="002310D9">
          <w:rPr>
            <w:lang w:val="en-US"/>
          </w:rPr>
          <w:t xml:space="preserve"> </w:t>
        </w:r>
        <w:r w:rsidR="00851E44" w:rsidDel="002310D9">
          <w:rPr>
            <w:lang w:val="en-US"/>
          </w:rPr>
          <w:fldChar w:fldCharType="begin"/>
        </w:r>
        <w:r w:rsidR="00851E44" w:rsidDel="002310D9">
          <w:rPr>
            <w:lang w:val="en-US"/>
          </w:rPr>
          <w:instrText xml:space="preserve"> REF _Ref90418294 \h </w:instrText>
        </w:r>
        <w:r w:rsidR="00C60B00" w:rsidDel="002310D9">
          <w:rPr>
            <w:lang w:val="en-US"/>
          </w:rPr>
          <w:instrText xml:space="preserve"> \* MERGEFORMAT </w:instrText>
        </w:r>
        <w:r w:rsidR="00851E44" w:rsidDel="002310D9">
          <w:rPr>
            <w:lang w:val="en-US"/>
          </w:rPr>
        </w:r>
        <w:r w:rsidR="00851E44" w:rsidDel="002310D9">
          <w:rPr>
            <w:lang w:val="en-US"/>
          </w:rPr>
          <w:fldChar w:fldCharType="separate"/>
        </w:r>
        <w:r w:rsidR="00546E1C" w:rsidRPr="00C60B00" w:rsidDel="002310D9">
          <w:rPr>
            <w:b/>
            <w:bCs/>
            <w:lang w:val="en-US"/>
          </w:rPr>
          <w:t>Figure</w:t>
        </w:r>
        <w:r w:rsidR="00546E1C" w:rsidRPr="002668B8" w:rsidDel="002310D9">
          <w:rPr>
            <w:lang w:val="en-US"/>
          </w:rPr>
          <w:t xml:space="preserve"> </w:t>
        </w:r>
        <w:r w:rsidR="00546E1C" w:rsidRPr="00546E1C" w:rsidDel="002310D9">
          <w:rPr>
            <w:noProof/>
            <w:lang w:val="en-US"/>
          </w:rPr>
          <w:t>7</w:t>
        </w:r>
        <w:r w:rsidR="00851E44" w:rsidDel="002310D9">
          <w:rPr>
            <w:lang w:val="en-US"/>
          </w:rPr>
          <w:fldChar w:fldCharType="end"/>
        </w:r>
        <w:r w:rsidR="00851E44" w:rsidDel="002310D9">
          <w:rPr>
            <w:lang w:val="en-US"/>
          </w:rPr>
          <w:t xml:space="preserve"> C,</w:t>
        </w:r>
        <w:r w:rsidR="00B1532A" w:rsidDel="002310D9">
          <w:rPr>
            <w:lang w:val="en-US"/>
          </w:rPr>
          <w:t xml:space="preserve"> </w:t>
        </w:r>
        <w:r w:rsidR="00851E44" w:rsidDel="002310D9">
          <w:rPr>
            <w:lang w:val="en-US"/>
          </w:rPr>
          <w:t>D</w:t>
        </w:r>
        <w:r w:rsidR="00F95B99" w:rsidDel="002310D9">
          <w:rPr>
            <w:lang w:val="en-US"/>
          </w:rPr>
          <w:t>.</w:t>
        </w:r>
        <w:r w:rsidR="00EA4EAD" w:rsidDel="002310D9">
          <w:rPr>
            <w:lang w:val="en-US"/>
          </w:rPr>
          <w:t xml:space="preserve"> </w:t>
        </w:r>
        <w:r w:rsidR="002C0480" w:rsidDel="002310D9">
          <w:rPr>
            <w:lang w:val="en-US"/>
          </w:rPr>
          <w:t>Therefore,</w:t>
        </w:r>
        <w:r w:rsidR="00EA4EAD" w:rsidDel="002310D9">
          <w:rPr>
            <w:lang w:val="en-US"/>
          </w:rPr>
          <w:t xml:space="preserve"> </w:t>
        </w:r>
        <w:r w:rsidR="00D97EF3" w:rsidDel="002310D9">
          <w:rPr>
            <w:lang w:val="en-US"/>
          </w:rPr>
          <w:t>to</w:t>
        </w:r>
        <w:r w:rsidR="00EA4EAD" w:rsidDel="002310D9">
          <w:rPr>
            <w:lang w:val="en-US"/>
          </w:rPr>
          <w:t xml:space="preserve"> highlight the immune </w:t>
        </w:r>
        <w:r w:rsidR="002C0480" w:rsidDel="002310D9">
          <w:rPr>
            <w:lang w:val="en-US"/>
          </w:rPr>
          <w:t>cells,</w:t>
        </w:r>
        <w:r w:rsidR="00EA4EAD" w:rsidDel="002310D9">
          <w:rPr>
            <w:lang w:val="en-US"/>
          </w:rPr>
          <w:t xml:space="preserve"> it is </w:t>
        </w:r>
        <w:r w:rsidR="00595C32" w:rsidDel="002310D9">
          <w:rPr>
            <w:lang w:val="en-US"/>
          </w:rPr>
          <w:t>enough</w:t>
        </w:r>
        <w:r w:rsidR="00EA4EAD" w:rsidDel="002310D9">
          <w:rPr>
            <w:lang w:val="en-US"/>
          </w:rPr>
          <w:t xml:space="preserve"> to use</w:t>
        </w:r>
        <w:r w:rsidR="002C0480" w:rsidDel="002310D9">
          <w:rPr>
            <w:lang w:val="en-US"/>
          </w:rPr>
          <w:t xml:space="preserve"> only the red channel</w:t>
        </w:r>
        <w:r w:rsidR="00851E44" w:rsidDel="002310D9">
          <w:rPr>
            <w:lang w:val="en-US"/>
          </w:rPr>
          <w:t xml:space="preserve"> </w:t>
        </w:r>
        <w:r w:rsidR="00851E44" w:rsidDel="002310D9">
          <w:rPr>
            <w:lang w:val="en-US"/>
          </w:rPr>
          <w:fldChar w:fldCharType="begin"/>
        </w:r>
        <w:r w:rsidR="00851E44" w:rsidDel="002310D9">
          <w:rPr>
            <w:lang w:val="en-US"/>
          </w:rPr>
          <w:instrText xml:space="preserve"> REF _Ref90418294 \h </w:instrText>
        </w:r>
        <w:r w:rsidR="00C60B00" w:rsidDel="002310D9">
          <w:rPr>
            <w:lang w:val="en-US"/>
          </w:rPr>
          <w:instrText xml:space="preserve"> \* MERGEFORMAT </w:instrText>
        </w:r>
        <w:r w:rsidR="00851E44" w:rsidDel="002310D9">
          <w:rPr>
            <w:lang w:val="en-US"/>
          </w:rPr>
        </w:r>
        <w:r w:rsidR="00851E44" w:rsidDel="002310D9">
          <w:rPr>
            <w:lang w:val="en-US"/>
          </w:rPr>
          <w:fldChar w:fldCharType="separate"/>
        </w:r>
        <w:r w:rsidR="00546E1C" w:rsidRPr="00C60B00" w:rsidDel="002310D9">
          <w:rPr>
            <w:b/>
            <w:bCs/>
            <w:lang w:val="en-US"/>
          </w:rPr>
          <w:t>Figure</w:t>
        </w:r>
        <w:r w:rsidR="00546E1C" w:rsidRPr="002668B8" w:rsidDel="002310D9">
          <w:rPr>
            <w:lang w:val="en-US"/>
          </w:rPr>
          <w:t xml:space="preserve"> </w:t>
        </w:r>
        <w:r w:rsidR="00546E1C" w:rsidRPr="00546E1C" w:rsidDel="002310D9">
          <w:rPr>
            <w:noProof/>
            <w:lang w:val="en-US"/>
          </w:rPr>
          <w:t>7</w:t>
        </w:r>
        <w:r w:rsidR="00851E44" w:rsidDel="002310D9">
          <w:rPr>
            <w:lang w:val="en-US"/>
          </w:rPr>
          <w:fldChar w:fldCharType="end"/>
        </w:r>
        <w:r w:rsidR="00851E44" w:rsidDel="002310D9">
          <w:rPr>
            <w:lang w:val="en-US"/>
          </w:rPr>
          <w:t xml:space="preserve"> E</w:t>
        </w:r>
        <w:r w:rsidR="002C0480" w:rsidDel="002310D9">
          <w:rPr>
            <w:lang w:val="en-US"/>
          </w:rPr>
          <w:t xml:space="preserve">. Hence crypts and collagen matrix </w:t>
        </w:r>
        <w:r w:rsidR="00D97EF3" w:rsidDel="002310D9">
          <w:rPr>
            <w:lang w:val="en-US"/>
          </w:rPr>
          <w:t xml:space="preserve">signals </w:t>
        </w:r>
        <w:r w:rsidR="002C0480" w:rsidDel="002310D9">
          <w:rPr>
            <w:lang w:val="en-US"/>
          </w:rPr>
          <w:t>will be suppressed.</w:t>
        </w:r>
        <w:r w:rsidR="00D97EF3" w:rsidDel="002310D9">
          <w:rPr>
            <w:lang w:val="en-US"/>
          </w:rPr>
          <w:t xml:space="preserve"> </w:t>
        </w:r>
        <w:r w:rsidR="00512596" w:rsidDel="002310D9">
          <w:rPr>
            <w:lang w:val="en-US"/>
          </w:rPr>
          <w:t>Next</w:t>
        </w:r>
        <w:r w:rsidR="00854074" w:rsidDel="002310D9">
          <w:rPr>
            <w:lang w:val="en-US"/>
          </w:rPr>
          <w:t>,</w:t>
        </w:r>
        <w:r w:rsidR="00512596" w:rsidDel="002310D9">
          <w:rPr>
            <w:lang w:val="en-US"/>
          </w:rPr>
          <w:t xml:space="preserve"> the segmentation plugin will be used for the </w:t>
        </w:r>
        <w:r w:rsidR="0056145B" w:rsidDel="002310D9">
          <w:rPr>
            <w:lang w:val="en-US"/>
          </w:rPr>
          <w:t>labeling of data.</w:t>
        </w:r>
      </w:moveFrom>
    </w:p>
    <w:p w14:paraId="6EA01A88" w14:textId="77D523F4" w:rsidR="00513B04" w:rsidRPr="00513B04" w:rsidDel="002310D9" w:rsidRDefault="00513B04" w:rsidP="0098627C">
      <w:pPr>
        <w:pStyle w:val="BodyText"/>
        <w:rPr>
          <w:moveFrom w:id="370" w:author="Sergei Dobrovolskii" w:date="2022-07-18T22:17:00Z"/>
          <w:lang w:val="en-US"/>
        </w:rPr>
        <w:pPrChange w:id="371" w:author="Sergei Dobrovolskii" w:date="2022-07-18T22:20:00Z">
          <w:pPr>
            <w:pStyle w:val="BodyText"/>
          </w:pPr>
        </w:pPrChange>
      </w:pPr>
      <w:moveFrom w:id="372" w:author="Sergei Dobrovolskii" w:date="2022-07-18T22:17:00Z">
        <w:r w:rsidDel="002310D9">
          <w:rPr>
            <w:lang w:val="en-US"/>
          </w:rPr>
          <w:t xml:space="preserve">The </w:t>
        </w:r>
        <w:r w:rsidR="00471488" w:rsidDel="002310D9">
          <w:rPr>
            <w:lang w:val="en-US"/>
          </w:rPr>
          <w:t>number</w:t>
        </w:r>
        <w:r w:rsidDel="002310D9">
          <w:rPr>
            <w:lang w:val="en-US"/>
          </w:rPr>
          <w:t xml:space="preserve"> of classes </w:t>
        </w:r>
        <w:r w:rsidR="00854074" w:rsidDel="002310D9">
          <w:rPr>
            <w:lang w:val="en-US"/>
          </w:rPr>
          <w:t xml:space="preserve">for segmentation is </w:t>
        </w:r>
        <w:r w:rsidR="00732D21" w:rsidDel="002310D9">
          <w:rPr>
            <w:lang w:val="en-US"/>
          </w:rPr>
          <w:t>three</w:t>
        </w:r>
        <w:r w:rsidR="00854074" w:rsidDel="002310D9">
          <w:rPr>
            <w:lang w:val="en-US"/>
          </w:rPr>
          <w:t>: Background, Border, Cell. The background</w:t>
        </w:r>
        <w:r w:rsidR="0078333F" w:rsidDel="002310D9">
          <w:rPr>
            <w:lang w:val="en-US"/>
          </w:rPr>
          <w:t xml:space="preserve"> class shows the </w:t>
        </w:r>
        <w:r w:rsidR="005307BF" w:rsidDel="002310D9">
          <w:rPr>
            <w:lang w:val="en-US"/>
          </w:rPr>
          <w:t xml:space="preserve">signal, which is assumed to be a background signal. </w:t>
        </w:r>
        <w:r w:rsidR="00471488" w:rsidDel="002310D9">
          <w:rPr>
            <w:lang w:val="en-US"/>
          </w:rPr>
          <w:t>Border class defines the extracellular boundaries between cells</w:t>
        </w:r>
        <w:r w:rsidR="00CA41F0" w:rsidDel="002310D9">
          <w:rPr>
            <w:lang w:val="en-US"/>
          </w:rPr>
          <w:t xml:space="preserve">. </w:t>
        </w:r>
        <w:r w:rsidR="005307BF" w:rsidDel="002310D9">
          <w:rPr>
            <w:lang w:val="en-US"/>
          </w:rPr>
          <w:t>This class</w:t>
        </w:r>
        <w:r w:rsidR="00CA41F0" w:rsidDel="002310D9">
          <w:rPr>
            <w:lang w:val="en-US"/>
          </w:rPr>
          <w:t xml:space="preserve"> is </w:t>
        </w:r>
        <w:r w:rsidR="00916BCF" w:rsidDel="002310D9">
          <w:rPr>
            <w:lang w:val="en-US"/>
          </w:rPr>
          <w:t>aimed</w:t>
        </w:r>
        <w:r w:rsidR="00CA41F0" w:rsidDel="002310D9">
          <w:rPr>
            <w:lang w:val="en-US"/>
          </w:rPr>
          <w:t xml:space="preserve"> to improve </w:t>
        </w:r>
        <w:r w:rsidR="00854074" w:rsidDel="002310D9">
          <w:rPr>
            <w:lang w:val="en-US"/>
          </w:rPr>
          <w:t xml:space="preserve">the </w:t>
        </w:r>
        <w:r w:rsidR="00CA41F0" w:rsidDel="002310D9">
          <w:rPr>
            <w:lang w:val="en-US"/>
          </w:rPr>
          <w:t xml:space="preserve">accuracy of </w:t>
        </w:r>
        <w:r w:rsidR="00EA28CF" w:rsidDel="002310D9">
          <w:rPr>
            <w:lang w:val="en-US"/>
          </w:rPr>
          <w:t>background classification</w:t>
        </w:r>
        <w:r w:rsidR="00916BCF" w:rsidDel="002310D9">
          <w:rPr>
            <w:lang w:val="en-US"/>
          </w:rPr>
          <w:t xml:space="preserve"> and separate cells from each other</w:t>
        </w:r>
        <w:r w:rsidR="00EA28CF" w:rsidDel="002310D9">
          <w:rPr>
            <w:lang w:val="en-US"/>
          </w:rPr>
          <w:t xml:space="preserve">. </w:t>
        </w:r>
        <w:r w:rsidR="00726605" w:rsidDel="002310D9">
          <w:rPr>
            <w:lang w:val="en-US"/>
          </w:rPr>
          <w:t xml:space="preserve"> The labeling procedure is easy </w:t>
        </w:r>
        <w:r w:rsidR="00BF1F40" w:rsidDel="002310D9">
          <w:rPr>
            <w:lang w:val="en-US"/>
          </w:rPr>
          <w:t xml:space="preserve">for ImageJ experienced </w:t>
        </w:r>
        <w:r w:rsidR="00086CF6" w:rsidDel="002310D9">
          <w:rPr>
            <w:lang w:val="en-US"/>
          </w:rPr>
          <w:t>users</w:t>
        </w:r>
        <w:r w:rsidR="00BF1F40" w:rsidDel="002310D9">
          <w:rPr>
            <w:lang w:val="en-US"/>
          </w:rPr>
          <w:t xml:space="preserve"> – it requires the usage of default labeling tools from ImageJ like pen, </w:t>
        </w:r>
        <w:r w:rsidR="002E3005" w:rsidDel="002310D9">
          <w:rPr>
            <w:lang w:val="en-US"/>
          </w:rPr>
          <w:t xml:space="preserve">polygon, </w:t>
        </w:r>
        <w:r w:rsidR="00086CF6" w:rsidDel="002310D9">
          <w:rPr>
            <w:lang w:val="en-US"/>
          </w:rPr>
          <w:t xml:space="preserve">and </w:t>
        </w:r>
        <w:r w:rsidR="002E3005" w:rsidDel="002310D9">
          <w:rPr>
            <w:lang w:val="en-US"/>
          </w:rPr>
          <w:t xml:space="preserve">rectangle selections. Once the region is selected, the pixelated area appears to be of the </w:t>
        </w:r>
        <w:r w:rsidR="00F42E44" w:rsidDel="002310D9">
          <w:rPr>
            <w:lang w:val="en-US"/>
          </w:rPr>
          <w:t>class</w:t>
        </w:r>
        <w:r w:rsidR="002E3005" w:rsidDel="002310D9">
          <w:rPr>
            <w:lang w:val="en-US"/>
          </w:rPr>
          <w:t xml:space="preserve"> color.</w:t>
        </w:r>
        <w:r w:rsidR="00EE1E4E" w:rsidDel="002310D9">
          <w:rPr>
            <w:lang w:val="en-US"/>
          </w:rPr>
          <w:t xml:space="preserve"> Then on different depths</w:t>
        </w:r>
        <w:r w:rsidR="00086CF6" w:rsidDel="002310D9">
          <w:rPr>
            <w:lang w:val="en-US"/>
          </w:rPr>
          <w:t>,</w:t>
        </w:r>
        <w:r w:rsidR="00EE1E4E" w:rsidDel="002310D9">
          <w:rPr>
            <w:lang w:val="en-US"/>
          </w:rPr>
          <w:t xml:space="preserve"> the labeling also must be performed. Because the </w:t>
        </w:r>
        <w:r w:rsidR="006E0094" w:rsidDel="002310D9">
          <w:rPr>
            <w:lang w:val="en-US"/>
          </w:rPr>
          <w:t>features, for segmentation</w:t>
        </w:r>
        <w:r w:rsidR="007E2C3D" w:rsidDel="002310D9">
          <w:rPr>
            <w:lang w:val="en-US"/>
          </w:rPr>
          <w:t>,</w:t>
        </w:r>
        <w:r w:rsidR="006E0094" w:rsidDel="002310D9">
          <w:rPr>
            <w:lang w:val="en-US"/>
          </w:rPr>
          <w:t xml:space="preserve"> are </w:t>
        </w:r>
        <w:r w:rsidR="00732D21" w:rsidDel="002310D9">
          <w:rPr>
            <w:lang w:val="en-US"/>
          </w:rPr>
          <w:t>three</w:t>
        </w:r>
        <w:r w:rsidR="006E0094" w:rsidDel="002310D9">
          <w:rPr>
            <w:lang w:val="en-US"/>
          </w:rPr>
          <w:t xml:space="preserve"> dimensional, it is necessary to label the cell boundaries in </w:t>
        </w:r>
        <w:r w:rsidR="007E2C3D" w:rsidDel="002310D9">
          <w:rPr>
            <w:lang w:val="en-US"/>
          </w:rPr>
          <w:t xml:space="preserve">the </w:t>
        </w:r>
        <w:r w:rsidR="006E0094" w:rsidDel="002310D9">
          <w:rPr>
            <w:lang w:val="en-US"/>
          </w:rPr>
          <w:t>Z direction too. They appear to be dim, but still must be considered for more accurate prediction.</w:t>
        </w:r>
      </w:moveFrom>
    </w:p>
    <w:p w14:paraId="0EC7C575" w14:textId="2C0CCDF8" w:rsidR="00916BCF" w:rsidDel="002310D9" w:rsidRDefault="00A92C49" w:rsidP="0098627C">
      <w:pPr>
        <w:pStyle w:val="BodyText"/>
        <w:keepNext/>
        <w:jc w:val="center"/>
        <w:rPr>
          <w:moveFrom w:id="373" w:author="Sergei Dobrovolskii" w:date="2022-07-18T22:17:00Z"/>
        </w:rPr>
        <w:pPrChange w:id="374" w:author="Sergei Dobrovolskii" w:date="2022-07-18T22:20:00Z">
          <w:pPr>
            <w:pStyle w:val="BodyText"/>
            <w:keepNext/>
            <w:jc w:val="center"/>
          </w:pPr>
        </w:pPrChange>
      </w:pPr>
      <w:moveFrom w:id="375" w:author="Sergei Dobrovolskii" w:date="2022-07-18T22:17:00Z">
        <w:r w:rsidRPr="00A92C49" w:rsidDel="002310D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8"/>
                      <a:stretch>
                        <a:fillRect/>
                      </a:stretch>
                    </pic:blipFill>
                    <pic:spPr>
                      <a:xfrm>
                        <a:off x="0" y="0"/>
                        <a:ext cx="4545221" cy="2301246"/>
                      </a:xfrm>
                      <a:prstGeom prst="rect">
                        <a:avLst/>
                      </a:prstGeom>
                    </pic:spPr>
                  </pic:pic>
                </a:graphicData>
              </a:graphic>
            </wp:inline>
          </w:drawing>
        </w:r>
      </w:moveFrom>
    </w:p>
    <w:p w14:paraId="20EEE123" w14:textId="2E60D5DD" w:rsidR="00916BCF" w:rsidDel="002310D9" w:rsidRDefault="00916BCF" w:rsidP="0098627C">
      <w:pPr>
        <w:pStyle w:val="Caption"/>
        <w:rPr>
          <w:moveFrom w:id="376" w:author="Sergei Dobrovolskii" w:date="2022-07-18T22:17:00Z"/>
          <w:lang w:val="en-US"/>
        </w:rPr>
        <w:pPrChange w:id="377" w:author="Sergei Dobrovolskii" w:date="2022-07-18T22:20:00Z">
          <w:pPr>
            <w:pStyle w:val="Caption"/>
          </w:pPr>
        </w:pPrChange>
      </w:pPr>
      <w:moveFrom w:id="378" w:author="Sergei Dobrovolskii" w:date="2022-07-18T22:17:00Z">
        <w:r w:rsidRPr="00C60B00" w:rsidDel="002310D9">
          <w:rPr>
            <w:b/>
            <w:bCs w:val="0"/>
            <w:lang w:val="en-US"/>
          </w:rPr>
          <w:t>Figure</w:t>
        </w:r>
        <w:r w:rsidRPr="00916BCF" w:rsidDel="002310D9">
          <w:rPr>
            <w:lang w:val="en-US"/>
          </w:rPr>
          <w:t xml:space="preserve"> </w:t>
        </w:r>
        <w:r w:rsidRPr="004239ED" w:rsidDel="002310D9">
          <w:rPr>
            <w:b/>
            <w:bCs w:val="0"/>
          </w:rPr>
          <w:fldChar w:fldCharType="begin"/>
        </w:r>
        <w:r w:rsidRPr="004239ED" w:rsidDel="002310D9">
          <w:rPr>
            <w:b/>
            <w:bCs w:val="0"/>
            <w:lang w:val="en-US"/>
          </w:rPr>
          <w:instrText xml:space="preserve"> SEQ Figure \* ARABIC </w:instrText>
        </w:r>
        <w:r w:rsidRPr="004239ED" w:rsidDel="002310D9">
          <w:rPr>
            <w:b/>
            <w:bCs w:val="0"/>
          </w:rPr>
          <w:fldChar w:fldCharType="separate"/>
        </w:r>
        <w:r w:rsidR="00546E1C" w:rsidDel="002310D9">
          <w:rPr>
            <w:b/>
            <w:bCs w:val="0"/>
            <w:noProof/>
            <w:lang w:val="en-US"/>
          </w:rPr>
          <w:t>8</w:t>
        </w:r>
        <w:r w:rsidRPr="004239ED" w:rsidDel="002310D9">
          <w:rPr>
            <w:b/>
            <w:bCs w:val="0"/>
          </w:rPr>
          <w:fldChar w:fldCharType="end"/>
        </w:r>
        <w:r w:rsidRPr="00916BCF" w:rsidDel="002310D9">
          <w:rPr>
            <w:lang w:val="en-US"/>
          </w:rPr>
          <w:t xml:space="preserve"> A</w:t>
        </w:r>
        <w:r w:rsidR="0025000C" w:rsidDel="002310D9">
          <w:rPr>
            <w:lang w:val="en-US"/>
          </w:rPr>
          <w:t xml:space="preserve">: </w:t>
        </w:r>
        <w:r w:rsidRPr="00916BCF" w:rsidDel="002310D9">
          <w:rPr>
            <w:lang w:val="en-US"/>
          </w:rPr>
          <w:t xml:space="preserve">Weka segmentation </w:t>
        </w:r>
        <w:r w:rsidR="00C512D4" w:rsidDel="002310D9">
          <w:rPr>
            <w:lang w:val="en-US"/>
          </w:rPr>
          <w:t xml:space="preserve">3D </w:t>
        </w:r>
        <w:r w:rsidRPr="00916BCF" w:rsidDel="002310D9">
          <w:rPr>
            <w:lang w:val="en-US"/>
          </w:rPr>
          <w:t>plu</w:t>
        </w:r>
        <w:r w:rsidDel="002310D9">
          <w:rPr>
            <w:lang w:val="en-US"/>
          </w:rPr>
          <w:t>gin window</w:t>
        </w:r>
        <w:r w:rsidR="0025000C" w:rsidDel="002310D9">
          <w:rPr>
            <w:lang w:val="en-US"/>
          </w:rPr>
          <w:t xml:space="preserve">. </w:t>
        </w:r>
        <w:r w:rsidR="00C32426" w:rsidDel="002310D9">
          <w:rPr>
            <w:lang w:val="en-US"/>
          </w:rPr>
          <w:t xml:space="preserve">Colored </w:t>
        </w:r>
        <w:r w:rsidR="000862B2" w:rsidDel="002310D9">
          <w:rPr>
            <w:lang w:val="en-US"/>
          </w:rPr>
          <w:t xml:space="preserve">segments are the human input for the training procedure. All of them are listed on the right part of the window. </w:t>
        </w:r>
        <w:r w:rsidR="0025000C" w:rsidDel="002310D9">
          <w:rPr>
            <w:lang w:val="en-US"/>
          </w:rPr>
          <w:t>B: Enlarged labeling example</w:t>
        </w:r>
        <w:r w:rsidR="00151C35" w:rsidDel="002310D9">
          <w:rPr>
            <w:lang w:val="en-US"/>
          </w:rPr>
          <w:t xml:space="preserve"> of cells (purple) and borders (green)</w:t>
        </w:r>
        <w:r w:rsidR="0037188C" w:rsidDel="002310D9">
          <w:rPr>
            <w:lang w:val="en-US"/>
          </w:rPr>
          <w:t xml:space="preserve"> – the separation of the cells is required to be labeled.</w:t>
        </w:r>
      </w:moveFrom>
    </w:p>
    <w:p w14:paraId="04FB25BA" w14:textId="30379EA3" w:rsidR="00A201E7" w:rsidRDefault="00A201E7" w:rsidP="0098627C">
      <w:pPr>
        <w:pStyle w:val="AbkVerz"/>
        <w:rPr>
          <w:lang w:val="en-US"/>
        </w:rPr>
        <w:pPrChange w:id="379" w:author="Sergei Dobrovolskii" w:date="2022-07-18T22:20:00Z">
          <w:pPr>
            <w:pStyle w:val="Heading2"/>
          </w:pPr>
        </w:pPrChange>
      </w:pPr>
      <w:bookmarkStart w:id="380" w:name="_Toc101120035"/>
      <w:moveFromRangeEnd w:id="346"/>
      <w:del w:id="381" w:author="Sergei Dobrovolskii" w:date="2022-07-18T22:20:00Z">
        <w:r w:rsidDel="0098627C">
          <w:rPr>
            <w:lang w:val="en-US"/>
          </w:rPr>
          <w:delText>Segmentation results</w:delText>
        </w:r>
      </w:del>
      <w:bookmarkEnd w:id="380"/>
    </w:p>
    <w:p w14:paraId="6B329A32" w14:textId="36AC9661" w:rsidR="003B5DF3" w:rsidRDefault="003B5DF3" w:rsidP="003B5DF3">
      <w:pPr>
        <w:pStyle w:val="BodyText"/>
        <w:rPr>
          <w:lang w:val="en-US"/>
        </w:rPr>
      </w:pPr>
      <w:r>
        <w:rPr>
          <w:lang w:val="en-US"/>
        </w:rPr>
        <w:t>One of the stacks from was completely segmented, using the Random Forest approach</w:t>
      </w:r>
      <w:r w:rsidR="0031403B">
        <w:rPr>
          <w:lang w:val="en-US"/>
        </w:rPr>
        <w:t xml:space="preserve"> </w:t>
      </w:r>
      <w:r w:rsidR="0031403B" w:rsidRPr="0031403B">
        <w:rPr>
          <w:lang w:val="en-US"/>
        </w:rPr>
        <w:t>(</w:t>
      </w:r>
      <w:r w:rsidR="0031403B" w:rsidRPr="0031403B">
        <w:rPr>
          <w:b/>
          <w:bCs/>
          <w:lang w:val="en-US"/>
        </w:rPr>
        <w:fldChar w:fldCharType="begin"/>
      </w:r>
      <w:r w:rsidR="0031403B" w:rsidRPr="0031403B">
        <w:rPr>
          <w:b/>
          <w:bCs/>
          <w:lang w:val="en-US"/>
        </w:rPr>
        <w:instrText xml:space="preserve"> REF _Ref87387117 \h </w:instrText>
      </w:r>
      <w:r w:rsidR="0031403B">
        <w:rPr>
          <w:b/>
          <w:bCs/>
          <w:lang w:val="en-US"/>
        </w:rPr>
        <w:instrText xml:space="preserve"> \* MERGEFORMAT </w:instrText>
      </w:r>
      <w:r w:rsidR="0031403B" w:rsidRPr="0031403B">
        <w:rPr>
          <w:b/>
          <w:bCs/>
          <w:lang w:val="en-US"/>
        </w:rPr>
      </w:r>
      <w:r w:rsidR="0031403B" w:rsidRPr="0031403B">
        <w:rPr>
          <w:b/>
          <w:bCs/>
          <w:lang w:val="en-US"/>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9</w:t>
      </w:r>
      <w:r w:rsidR="0031403B" w:rsidRPr="0031403B">
        <w:rPr>
          <w:b/>
          <w:bCs/>
          <w:lang w:val="en-US"/>
        </w:rPr>
        <w:fldChar w:fldCharType="end"/>
      </w:r>
      <w:r w:rsidR="0031403B" w:rsidRPr="0031403B">
        <w:rPr>
          <w:lang w:val="en-US"/>
        </w:rPr>
        <w:t>)</w:t>
      </w:r>
      <w:r w:rsidR="0031403B">
        <w:rPr>
          <w:lang w:val="en-US"/>
        </w:rPr>
        <w:t>.</w:t>
      </w:r>
      <w:r w:rsidR="007540A8">
        <w:rPr>
          <w:lang w:val="en-US"/>
        </w:rPr>
        <w:t xml:space="preserve"> This 3d representation shows how well the RF algorithm performed, when it comes to </w:t>
      </w:r>
      <w:r w:rsidR="00F449B9">
        <w:rPr>
          <w:lang w:val="en-US"/>
        </w:rPr>
        <w:t xml:space="preserve">immune cell segmentation. The red – white image </w:t>
      </w:r>
      <w:r w:rsidR="00F449B9">
        <w:rPr>
          <w:lang w:val="en-US"/>
        </w:rPr>
        <w:fldChar w:fldCharType="begin"/>
      </w:r>
      <w:r w:rsidR="00F449B9">
        <w:rPr>
          <w:lang w:val="en-US"/>
        </w:rPr>
        <w:instrText xml:space="preserve"> REF _Ref87387117 \h </w:instrText>
      </w:r>
      <w:r w:rsidR="00F449B9">
        <w:rPr>
          <w:lang w:val="en-US"/>
        </w:rPr>
      </w:r>
      <w:r w:rsidR="00F449B9">
        <w:rPr>
          <w:lang w:val="en-US"/>
        </w:rPr>
        <w:fldChar w:fldCharType="separate"/>
      </w:r>
      <w:r w:rsidR="00546E1C" w:rsidRPr="00C60B00">
        <w:rPr>
          <w:b/>
          <w:bCs/>
          <w:lang w:val="en-US"/>
        </w:rPr>
        <w:t>Figure</w:t>
      </w:r>
      <w:r w:rsidR="00546E1C" w:rsidRPr="00D55DFB">
        <w:rPr>
          <w:lang w:val="en-US"/>
        </w:rPr>
        <w:t xml:space="preserve"> </w:t>
      </w:r>
      <w:r w:rsidR="00546E1C">
        <w:rPr>
          <w:noProof/>
          <w:lang w:val="en-US"/>
        </w:rPr>
        <w:t>9</w:t>
      </w:r>
      <w:r w:rsidR="00F449B9">
        <w:rPr>
          <w:lang w:val="en-US"/>
        </w:rPr>
        <w:fldChar w:fldCharType="end"/>
      </w:r>
      <w:r w:rsidR="00F449B9">
        <w:rPr>
          <w:lang w:val="en-US"/>
        </w:rPr>
        <w:t xml:space="preserve">A shows the overlay of </w:t>
      </w:r>
      <w:r w:rsidR="00611049">
        <w:rPr>
          <w:lang w:val="en-US"/>
        </w:rPr>
        <w:t>intensity channel with mask, and B shows just mask.</w:t>
      </w:r>
      <w:r w:rsidR="004629F3">
        <w:rPr>
          <w:lang w:val="en-US"/>
        </w:rPr>
        <w:t xml:space="preserve"> </w:t>
      </w:r>
    </w:p>
    <w:p w14:paraId="50AA3480" w14:textId="77777777" w:rsidR="0031403B" w:rsidRDefault="0031403B" w:rsidP="0031403B">
      <w:pPr>
        <w:keepNext/>
      </w:pPr>
      <w:r w:rsidRPr="00A5652B">
        <w:rPr>
          <w:noProof/>
          <w:lang w:val="en-US" w:eastAsia="en-GB"/>
        </w:rPr>
        <w:drawing>
          <wp:inline distT="0" distB="0" distL="0" distR="0" wp14:anchorId="04B68BF5" wp14:editId="6A23E98D">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1"/>
                    <a:stretch>
                      <a:fillRect/>
                    </a:stretch>
                  </pic:blipFill>
                  <pic:spPr>
                    <a:xfrm>
                      <a:off x="0" y="0"/>
                      <a:ext cx="4905854" cy="2552453"/>
                    </a:xfrm>
                    <a:prstGeom prst="rect">
                      <a:avLst/>
                    </a:prstGeom>
                  </pic:spPr>
                </pic:pic>
              </a:graphicData>
            </a:graphic>
          </wp:inline>
        </w:drawing>
      </w:r>
    </w:p>
    <w:p w14:paraId="2CAD0571" w14:textId="3F08AA7F" w:rsidR="0031403B" w:rsidRDefault="0031403B" w:rsidP="0031403B">
      <w:pPr>
        <w:pStyle w:val="Caption"/>
        <w:rPr>
          <w:lang w:val="en-US"/>
        </w:rPr>
      </w:pPr>
      <w:bookmarkStart w:id="382" w:name="_Ref87387117"/>
      <w:bookmarkStart w:id="383" w:name="_Ref87387102"/>
      <w:r w:rsidRPr="00C60B00">
        <w:rPr>
          <w:b/>
          <w:bCs w:val="0"/>
          <w:lang w:val="en-US"/>
        </w:rPr>
        <w:t>Figure</w:t>
      </w:r>
      <w:r w:rsidRPr="00D55DFB">
        <w:rPr>
          <w:lang w:val="en-US"/>
        </w:rPr>
        <w:t xml:space="preserve"> </w:t>
      </w:r>
      <w:r>
        <w:fldChar w:fldCharType="begin"/>
      </w:r>
      <w:r w:rsidRPr="00D55DFB">
        <w:rPr>
          <w:lang w:val="en-US"/>
        </w:rPr>
        <w:instrText xml:space="preserve"> SEQ Figure \* ARABIC </w:instrText>
      </w:r>
      <w:r>
        <w:fldChar w:fldCharType="separate"/>
      </w:r>
      <w:r w:rsidR="00546E1C">
        <w:rPr>
          <w:noProof/>
          <w:lang w:val="en-US"/>
        </w:rPr>
        <w:t>9</w:t>
      </w:r>
      <w:r>
        <w:fldChar w:fldCharType="end"/>
      </w:r>
      <w:bookmarkEnd w:id="382"/>
      <w:r w:rsidRPr="00D55DFB">
        <w:rPr>
          <w:lang w:val="en-US"/>
        </w:rPr>
        <w:t>. Examples of immune cells segmentation using Random Forest classifier</w:t>
      </w:r>
      <w:bookmarkEnd w:id="383"/>
      <w:r>
        <w:rPr>
          <w:lang w:val="en-US"/>
        </w:rPr>
        <w:t>. A: overlay of mask and real data. Red volume refers to cells and Dark to the original image. B: The segmentation results only</w:t>
      </w:r>
    </w:p>
    <w:p w14:paraId="47394825" w14:textId="7C19C7BA" w:rsidR="00611049" w:rsidRPr="00611049" w:rsidRDefault="00611049" w:rsidP="00611049">
      <w:pPr>
        <w:rPr>
          <w:lang w:val="en-US"/>
        </w:rPr>
      </w:pPr>
      <w:r>
        <w:rPr>
          <w:lang w:val="en-US"/>
        </w:rPr>
        <w:t>On the image</w:t>
      </w:r>
      <w:r w:rsidR="006B0453">
        <w:rPr>
          <w:lang w:val="en-US"/>
        </w:rPr>
        <w:t xml:space="preserve"> next figure (</w:t>
      </w:r>
      <w:r w:rsidR="006B0453">
        <w:rPr>
          <w:lang w:val="en-US"/>
        </w:rPr>
        <w:fldChar w:fldCharType="begin"/>
      </w:r>
      <w:r w:rsidR="006B0453">
        <w:rPr>
          <w:lang w:val="en-US"/>
        </w:rPr>
        <w:instrText xml:space="preserve"> REF _Ref101119719 \h </w:instrText>
      </w:r>
      <w:r w:rsidR="006B0453">
        <w:rPr>
          <w:lang w:val="en-US"/>
        </w:rPr>
      </w:r>
      <w:r w:rsidR="006B0453">
        <w:rPr>
          <w:lang w:val="en-US"/>
        </w:rPr>
        <w:fldChar w:fldCharType="separate"/>
      </w:r>
      <w:r w:rsidR="00546E1C" w:rsidRPr="00C60B00">
        <w:rPr>
          <w:b/>
          <w:bCs/>
          <w:lang w:val="en-US"/>
        </w:rPr>
        <w:t>Figure</w:t>
      </w:r>
      <w:r w:rsidR="00546E1C" w:rsidRPr="00AE0675">
        <w:rPr>
          <w:lang w:val="en-US"/>
        </w:rPr>
        <w:t xml:space="preserve"> </w:t>
      </w:r>
      <w:r w:rsidR="00546E1C">
        <w:rPr>
          <w:b/>
          <w:bCs/>
          <w:noProof/>
          <w:lang w:val="en-US"/>
        </w:rPr>
        <w:t>10</w:t>
      </w:r>
      <w:r w:rsidR="006B0453">
        <w:rPr>
          <w:lang w:val="en-US"/>
        </w:rPr>
        <w:fldChar w:fldCharType="end"/>
      </w:r>
      <w:r w:rsidR="006B0453">
        <w:rPr>
          <w:lang w:val="en-US"/>
        </w:rPr>
        <w:t>) can be observed 3 image regions (S1, S2, S3)</w:t>
      </w:r>
      <w:r w:rsidR="00C03185">
        <w:rPr>
          <w:lang w:val="en-US"/>
        </w:rPr>
        <w:t xml:space="preserve">. For each of these regions, images from different depths were taken and overlayed with the predicted mask (cyan outline). It shows How algorithm </w:t>
      </w:r>
      <w:r w:rsidR="00A0660B">
        <w:rPr>
          <w:lang w:val="en-US"/>
        </w:rPr>
        <w:t>works.</w:t>
      </w:r>
      <w:r w:rsidR="00927E16">
        <w:rPr>
          <w:lang w:val="en-US"/>
        </w:rPr>
        <w:t xml:space="preserve"> </w:t>
      </w:r>
      <w:r w:rsidR="0060662B">
        <w:rPr>
          <w:lang w:val="en-US"/>
        </w:rPr>
        <w:t>For S1</w:t>
      </w:r>
      <w:r w:rsidR="00AD67D8">
        <w:rPr>
          <w:lang w:val="en-US"/>
        </w:rPr>
        <w:t>, z=11µm the cell outlines were indicated properly. But f</w:t>
      </w:r>
      <w:r w:rsidR="00927E16">
        <w:rPr>
          <w:lang w:val="en-US"/>
        </w:rPr>
        <w:t>or S3, z=11µm can be seen a false segmentation of cell nucleus – it was excluded from segmentation.</w:t>
      </w:r>
    </w:p>
    <w:p w14:paraId="2A533D96" w14:textId="77777777" w:rsidR="00611049" w:rsidRDefault="00611049" w:rsidP="00611049">
      <w:pPr>
        <w:keepNext/>
      </w:pPr>
      <w:r w:rsidRPr="005B4CB7">
        <w:rPr>
          <w:noProof/>
          <w:lang w:val="en-US"/>
        </w:rPr>
        <w:drawing>
          <wp:inline distT="0" distB="0" distL="0" distR="0" wp14:anchorId="62B1F243" wp14:editId="7D530C5C">
            <wp:extent cx="5039360" cy="3509645"/>
            <wp:effectExtent l="0" t="0" r="5715"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32"/>
                    <a:stretch>
                      <a:fillRect/>
                    </a:stretch>
                  </pic:blipFill>
                  <pic:spPr>
                    <a:xfrm>
                      <a:off x="0" y="0"/>
                      <a:ext cx="5039360" cy="3509645"/>
                    </a:xfrm>
                    <a:prstGeom prst="rect">
                      <a:avLst/>
                    </a:prstGeom>
                  </pic:spPr>
                </pic:pic>
              </a:graphicData>
            </a:graphic>
          </wp:inline>
        </w:drawing>
      </w:r>
    </w:p>
    <w:p w14:paraId="566E5B50" w14:textId="024E1610" w:rsidR="00611049" w:rsidRPr="00AE0675" w:rsidRDefault="00611049" w:rsidP="00611049">
      <w:pPr>
        <w:pStyle w:val="Caption"/>
        <w:jc w:val="both"/>
        <w:rPr>
          <w:lang w:val="en-US"/>
        </w:rPr>
      </w:pPr>
      <w:bookmarkStart w:id="384" w:name="_Ref101119719"/>
      <w:r w:rsidRPr="00C60B00">
        <w:rPr>
          <w:b/>
          <w:bCs w:val="0"/>
          <w:lang w:val="en-US"/>
        </w:rPr>
        <w:t>Figure</w:t>
      </w:r>
      <w:r w:rsidRPr="00AE0675">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10</w:t>
      </w:r>
      <w:r w:rsidRPr="004239ED">
        <w:rPr>
          <w:b/>
          <w:bCs w:val="0"/>
        </w:rPr>
        <w:fldChar w:fldCharType="end"/>
      </w:r>
      <w:bookmarkEnd w:id="384"/>
      <w:r w:rsidRPr="00AE0675">
        <w:rPr>
          <w:lang w:val="en-US"/>
        </w:rPr>
        <w:t xml:space="preserve">: Visualization of the algorithm performance. 3 regions S1, S2, </w:t>
      </w:r>
      <w:r>
        <w:rPr>
          <w:lang w:val="en-US"/>
        </w:rPr>
        <w:t xml:space="preserve">and </w:t>
      </w:r>
      <w:r w:rsidRPr="00AE0675">
        <w:rPr>
          <w:lang w:val="en-US"/>
        </w:rPr>
        <w:t xml:space="preserve">S3 were used to acquire 4 image samples from different </w:t>
      </w:r>
      <w:r>
        <w:rPr>
          <w:lang w:val="en-US"/>
        </w:rPr>
        <w:t>depths. The mask overlay is indicated with a cyan contour.</w:t>
      </w:r>
    </w:p>
    <w:p w14:paraId="3B572AFC" w14:textId="69A00732" w:rsidR="009D6157" w:rsidRDefault="00BE105D" w:rsidP="00BE105D">
      <w:pPr>
        <w:pStyle w:val="BodyText"/>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C60B00">
        <w:rPr>
          <w:lang w:val="en-US"/>
        </w:rPr>
        <w:instrText xml:space="preserve"> \* MERGEFORMAT </w:instrText>
      </w:r>
      <w:r w:rsidR="00453940">
        <w:rPr>
          <w:lang w:val="en-US"/>
        </w:rPr>
      </w:r>
      <w:r w:rsidR="00453940">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453940">
        <w:rPr>
          <w:lang w:val="en-US"/>
        </w:rPr>
        <w:fldChar w:fldCharType="end"/>
      </w:r>
      <w:r w:rsidR="00453940">
        <w:rPr>
          <w:lang w:val="en-US"/>
        </w:rPr>
        <w:t xml:space="preserve">). Here the images were taken from different z </w:t>
      </w:r>
      <w:r w:rsidR="00584BA1">
        <w:rPr>
          <w:lang w:val="en-US"/>
        </w:rPr>
        <w:t>coordinates</w:t>
      </w:r>
      <w:r w:rsidR="00453940">
        <w:rPr>
          <w:lang w:val="en-US"/>
        </w:rPr>
        <w:t xml:space="preserve"> to show how </w:t>
      </w:r>
      <w:r w:rsidR="00584BA1">
        <w:rPr>
          <w:lang w:val="en-US"/>
        </w:rPr>
        <w:t xml:space="preserve">the </w:t>
      </w:r>
      <w:r w:rsidR="00453940">
        <w:rPr>
          <w:lang w:val="en-US"/>
        </w:rPr>
        <w:t>algorithm can connect regions</w:t>
      </w:r>
      <w:r w:rsidR="00D55EDF">
        <w:rPr>
          <w:lang w:val="en-US"/>
        </w:rPr>
        <w:t xml:space="preserve"> in </w:t>
      </w:r>
      <w:r w:rsidR="00566A35">
        <w:rPr>
          <w:lang w:val="en-US"/>
        </w:rPr>
        <w:t>three</w:t>
      </w:r>
      <w:r w:rsidR="00D55EDF">
        <w:rPr>
          <w:lang w:val="en-US"/>
        </w:rPr>
        <w:t xml:space="preserve"> dimensions. </w:t>
      </w:r>
      <w:r w:rsidR="00E90C74">
        <w:rPr>
          <w:lang w:val="en-US"/>
        </w:rPr>
        <w:t>It</w:t>
      </w:r>
      <w:r w:rsidR="002069A6">
        <w:rPr>
          <w:lang w:val="en-US"/>
        </w:rPr>
        <w:t xml:space="preserve"> can be seen </w:t>
      </w:r>
      <w:r w:rsidR="00566A35">
        <w:rPr>
          <w:lang w:val="en-US"/>
        </w:rPr>
        <w:t>three</w:t>
      </w:r>
      <w:r w:rsidR="002069A6">
        <w:rPr>
          <w:lang w:val="en-US"/>
        </w:rPr>
        <w:t xml:space="preserve"> labeled cells. </w:t>
      </w:r>
      <w:r w:rsidR="00830034">
        <w:rPr>
          <w:lang w:val="en-US"/>
        </w:rPr>
        <w:t>The cells’ outlines a</w:t>
      </w:r>
      <w:r w:rsidR="00500DCB">
        <w:rPr>
          <w:lang w:val="en-US"/>
        </w:rPr>
        <w:t>re</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 xml:space="preserve">the segmentation is clear and </w:t>
      </w:r>
      <w:r w:rsidR="00584BA1">
        <w:rPr>
          <w:lang w:val="en-US"/>
        </w:rPr>
        <w:t>defect-free</w:t>
      </w:r>
      <w:r w:rsidR="00DF4E8A">
        <w:rPr>
          <w:lang w:val="en-US"/>
        </w:rPr>
        <w:t>.</w:t>
      </w:r>
      <w:r w:rsidR="006E5071">
        <w:rPr>
          <w:lang w:val="en-US"/>
        </w:rPr>
        <w:t xml:space="preserve"> The contour line goes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AB34FC">
        <w:rPr>
          <w:lang w:val="en-US"/>
        </w:rPr>
        <w:t xml:space="preserve">the </w:t>
      </w:r>
      <w:r w:rsidR="00586EC0">
        <w:rPr>
          <w:lang w:val="en-US"/>
        </w:rPr>
        <w:t xml:space="preserve">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C60B00">
        <w:rPr>
          <w:lang w:val="en-US"/>
        </w:rPr>
        <w:instrText xml:space="preserve"> \* MERGEFORMAT </w:instrText>
      </w:r>
      <w:r w:rsidR="001E46DB">
        <w:rPr>
          <w:lang w:val="en-US"/>
        </w:rPr>
      </w:r>
      <w:r w:rsidR="001E46DB">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F25F08">
        <w:rPr>
          <w:lang w:val="en-US"/>
        </w:rPr>
        <w:t xml:space="preserve"> i</w:t>
      </w:r>
      <w:r w:rsidR="001E46DB">
        <w:rPr>
          <w:lang w:val="en-US"/>
        </w:rPr>
        <w:t xml:space="preserve">s a common </w:t>
      </w:r>
      <w:r w:rsidR="005C5E85">
        <w:rPr>
          <w:lang w:val="en-US"/>
        </w:rPr>
        <w:t xml:space="preserve">issue with this dataset. </w:t>
      </w:r>
      <w:r w:rsidR="00584BA1">
        <w:rPr>
          <w:lang w:val="en-US"/>
        </w:rPr>
        <w:t>The nuclei</w:t>
      </w:r>
      <w:r w:rsidR="005C5E85">
        <w:rPr>
          <w:lang w:val="en-US"/>
        </w:rPr>
        <w:t xml:space="preserve"> </w:t>
      </w:r>
      <w:r w:rsidR="00DB3B49">
        <w:rPr>
          <w:lang w:val="en-US"/>
        </w:rPr>
        <w:t>do</w:t>
      </w:r>
      <w:r w:rsidR="005C5E85">
        <w:rPr>
          <w:lang w:val="en-US"/>
        </w:rPr>
        <w:t xml:space="preserve"> not produce the </w:t>
      </w:r>
      <w:r w:rsidR="002511D6">
        <w:rPr>
          <w:lang w:val="en-US"/>
        </w:rPr>
        <w:t xml:space="preserve">fluorescence signal, because it is not stained, and the only signal, that we can get for segmentation produces </w:t>
      </w:r>
      <w:r w:rsidR="00584BA1">
        <w:rPr>
          <w:lang w:val="en-US"/>
        </w:rPr>
        <w:t xml:space="preserve">a </w:t>
      </w:r>
      <w:r w:rsidR="002511D6">
        <w:rPr>
          <w:lang w:val="en-US"/>
        </w:rPr>
        <w:t>signal from intercellular volume</w:t>
      </w:r>
      <w:r w:rsidR="00B27DDB">
        <w:rPr>
          <w:lang w:val="en-US"/>
        </w:rPr>
        <w:t xml:space="preserve">, except </w:t>
      </w:r>
      <w:r w:rsidR="003808AD">
        <w:rPr>
          <w:lang w:val="en-US"/>
        </w:rPr>
        <w:t xml:space="preserve">a </w:t>
      </w:r>
      <w:r w:rsidR="00B27DDB">
        <w:rPr>
          <w:lang w:val="en-US"/>
        </w:rPr>
        <w:t>nucleus.</w:t>
      </w:r>
      <w:r w:rsidR="00820524">
        <w:rPr>
          <w:lang w:val="en-US"/>
        </w:rPr>
        <w:t xml:space="preserve"> </w:t>
      </w:r>
      <w:r w:rsidR="00584BA1">
        <w:rPr>
          <w:lang w:val="en-US"/>
        </w:rPr>
        <w:t>The algorithm</w:t>
      </w:r>
      <w:r w:rsidR="009D46C8">
        <w:rPr>
          <w:lang w:val="en-US"/>
        </w:rPr>
        <w:t xml:space="preserve"> struggles to differentiate between separation of extracellular space and </w:t>
      </w:r>
      <w:r w:rsidR="0090295F">
        <w:rPr>
          <w:lang w:val="en-US"/>
        </w:rPr>
        <w:t>nuclei space</w:t>
      </w:r>
      <w:r w:rsidR="00D54839">
        <w:rPr>
          <w:lang w:val="en-US"/>
        </w:rPr>
        <w:t>.</w:t>
      </w:r>
    </w:p>
    <w:p w14:paraId="004F3FC9" w14:textId="4CC7D5D9" w:rsidR="00453940" w:rsidRPr="00BE105D" w:rsidRDefault="00DC4320" w:rsidP="00BE105D">
      <w:pPr>
        <w:pStyle w:val="BodyText"/>
        <w:rPr>
          <w:lang w:val="en-US"/>
        </w:rPr>
      </w:pPr>
      <w:r>
        <w:rPr>
          <w:lang w:val="en-US"/>
        </w:rPr>
        <w:t>Current segmentation lacks cell separation</w:t>
      </w:r>
      <w:r w:rsidR="008B7EB7">
        <w:rPr>
          <w:lang w:val="en-US"/>
        </w:rPr>
        <w:t xml:space="preserve"> (</w:t>
      </w:r>
      <w:r w:rsidR="008B7EB7">
        <w:rPr>
          <w:lang w:val="en-US"/>
        </w:rPr>
        <w:fldChar w:fldCharType="begin"/>
      </w:r>
      <w:r w:rsidR="008B7EB7">
        <w:rPr>
          <w:lang w:val="en-US"/>
        </w:rPr>
        <w:instrText xml:space="preserve"> REF _Ref87387117 \h </w:instrText>
      </w:r>
      <w:r w:rsidR="00C60B00">
        <w:rPr>
          <w:lang w:val="en-US"/>
        </w:rPr>
        <w:instrText xml:space="preserve"> \* MERGEFORMAT </w:instrText>
      </w:r>
      <w:r w:rsidR="008B7EB7">
        <w:rPr>
          <w:lang w:val="en-US"/>
        </w:rPr>
      </w:r>
      <w:r w:rsidR="008B7EB7">
        <w:rPr>
          <w:lang w:val="en-US"/>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sidR="008B7EB7">
        <w:rPr>
          <w:lang w:val="en-US"/>
        </w:rPr>
        <w:fldChar w:fldCharType="end"/>
      </w:r>
      <w:r w:rsidR="008B7EB7">
        <w:rPr>
          <w:lang w:val="en-US"/>
        </w:rPr>
        <w:t>)</w:t>
      </w:r>
      <w:r w:rsidR="00E76480">
        <w:rPr>
          <w:lang w:val="en-US"/>
        </w:rPr>
        <w:t xml:space="preserve">. </w:t>
      </w:r>
      <w:r w:rsidR="00FF0AF6">
        <w:rPr>
          <w:lang w:val="en-US"/>
        </w:rPr>
        <w:t>Often</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BodyText"/>
        <w:keepNext/>
      </w:pPr>
      <w:r w:rsidRPr="00A201E7">
        <w:rPr>
          <w:noProof/>
          <w:lang w:val="en-US"/>
        </w:rPr>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33"/>
                    <a:stretch>
                      <a:fillRect/>
                    </a:stretch>
                  </pic:blipFill>
                  <pic:spPr>
                    <a:xfrm>
                      <a:off x="0" y="0"/>
                      <a:ext cx="5039360" cy="1511300"/>
                    </a:xfrm>
                    <a:prstGeom prst="rect">
                      <a:avLst/>
                    </a:prstGeom>
                  </pic:spPr>
                </pic:pic>
              </a:graphicData>
            </a:graphic>
          </wp:inline>
        </w:drawing>
      </w:r>
    </w:p>
    <w:p w14:paraId="16E317FE" w14:textId="2EE1760E" w:rsidR="00A201E7" w:rsidRDefault="00A201E7" w:rsidP="00A201E7">
      <w:pPr>
        <w:pStyle w:val="Caption"/>
        <w:jc w:val="both"/>
        <w:rPr>
          <w:lang w:val="en-US"/>
        </w:rPr>
      </w:pPr>
      <w:bookmarkStart w:id="385" w:name="_Ref99388832"/>
      <w:bookmarkStart w:id="386" w:name="_Ref99388825"/>
      <w:r w:rsidRPr="00C60B00">
        <w:rPr>
          <w:b/>
          <w:bCs w:val="0"/>
          <w:lang w:val="en-US"/>
        </w:rPr>
        <w:t>Figure</w:t>
      </w:r>
      <w:r w:rsidRPr="008D078E">
        <w:rPr>
          <w:lang w:val="en-US"/>
        </w:rPr>
        <w:t xml:space="preserve"> </w:t>
      </w:r>
      <w:r w:rsidRPr="00EA574F">
        <w:rPr>
          <w:b/>
          <w:bCs w:val="0"/>
        </w:rPr>
        <w:fldChar w:fldCharType="begin"/>
      </w:r>
      <w:r w:rsidRPr="00EA574F">
        <w:rPr>
          <w:b/>
          <w:bCs w:val="0"/>
          <w:lang w:val="en-US"/>
        </w:rPr>
        <w:instrText xml:space="preserve"> SEQ Figure \* ARABIC </w:instrText>
      </w:r>
      <w:r w:rsidRPr="00EA574F">
        <w:rPr>
          <w:b/>
          <w:bCs w:val="0"/>
        </w:rPr>
        <w:fldChar w:fldCharType="separate"/>
      </w:r>
      <w:r w:rsidR="00546E1C">
        <w:rPr>
          <w:b/>
          <w:bCs w:val="0"/>
          <w:noProof/>
          <w:lang w:val="en-US"/>
        </w:rPr>
        <w:t>11</w:t>
      </w:r>
      <w:r w:rsidRPr="00EA574F">
        <w:rPr>
          <w:b/>
          <w:bCs w:val="0"/>
        </w:rPr>
        <w:fldChar w:fldCharType="end"/>
      </w:r>
      <w:bookmarkEnd w:id="385"/>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w:t>
      </w:r>
      <w:r w:rsidR="001B7F64">
        <w:rPr>
          <w:lang w:val="en-US"/>
        </w:rPr>
        <w:t>coordinates</w:t>
      </w:r>
      <w:r w:rsidR="00D940F3">
        <w:rPr>
          <w:lang w:val="en-US"/>
        </w:rPr>
        <w:t xml:space="preserve"> with the segmentation contour</w:t>
      </w:r>
      <w:r w:rsidR="00304163" w:rsidRPr="008D078E">
        <w:rPr>
          <w:lang w:val="en-US"/>
        </w:rPr>
        <w:t xml:space="preserve"> </w:t>
      </w:r>
      <w:r w:rsidR="00D940F3">
        <w:rPr>
          <w:lang w:val="en-US"/>
        </w:rPr>
        <w:t>applied with green color.</w:t>
      </w:r>
      <w:bookmarkEnd w:id="386"/>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 xml:space="preserve">the same region with </w:t>
      </w:r>
      <w:r w:rsidR="00DB3B49">
        <w:rPr>
          <w:lang w:val="en-US"/>
        </w:rPr>
        <w:t xml:space="preserve">an </w:t>
      </w:r>
      <w:r w:rsidR="00661117">
        <w:rPr>
          <w:lang w:val="en-US"/>
        </w:rPr>
        <w:t>x/y coordinate is noted.</w:t>
      </w:r>
      <w:r w:rsidR="00345A1A">
        <w:rPr>
          <w:lang w:val="en-US"/>
        </w:rPr>
        <w:t xml:space="preserve"> </w:t>
      </w:r>
    </w:p>
    <w:p w14:paraId="281474C0" w14:textId="4792E7CF" w:rsidR="004C6191" w:rsidRPr="003B64C8" w:rsidRDefault="004C6191" w:rsidP="004C6191">
      <w:pPr>
        <w:pStyle w:val="Heading1"/>
        <w:rPr>
          <w:lang w:val="en-US"/>
        </w:rPr>
      </w:pPr>
      <w:bookmarkStart w:id="387" w:name="_Toc101120036"/>
      <w:r>
        <w:rPr>
          <w:lang w:val="en-US"/>
        </w:rPr>
        <w:t>Discussion</w:t>
      </w:r>
      <w:bookmarkEnd w:id="387"/>
    </w:p>
    <w:p w14:paraId="35EFA052" w14:textId="71AB1691" w:rsidR="00815D65" w:rsidRDefault="00A92C49" w:rsidP="00151C35">
      <w:pPr>
        <w:pStyle w:val="Heading2"/>
        <w:rPr>
          <w:noProof/>
          <w:lang w:val="en-US"/>
        </w:rPr>
      </w:pPr>
      <w:r w:rsidRPr="00A92C49">
        <w:rPr>
          <w:noProof/>
          <w:lang w:val="en-US"/>
        </w:rPr>
        <w:t xml:space="preserve"> </w:t>
      </w:r>
      <w:bookmarkStart w:id="388" w:name="_Toc101120037"/>
      <w:bookmarkStart w:id="389" w:name="_Ref109075806"/>
      <w:r w:rsidR="00794780">
        <w:rPr>
          <w:noProof/>
          <w:lang w:val="en-US"/>
        </w:rPr>
        <w:t>Classifier feature selection</w:t>
      </w:r>
      <w:bookmarkEnd w:id="388"/>
      <w:bookmarkEnd w:id="389"/>
    </w:p>
    <w:p w14:paraId="259CDCA1" w14:textId="2D71090A" w:rsidR="001B6B08" w:rsidRDefault="00927D04" w:rsidP="001B6B08">
      <w:pPr>
        <w:rPr>
          <w:lang w:val="en-US" w:eastAsia="en-GB"/>
        </w:rPr>
      </w:pPr>
      <w:r w:rsidRPr="00927D04">
        <w:rPr>
          <w:lang w:val="en-US" w:eastAsia="en-GB"/>
        </w:rPr>
        <w:t>Random forest is an effective approach for semantic segmentation</w:t>
      </w:r>
      <w:r w:rsidR="00E554E4">
        <w:rPr>
          <w:lang w:val="en-US" w:eastAsia="en-GB"/>
        </w:rPr>
        <w:t xml:space="preserve">, </w:t>
      </w:r>
      <w:r w:rsidR="001B6B08">
        <w:rPr>
          <w:lang w:val="en-US" w:eastAsia="en-GB"/>
        </w:rPr>
        <w:t xml:space="preserve">for </w:t>
      </w:r>
      <w:r w:rsidR="00AB585D">
        <w:rPr>
          <w:lang w:val="en-US" w:eastAsia="en-GB"/>
        </w:rPr>
        <w:t>three</w:t>
      </w:r>
      <w:r w:rsidR="00F161BE">
        <w:rPr>
          <w:lang w:val="en-US" w:eastAsia="en-GB"/>
        </w:rPr>
        <w:t>-dimensional</w:t>
      </w:r>
      <w:r w:rsidR="001B6B08">
        <w:rPr>
          <w:lang w:val="en-US" w:eastAsia="en-GB"/>
        </w:rPr>
        <w:t xml:space="preserve"> images. More filters are used for classification the more stable and reliable </w:t>
      </w:r>
      <w:r w:rsidR="00F161BE">
        <w:rPr>
          <w:lang w:val="en-US" w:eastAsia="en-GB"/>
        </w:rPr>
        <w:t>results</w:t>
      </w:r>
      <w:r w:rsidR="001B6B08">
        <w:rPr>
          <w:lang w:val="en-US" w:eastAsia="en-GB"/>
        </w:rPr>
        <w:t xml:space="preserve"> can be acquired. Generalization gets higher (</w:t>
      </w:r>
      <w:r w:rsidR="00F161BE">
        <w:rPr>
          <w:lang w:val="en-US" w:eastAsia="en-GB"/>
        </w:rPr>
        <w:t xml:space="preserve">the </w:t>
      </w:r>
      <w:r w:rsidR="001B6B08">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sidR="001B6B08">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23788B45"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Pr>
          <w:lang w:val="en-US" w:eastAsia="en-GB"/>
        </w:rPr>
        <w:fldChar w:fldCharType="end"/>
      </w:r>
      <w:r>
        <w:rPr>
          <w:lang w:val="en-US" w:eastAsia="en-GB"/>
        </w:rPr>
        <w:t xml:space="preserve">. It was slightly filtered after classification, using a median filter of size 1 and cancellation of all blobs with </w:t>
      </w:r>
      <w:r w:rsidR="008B0548">
        <w:rPr>
          <w:lang w:val="en-US" w:eastAsia="en-GB"/>
        </w:rPr>
        <w:t xml:space="preserve">a </w:t>
      </w:r>
      <w:r>
        <w:rPr>
          <w:lang w:val="en-US" w:eastAsia="en-GB"/>
        </w:rPr>
        <w:t>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BodyText"/>
        <w:keepNext/>
        <w:jc w:val="center"/>
      </w:pPr>
      <w:r w:rsidRPr="00FC55F2">
        <w:rPr>
          <w:noProof/>
        </w:rPr>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4"/>
                    <a:stretch>
                      <a:fillRect/>
                    </a:stretch>
                  </pic:blipFill>
                  <pic:spPr>
                    <a:xfrm>
                      <a:off x="0" y="0"/>
                      <a:ext cx="5039360" cy="2961640"/>
                    </a:xfrm>
                    <a:prstGeom prst="rect">
                      <a:avLst/>
                    </a:prstGeom>
                  </pic:spPr>
                </pic:pic>
              </a:graphicData>
            </a:graphic>
          </wp:inline>
        </w:drawing>
      </w:r>
    </w:p>
    <w:p w14:paraId="792CA43C" w14:textId="1665E567" w:rsidR="00D74371" w:rsidRDefault="00D74371" w:rsidP="00D74371">
      <w:pPr>
        <w:pStyle w:val="Caption"/>
        <w:jc w:val="both"/>
        <w:rPr>
          <w:lang w:val="en-US"/>
        </w:rPr>
      </w:pPr>
      <w:r w:rsidRPr="00C60B00">
        <w:rPr>
          <w:b/>
          <w:bCs w:val="0"/>
          <w:lang w:val="en-US"/>
        </w:rPr>
        <w:t>Figure</w:t>
      </w:r>
      <w:r w:rsidRPr="00D74371">
        <w:rPr>
          <w:lang w:val="en-US"/>
        </w:rPr>
        <w:t xml:space="preserve"> </w:t>
      </w:r>
      <w:r>
        <w:fldChar w:fldCharType="begin"/>
      </w:r>
      <w:r w:rsidRPr="00D74371">
        <w:rPr>
          <w:lang w:val="en-US"/>
        </w:rPr>
        <w:instrText xml:space="preserve"> SEQ Figure \* ARABIC </w:instrText>
      </w:r>
      <w:r>
        <w:fldChar w:fldCharType="separate"/>
      </w:r>
      <w:r w:rsidR="00546E1C">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w:t>
      </w:r>
      <w:r w:rsidR="008B0548">
        <w:rPr>
          <w:lang w:val="en-US"/>
        </w:rPr>
        <w:t>are taken</w:t>
      </w:r>
      <w:r w:rsidR="008803EB">
        <w:rPr>
          <w:lang w:val="en-US"/>
        </w:rPr>
        <w:t xml:space="preserve"> from different z depth</w:t>
      </w:r>
      <w:r w:rsidR="0049074C">
        <w:rPr>
          <w:lang w:val="en-US"/>
        </w:rPr>
        <w:t>s</w:t>
      </w:r>
      <w:r w:rsidR="008803EB">
        <w:rPr>
          <w:lang w:val="en-US"/>
        </w:rPr>
        <w:t xml:space="preserve">. </w:t>
      </w:r>
      <w:r w:rsidR="008B0548">
        <w:rPr>
          <w:lang w:val="en-US"/>
        </w:rPr>
        <w:t>The grayscale</w:t>
      </w:r>
      <w:r w:rsidR="008803EB">
        <w:rPr>
          <w:lang w:val="en-US"/>
        </w:rPr>
        <w:t xml:space="preserve"> channel is the </w:t>
      </w:r>
      <w:r w:rsidR="00F00DA7">
        <w:rPr>
          <w:lang w:val="en-US"/>
        </w:rPr>
        <w:t>cell</w:t>
      </w:r>
      <w:r w:rsidR="00DD1F4E">
        <w:rPr>
          <w:lang w:val="en-US"/>
        </w:rPr>
        <w:t xml:space="preserve"> fluorescence</w:t>
      </w:r>
      <w:r w:rsidR="008803EB">
        <w:rPr>
          <w:lang w:val="en-US"/>
        </w:rPr>
        <w:t xml:space="preserve">, green is the ground truth mask, </w:t>
      </w:r>
      <w:r w:rsidR="008B0548">
        <w:rPr>
          <w:lang w:val="en-US"/>
        </w:rPr>
        <w:t xml:space="preserve">and </w:t>
      </w:r>
      <w:r w:rsidR="008803EB">
        <w:rPr>
          <w:lang w:val="en-US"/>
        </w:rPr>
        <w:t xml:space="preserve">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5C20F03C"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546E1C">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81315A">
        <w:rPr>
          <w:lang w:val="en-US"/>
        </w:rPr>
        <w:fldChar w:fldCharType="begin"/>
      </w:r>
      <w:r w:rsidR="0081315A">
        <w:rPr>
          <w:lang w:val="en-US"/>
        </w:rPr>
        <w:instrText xml:space="preserve"> REF _Ref101120468 \h </w:instrText>
      </w:r>
      <w:r w:rsidR="0081315A">
        <w:rPr>
          <w:lang w:val="en-US"/>
        </w:rPr>
      </w:r>
      <w:r w:rsidR="0081315A">
        <w:rPr>
          <w:lang w:val="en-US"/>
        </w:rPr>
        <w:fldChar w:fldCharType="separate"/>
      </w:r>
      <w:r w:rsidR="0081315A" w:rsidRPr="004239ED">
        <w:rPr>
          <w:b/>
          <w:bCs/>
          <w:lang w:val="en-US"/>
        </w:rPr>
        <w:t xml:space="preserve">Figure </w:t>
      </w:r>
      <w:r w:rsidR="0081315A">
        <w:rPr>
          <w:b/>
          <w:bCs/>
          <w:noProof/>
          <w:lang w:val="en-US"/>
        </w:rPr>
        <w:t>13</w:t>
      </w:r>
      <w:r w:rsidR="0081315A">
        <w:rPr>
          <w:lang w:val="en-US"/>
        </w:rPr>
        <w:fldChar w:fldCharType="end"/>
      </w:r>
      <w:r w:rsidR="0081315A">
        <w:rPr>
          <w:lang w:val="en-US"/>
        </w:rPr>
        <w:t xml:space="preserve"> and </w:t>
      </w:r>
      <w:r w:rsidR="00916CDB">
        <w:rPr>
          <w:lang w:val="en-US"/>
        </w:rPr>
        <w:fldChar w:fldCharType="begin"/>
      </w:r>
      <w:r w:rsidR="00916CDB">
        <w:rPr>
          <w:lang w:val="en-US"/>
        </w:rPr>
        <w:instrText xml:space="preserve"> REF _Ref90500346 \h </w:instrText>
      </w:r>
      <w:r w:rsidR="00C60B00">
        <w:rPr>
          <w:lang w:val="en-US"/>
        </w:rPr>
        <w:instrText xml:space="preserve"> \* MERGEFORMAT </w:instrText>
      </w:r>
      <w:r w:rsidR="00916CDB">
        <w:rPr>
          <w:lang w:val="en-US"/>
        </w:rPr>
      </w:r>
      <w:r w:rsidR="00916CDB">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C60B00">
        <w:rPr>
          <w:lang w:val="en-US"/>
        </w:rPr>
        <w:instrText xml:space="preserve"> \* MERGEFORMAT </w:instrText>
      </w:r>
      <w:r w:rsidR="00152908">
        <w:rPr>
          <w:lang w:val="en-US"/>
        </w:rPr>
      </w:r>
      <w:r w:rsidR="00152908">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w:t>
      </w:r>
      <w:r w:rsidR="002F3D22">
        <w:rPr>
          <w:lang w:val="en-US"/>
        </w:rPr>
        <w:t xml:space="preserve"> comparable to the</w:t>
      </w:r>
      <w:r w:rsidR="00525626">
        <w:rPr>
          <w:lang w:val="en-US"/>
        </w:rPr>
        <w:t xml:space="preserve"> previous one with IoU = 0.66.</w:t>
      </w:r>
      <w:r w:rsidR="00F43013">
        <w:rPr>
          <w:lang w:val="en-US"/>
        </w:rPr>
        <w:t xml:space="preserve"> The </w:t>
      </w:r>
      <w:r w:rsidR="008F23DA">
        <w:rPr>
          <w:lang w:val="en-US"/>
        </w:rPr>
        <w:t>most underperforming</w:t>
      </w:r>
      <w:r w:rsidR="00F43013">
        <w:rPr>
          <w:lang w:val="en-US"/>
        </w:rPr>
        <w:t xml:space="preserve">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w:t>
      </w:r>
      <w:r w:rsidR="008B0548">
        <w:rPr>
          <w:lang w:val="en-US"/>
        </w:rPr>
        <w:t xml:space="preserve">the </w:t>
      </w:r>
      <w:r w:rsidR="001D40F1">
        <w:rPr>
          <w:lang w:val="en-US"/>
        </w:rPr>
        <w:t xml:space="preserve">model </w:t>
      </w:r>
      <w:r w:rsidR="008B0548">
        <w:rPr>
          <w:lang w:val="en-US"/>
        </w:rPr>
        <w:t>under fitted</w:t>
      </w:r>
      <w:r w:rsidR="001D40F1">
        <w:rPr>
          <w:lang w:val="en-US"/>
        </w:rPr>
        <w:t xml:space="preserve">. Hence the amount of training data must be </w:t>
      </w:r>
      <w:r w:rsidR="00DD37F4">
        <w:rPr>
          <w:lang w:val="en-US"/>
        </w:rPr>
        <w:t xml:space="preserve">extended by combining feature sets during the training </w:t>
      </w:r>
      <w:r w:rsidR="00DD37F4">
        <w:rPr>
          <w:lang w:val="en-US"/>
        </w:rPr>
        <w:fldChar w:fldCharType="begin"/>
      </w:r>
      <w:r w:rsidR="00DD37F4">
        <w:rPr>
          <w:lang w:val="en-US"/>
        </w:rPr>
        <w:instrText xml:space="preserve"> REF _Ref90500346 \h </w:instrText>
      </w:r>
      <w:r w:rsidR="00C60B00">
        <w:rPr>
          <w:lang w:val="en-US"/>
        </w:rPr>
        <w:instrText xml:space="preserve"> \* MERGEFORMAT </w:instrText>
      </w:r>
      <w:r w:rsidR="00DD37F4">
        <w:rPr>
          <w:lang w:val="en-US"/>
        </w:rPr>
      </w:r>
      <w:r w:rsidR="00DD37F4">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4D262B">
        <w:rPr>
          <w:lang w:val="en-US"/>
        </w:rPr>
        <w:t>A combination</w:t>
      </w:r>
      <w:r w:rsidR="00241F50">
        <w:rPr>
          <w:lang w:val="en-US"/>
        </w:rPr>
        <w:t xml:space="preserve">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BodyText"/>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a:stretch>
                      <a:fillRect/>
                    </a:stretch>
                  </pic:blipFill>
                  <pic:spPr>
                    <a:xfrm>
                      <a:off x="0" y="0"/>
                      <a:ext cx="5039360" cy="3940175"/>
                    </a:xfrm>
                    <a:prstGeom prst="rect">
                      <a:avLst/>
                    </a:prstGeom>
                  </pic:spPr>
                </pic:pic>
              </a:graphicData>
            </a:graphic>
          </wp:inline>
        </w:drawing>
      </w:r>
    </w:p>
    <w:p w14:paraId="65E039BC" w14:textId="092D9ECA" w:rsidR="00EC35E8" w:rsidRDefault="00EC35E8" w:rsidP="00EC35E8">
      <w:pPr>
        <w:pStyle w:val="Caption"/>
        <w:jc w:val="both"/>
        <w:rPr>
          <w:lang w:val="en-US"/>
        </w:rPr>
      </w:pPr>
      <w:bookmarkStart w:id="390" w:name="_Ref101120468"/>
      <w:r w:rsidRPr="004239ED">
        <w:rPr>
          <w:b/>
          <w:bCs w:val="0"/>
          <w:lang w:val="en-US"/>
        </w:rPr>
        <w:t xml:space="preserve">Figure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13</w:t>
      </w:r>
      <w:r w:rsidRPr="004239ED">
        <w:rPr>
          <w:b/>
          <w:bCs w:val="0"/>
        </w:rPr>
        <w:fldChar w:fldCharType="end"/>
      </w:r>
      <w:bookmarkEnd w:id="390"/>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w:t>
      </w:r>
      <w:r w:rsidR="004D262B">
        <w:rPr>
          <w:lang w:val="en-US"/>
        </w:rPr>
        <w:t>in</w:t>
      </w:r>
      <w:r w:rsidR="00C424DE">
        <w:rPr>
          <w:lang w:val="en-US"/>
        </w:rPr>
        <w:t xml:space="preserve"> the number of filters.</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F4E4F1F" w:rsidR="005D3C67" w:rsidRDefault="004D0E3E" w:rsidP="00B3323B">
      <w:pPr>
        <w:pStyle w:val="Caption"/>
        <w:rPr>
          <w:lang w:val="en-US"/>
        </w:rPr>
      </w:pPr>
      <w:bookmarkStart w:id="391" w:name="_Ref90500346"/>
      <w:r w:rsidRPr="00C60B00">
        <w:rPr>
          <w:b/>
          <w:bCs w:val="0"/>
          <w:lang w:val="en-US"/>
        </w:rPr>
        <w:t>Figure</w:t>
      </w:r>
      <w:r w:rsidRPr="00006AA7">
        <w:rPr>
          <w:lang w:val="en-US"/>
        </w:rPr>
        <w:t xml:space="preserve"> </w:t>
      </w:r>
      <w:r>
        <w:fldChar w:fldCharType="begin"/>
      </w:r>
      <w:r w:rsidRPr="00006AA7">
        <w:rPr>
          <w:lang w:val="en-US"/>
        </w:rPr>
        <w:instrText xml:space="preserve"> SEQ Figure \* ARABIC </w:instrText>
      </w:r>
      <w:r>
        <w:fldChar w:fldCharType="separate"/>
      </w:r>
      <w:r w:rsidR="00546E1C">
        <w:rPr>
          <w:noProof/>
          <w:lang w:val="en-US"/>
        </w:rPr>
        <w:t>14</w:t>
      </w:r>
      <w:r>
        <w:fldChar w:fldCharType="end"/>
      </w:r>
      <w:bookmarkEnd w:id="391"/>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92" w:name="_Toc101120038"/>
      <w:r w:rsidRPr="006F29DA">
        <w:rPr>
          <w:lang w:val="en-US" w:eastAsia="en-GB"/>
        </w:rPr>
        <w:lastRenderedPageBreak/>
        <w:t>Conclusion</w:t>
      </w:r>
      <w:bookmarkEnd w:id="392"/>
      <w:r w:rsidRPr="006F29DA">
        <w:rPr>
          <w:lang w:val="en-US" w:eastAsia="en-GB"/>
        </w:rPr>
        <w:t xml:space="preserve"> </w:t>
      </w:r>
    </w:p>
    <w:p w14:paraId="2E6E040A" w14:textId="45C5FAD7" w:rsidR="00D36FCB" w:rsidRDefault="00BA4C70" w:rsidP="00D36FCB">
      <w:pPr>
        <w:pStyle w:val="AbkVerz"/>
        <w:rPr>
          <w:lang w:val="en-US" w:eastAsia="en-GB"/>
        </w:rPr>
      </w:pPr>
      <w:r>
        <w:rPr>
          <w:lang w:val="en-US" w:eastAsia="en-GB"/>
        </w:rPr>
        <w:t>F</w:t>
      </w:r>
      <w:r w:rsidR="00D36FCB">
        <w:rPr>
          <w:lang w:val="en-US" w:eastAsia="en-GB"/>
        </w:rPr>
        <w:t xml:space="preserve">or </w:t>
      </w:r>
      <w:r w:rsidR="006942A5">
        <w:rPr>
          <w:lang w:val="en-US" w:eastAsia="en-GB"/>
        </w:rPr>
        <w:t>semi-supervised segmentation</w:t>
      </w:r>
      <w:r w:rsidR="00D36FCB">
        <w:rPr>
          <w:lang w:val="en-US" w:eastAsia="en-GB"/>
        </w:rPr>
        <w:t xml:space="preserve"> </w:t>
      </w:r>
      <w:r w:rsidR="009B34A3">
        <w:rPr>
          <w:lang w:val="en-US" w:eastAsia="en-GB"/>
        </w:rPr>
        <w:t>tasks like cell segmentation in volumetric data</w:t>
      </w:r>
      <w:r w:rsidR="00E42EF2">
        <w:rPr>
          <w:lang w:val="en-US" w:eastAsia="en-GB"/>
        </w:rPr>
        <w:t xml:space="preserve">, </w:t>
      </w:r>
      <w:r>
        <w:rPr>
          <w:lang w:val="en-US" w:eastAsia="en-GB"/>
        </w:rPr>
        <w:t>Random Forest is</w:t>
      </w:r>
      <w:r w:rsidR="009B34A3">
        <w:rPr>
          <w:lang w:val="en-US" w:eastAsia="en-GB"/>
        </w:rPr>
        <w:t xml:space="preserve"> appliable</w:t>
      </w:r>
      <w:r w:rsidR="00D36FCB">
        <w:rPr>
          <w:lang w:val="en-US" w:eastAsia="en-GB"/>
        </w:rPr>
        <w:t>.</w:t>
      </w:r>
      <w:r w:rsidR="006942A5">
        <w:rPr>
          <w:lang w:val="en-US" w:eastAsia="en-GB"/>
        </w:rPr>
        <w:t xml:space="preserve"> It allows with few annotations </w:t>
      </w:r>
      <w:r w:rsidR="004E722A">
        <w:rPr>
          <w:lang w:val="en-US" w:eastAsia="en-GB"/>
        </w:rPr>
        <w:t>predict the segmentation of three-dimensional stack. It can help a scientist to perform tedious task faster.</w:t>
      </w:r>
      <w:r w:rsidR="00885D81">
        <w:rPr>
          <w:lang w:val="en-US" w:eastAsia="en-GB"/>
        </w:rPr>
        <w:t xml:space="preserve"> It does not require specific </w:t>
      </w:r>
      <w:r w:rsidR="00F529F0">
        <w:rPr>
          <w:lang w:val="en-US" w:eastAsia="en-GB"/>
        </w:rPr>
        <w:t>knowledge and</w:t>
      </w:r>
      <w:r w:rsidR="00885D81">
        <w:rPr>
          <w:lang w:val="en-US" w:eastAsia="en-GB"/>
        </w:rPr>
        <w:t xml:space="preserve"> can be learned by doing.</w:t>
      </w:r>
      <w:r w:rsidR="00F529F0">
        <w:rPr>
          <w:lang w:val="en-US" w:eastAsia="en-GB"/>
        </w:rPr>
        <w:t xml:space="preserve"> It can work with different settings that can bring better performance with slower computation</w:t>
      </w:r>
      <w:r w:rsidR="00922440">
        <w:rPr>
          <w:lang w:val="en-US" w:eastAsia="en-GB"/>
        </w:rPr>
        <w:t>, or vice versa.</w:t>
      </w:r>
      <w:r w:rsidR="00D36FCB">
        <w:rPr>
          <w:lang w:val="en-US" w:eastAsia="en-GB"/>
        </w:rPr>
        <w:t xml:space="preserve"> But how </w:t>
      </w:r>
      <w:r w:rsidR="004F382A">
        <w:rPr>
          <w:lang w:val="en-US" w:eastAsia="en-GB"/>
        </w:rPr>
        <w:t>different</w:t>
      </w:r>
      <w:r w:rsidR="00D36FCB">
        <w:rPr>
          <w:lang w:val="en-US" w:eastAsia="en-GB"/>
        </w:rPr>
        <w:t xml:space="preserve"> </w:t>
      </w:r>
      <w:r w:rsidR="004F382A">
        <w:rPr>
          <w:lang w:val="en-US" w:eastAsia="en-GB"/>
        </w:rPr>
        <w:t xml:space="preserve">is </w:t>
      </w:r>
      <w:r w:rsidR="00D36FCB">
        <w:rPr>
          <w:lang w:val="en-US" w:eastAsia="en-GB"/>
        </w:rPr>
        <w:t xml:space="preserve">it in comparison </w:t>
      </w:r>
      <w:r w:rsidR="00612B2F">
        <w:rPr>
          <w:lang w:val="en-US" w:eastAsia="en-GB"/>
        </w:rPr>
        <w:t>to</w:t>
      </w:r>
      <w:r w:rsidR="00D36FCB">
        <w:rPr>
          <w:lang w:val="en-US" w:eastAsia="en-GB"/>
        </w:rPr>
        <w:t xml:space="preserve"> </w:t>
      </w:r>
      <w:r w:rsidR="004F382A">
        <w:rPr>
          <w:lang w:val="en-US" w:eastAsia="en-GB"/>
        </w:rPr>
        <w:t xml:space="preserve">the </w:t>
      </w:r>
      <w:r w:rsidR="00D36FCB">
        <w:rPr>
          <w:lang w:val="en-US" w:eastAsia="en-GB"/>
        </w:rPr>
        <w:t xml:space="preserve">deep learning approach? The </w:t>
      </w:r>
      <w:r w:rsidR="002E1E81">
        <w:rPr>
          <w:lang w:val="en-US" w:eastAsia="en-GB"/>
        </w:rPr>
        <w:t>Deep Learning</w:t>
      </w:r>
      <w:r w:rsidR="00D36FCB">
        <w:rPr>
          <w:lang w:val="en-US" w:eastAsia="en-GB"/>
        </w:rPr>
        <w:t xml:space="preserve"> approach will require hundreds of completely hand-labeled images, </w:t>
      </w:r>
      <w:r w:rsidR="004F382A">
        <w:rPr>
          <w:lang w:val="en-US" w:eastAsia="en-GB"/>
        </w:rPr>
        <w:t xml:space="preserve">a </w:t>
      </w:r>
      <w:r w:rsidR="00D36FCB">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sidR="002E1E81">
        <w:rPr>
          <w:lang w:val="en-US" w:eastAsia="en-GB"/>
        </w:rPr>
        <w:t>Random Forest</w:t>
      </w:r>
      <w:r w:rsidR="00D36FCB">
        <w:rPr>
          <w:lang w:val="en-US" w:eastAsia="en-GB"/>
        </w:rPr>
        <w:t xml:space="preserve"> approach</w:t>
      </w:r>
      <w:r w:rsidR="004F382A">
        <w:rPr>
          <w:lang w:val="en-US" w:eastAsia="en-GB"/>
        </w:rPr>
        <w:t>,</w:t>
      </w:r>
      <w:r w:rsidR="00D36FCB">
        <w:rPr>
          <w:lang w:val="en-US" w:eastAsia="en-GB"/>
        </w:rPr>
        <w:t xml:space="preserve"> you can get the stack-wise result in less than a minute, depending on the stack size and number of features. The amount of data required can be equal to 3-4 labeled cells on 1 slice! The rest generalizes itself. But with simplicity comes underperformance – </w:t>
      </w:r>
      <w:r w:rsidR="002E1E81">
        <w:rPr>
          <w:lang w:val="en-US" w:eastAsia="en-GB"/>
        </w:rPr>
        <w:t>Random Forest</w:t>
      </w:r>
      <w:r w:rsidR="00D36FCB">
        <w:rPr>
          <w:lang w:val="en-US" w:eastAsia="en-GB"/>
        </w:rPr>
        <w:t xml:space="preserve"> lacks generalization for different images. The capacity of this classifier is limited, and features are not optimized for </w:t>
      </w:r>
      <w:r w:rsidR="00577A0B">
        <w:rPr>
          <w:lang w:val="en-US" w:eastAsia="en-GB"/>
        </w:rPr>
        <w:t xml:space="preserve">the </w:t>
      </w:r>
      <w:r w:rsidR="00D36FCB">
        <w:rPr>
          <w:lang w:val="en-US" w:eastAsia="en-GB"/>
        </w:rPr>
        <w:t xml:space="preserve">application and are selected mostly intuitively. </w:t>
      </w:r>
      <w:r w:rsidR="002E1E81">
        <w:rPr>
          <w:lang w:val="en-US" w:eastAsia="en-GB"/>
        </w:rPr>
        <w:t>Deep Learning</w:t>
      </w:r>
      <w:r w:rsidR="00D36FCB">
        <w:rPr>
          <w:lang w:val="en-US" w:eastAsia="en-GB"/>
        </w:rPr>
        <w:t xml:space="preserve"> approach on the other hand </w:t>
      </w:r>
      <w:r w:rsidR="00577A0B">
        <w:rPr>
          <w:lang w:val="en-US" w:eastAsia="en-GB"/>
        </w:rPr>
        <w:t>optimizes</w:t>
      </w:r>
      <w:r w:rsidR="00D36FCB">
        <w:rPr>
          <w:lang w:val="en-US" w:eastAsia="en-GB"/>
        </w:rPr>
        <w:t xml:space="preserve"> a huge number of feature extractors to be most efficient for selected </w:t>
      </w:r>
      <w:r w:rsidR="00F437F1">
        <w:rPr>
          <w:lang w:val="en-US" w:eastAsia="en-GB"/>
        </w:rPr>
        <w:t>applications</w:t>
      </w:r>
      <w:r w:rsidR="00D36FCB">
        <w:rPr>
          <w:lang w:val="en-US" w:eastAsia="en-GB"/>
        </w:rPr>
        <w:t xml:space="preserve"> and hence performs better. </w:t>
      </w:r>
    </w:p>
    <w:p w14:paraId="2AAB8EA6" w14:textId="6C7D9C4C" w:rsidR="005E0F99" w:rsidRDefault="00852380" w:rsidP="00922440">
      <w:pPr>
        <w:pStyle w:val="AbkVerz"/>
        <w:rPr>
          <w:lang w:val="en-US" w:eastAsia="en-GB"/>
        </w:rPr>
      </w:pPr>
      <w:r>
        <w:rPr>
          <w:lang w:val="en-US" w:eastAsia="en-GB"/>
        </w:rPr>
        <w:t>Random Forest</w:t>
      </w:r>
      <w:r w:rsidR="00D36FCB">
        <w:rPr>
          <w:lang w:val="en-US" w:eastAsia="en-GB"/>
        </w:rPr>
        <w:t xml:space="preserve"> can be used as a labeling aid for </w:t>
      </w:r>
      <w:r>
        <w:rPr>
          <w:lang w:val="en-US" w:eastAsia="en-GB"/>
        </w:rPr>
        <w:t>Deep Learning</w:t>
      </w:r>
      <w:r w:rsidR="00D36FCB">
        <w:rPr>
          <w:lang w:val="en-US" w:eastAsia="en-GB"/>
        </w:rPr>
        <w:t xml:space="preserve"> dataset creation</w:t>
      </w:r>
      <w:r w:rsidR="00500ED5">
        <w:rPr>
          <w:lang w:val="en-US" w:eastAsia="en-GB"/>
        </w:rPr>
        <w:t xml:space="preserve">. </w:t>
      </w:r>
      <w:r w:rsidR="00037DDC">
        <w:rPr>
          <w:lang w:val="en-US" w:eastAsia="en-GB"/>
        </w:rPr>
        <w:t xml:space="preserve">Human manual labeling </w:t>
      </w:r>
      <w:r w:rsidR="00726971">
        <w:rPr>
          <w:lang w:val="en-US" w:eastAsia="en-GB"/>
        </w:rPr>
        <w:t xml:space="preserve">of 3d microscopic images </w:t>
      </w:r>
      <w:r w:rsidR="00037DDC">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t>
      </w:r>
      <w:r w:rsidR="004D262B">
        <w:rPr>
          <w:lang w:val="en-US" w:eastAsia="en-GB"/>
        </w:rPr>
        <w:t>at</w:t>
      </w:r>
      <w:r w:rsidR="002B13C0">
        <w:rPr>
          <w:lang w:val="en-US" w:eastAsia="en-GB"/>
        </w:rPr>
        <w:t xml:space="preserve"> </w:t>
      </w:r>
      <w:r w:rsidR="00023F7B">
        <w:rPr>
          <w:lang w:val="en-US" w:eastAsia="en-GB"/>
        </w:rPr>
        <w:t xml:space="preserve">a </w:t>
      </w:r>
      <w:r w:rsidR="002B13C0">
        <w:rPr>
          <w:lang w:val="en-US" w:eastAsia="en-GB"/>
        </w:rPr>
        <w:t xml:space="preserve">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086CDE23" w:rsidR="00C11F0A" w:rsidRDefault="00C11F0A" w:rsidP="00D36FCB">
      <w:pPr>
        <w:rPr>
          <w:lang w:val="en-US"/>
        </w:rPr>
      </w:pPr>
      <w:r>
        <w:rPr>
          <w:lang w:val="en-US"/>
        </w:rPr>
        <w:t xml:space="preserve">In </w:t>
      </w:r>
      <w:r w:rsidR="001B7F64">
        <w:rPr>
          <w:lang w:val="en-US"/>
        </w:rPr>
        <w:t>future work, the segmentation masks will be used to identify single cells and isolate their volume from the rest for further investigation, such as</w:t>
      </w:r>
      <w:r>
        <w:rPr>
          <w:lang w:val="en-US"/>
        </w:rPr>
        <w:t xml:space="preserve"> their size, shape, intensity, and relative concentration in the infiltrate. This work might give a different perspective on the disease progress and understa</w:t>
      </w:r>
      <w:r w:rsidR="0081011A">
        <w:rPr>
          <w:lang w:val="en-US"/>
        </w:rPr>
        <w:t xml:space="preserve">nding </w:t>
      </w:r>
      <w:r w:rsidR="00023F7B">
        <w:rPr>
          <w:lang w:val="en-US"/>
        </w:rPr>
        <w:t>of</w:t>
      </w:r>
      <w:r w:rsidR="0081011A">
        <w:rPr>
          <w:lang w:val="en-US"/>
        </w:rPr>
        <w:t xml:space="preserve"> how the body’s defenses work </w:t>
      </w:r>
      <w:r w:rsidR="00244C37">
        <w:rPr>
          <w:lang w:val="en-US"/>
        </w:rPr>
        <w:t>overtime</w:t>
      </w:r>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393" w:name="_Toc101120039"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93"/>
        </w:p>
        <w:sdt>
          <w:sdtPr>
            <w:rPr>
              <w:lang w:val="en-US"/>
            </w:rPr>
            <w:id w:val="111145805"/>
            <w:bibliography/>
          </w:sdtPr>
          <w:sdtEndPr/>
          <w:sdtContent>
            <w:p w14:paraId="75BC0AA2" w14:textId="77777777" w:rsidR="00546E1C"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546E1C" w14:paraId="5ECA000D" w14:textId="77777777">
                <w:trPr>
                  <w:divId w:val="2111462918"/>
                  <w:tblCellSpacing w:w="15" w:type="dxa"/>
                </w:trPr>
                <w:tc>
                  <w:tcPr>
                    <w:tcW w:w="50" w:type="pct"/>
                    <w:hideMark/>
                  </w:tcPr>
                  <w:p w14:paraId="27FA2911" w14:textId="17D8DDA7" w:rsidR="00546E1C" w:rsidRDefault="00546E1C">
                    <w:pPr>
                      <w:pStyle w:val="Bibliography"/>
                      <w:rPr>
                        <w:noProof/>
                        <w:lang w:val="en-US"/>
                      </w:rPr>
                    </w:pPr>
                    <w:r>
                      <w:rPr>
                        <w:noProof/>
                        <w:lang w:val="en-US"/>
                      </w:rPr>
                      <w:t xml:space="preserve">[1] </w:t>
                    </w:r>
                  </w:p>
                </w:tc>
                <w:tc>
                  <w:tcPr>
                    <w:tcW w:w="0" w:type="auto"/>
                    <w:hideMark/>
                  </w:tcPr>
                  <w:p w14:paraId="43062BC5" w14:textId="77777777" w:rsidR="00546E1C" w:rsidRDefault="00546E1C">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546E1C" w:rsidRPr="00C82506" w14:paraId="57275817" w14:textId="77777777">
                <w:trPr>
                  <w:divId w:val="2111462918"/>
                  <w:tblCellSpacing w:w="15" w:type="dxa"/>
                </w:trPr>
                <w:tc>
                  <w:tcPr>
                    <w:tcW w:w="50" w:type="pct"/>
                    <w:hideMark/>
                  </w:tcPr>
                  <w:p w14:paraId="0670EA9D" w14:textId="77777777" w:rsidR="00546E1C" w:rsidRDefault="00546E1C">
                    <w:pPr>
                      <w:pStyle w:val="Bibliography"/>
                      <w:rPr>
                        <w:noProof/>
                        <w:lang w:val="en-US"/>
                      </w:rPr>
                    </w:pPr>
                    <w:r>
                      <w:rPr>
                        <w:noProof/>
                        <w:lang w:val="en-US"/>
                      </w:rPr>
                      <w:t xml:space="preserve">[2] </w:t>
                    </w:r>
                  </w:p>
                </w:tc>
                <w:tc>
                  <w:tcPr>
                    <w:tcW w:w="0" w:type="auto"/>
                    <w:hideMark/>
                  </w:tcPr>
                  <w:p w14:paraId="34E52E20" w14:textId="77777777" w:rsidR="00546E1C" w:rsidRDefault="00546E1C">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546E1C" w:rsidRPr="00C82506" w14:paraId="2C11E3CD" w14:textId="77777777">
                <w:trPr>
                  <w:divId w:val="2111462918"/>
                  <w:tblCellSpacing w:w="15" w:type="dxa"/>
                </w:trPr>
                <w:tc>
                  <w:tcPr>
                    <w:tcW w:w="50" w:type="pct"/>
                    <w:hideMark/>
                  </w:tcPr>
                  <w:p w14:paraId="1B6B5BB9" w14:textId="77777777" w:rsidR="00546E1C" w:rsidRDefault="00546E1C">
                    <w:pPr>
                      <w:pStyle w:val="Bibliography"/>
                      <w:rPr>
                        <w:noProof/>
                        <w:lang w:val="en-US"/>
                      </w:rPr>
                    </w:pPr>
                    <w:r>
                      <w:rPr>
                        <w:noProof/>
                        <w:lang w:val="en-US"/>
                      </w:rPr>
                      <w:t xml:space="preserve">[3] </w:t>
                    </w:r>
                  </w:p>
                </w:tc>
                <w:tc>
                  <w:tcPr>
                    <w:tcW w:w="0" w:type="auto"/>
                    <w:hideMark/>
                  </w:tcPr>
                  <w:p w14:paraId="00AA9B3B" w14:textId="77777777" w:rsidR="00546E1C" w:rsidRDefault="00546E1C">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546E1C" w:rsidRPr="00C82506" w14:paraId="60E21C1A" w14:textId="77777777">
                <w:trPr>
                  <w:divId w:val="2111462918"/>
                  <w:tblCellSpacing w:w="15" w:type="dxa"/>
                </w:trPr>
                <w:tc>
                  <w:tcPr>
                    <w:tcW w:w="50" w:type="pct"/>
                    <w:hideMark/>
                  </w:tcPr>
                  <w:p w14:paraId="455D003F" w14:textId="77777777" w:rsidR="00546E1C" w:rsidRDefault="00546E1C">
                    <w:pPr>
                      <w:pStyle w:val="Bibliography"/>
                      <w:rPr>
                        <w:noProof/>
                        <w:lang w:val="en-US"/>
                      </w:rPr>
                    </w:pPr>
                    <w:r>
                      <w:rPr>
                        <w:noProof/>
                        <w:lang w:val="en-US"/>
                      </w:rPr>
                      <w:t xml:space="preserve">[4] </w:t>
                    </w:r>
                  </w:p>
                </w:tc>
                <w:tc>
                  <w:tcPr>
                    <w:tcW w:w="0" w:type="auto"/>
                    <w:hideMark/>
                  </w:tcPr>
                  <w:p w14:paraId="1BDF4EE3" w14:textId="77777777" w:rsidR="00546E1C" w:rsidRDefault="00546E1C">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546E1C" w:rsidRPr="00C82506" w14:paraId="0E75FFA2" w14:textId="77777777">
                <w:trPr>
                  <w:divId w:val="2111462918"/>
                  <w:tblCellSpacing w:w="15" w:type="dxa"/>
                </w:trPr>
                <w:tc>
                  <w:tcPr>
                    <w:tcW w:w="50" w:type="pct"/>
                    <w:hideMark/>
                  </w:tcPr>
                  <w:p w14:paraId="5D5CEFC7" w14:textId="77777777" w:rsidR="00546E1C" w:rsidRDefault="00546E1C">
                    <w:pPr>
                      <w:pStyle w:val="Bibliography"/>
                      <w:rPr>
                        <w:noProof/>
                        <w:lang w:val="en-US"/>
                      </w:rPr>
                    </w:pPr>
                    <w:r>
                      <w:rPr>
                        <w:noProof/>
                        <w:lang w:val="en-US"/>
                      </w:rPr>
                      <w:t xml:space="preserve">[5] </w:t>
                    </w:r>
                  </w:p>
                </w:tc>
                <w:tc>
                  <w:tcPr>
                    <w:tcW w:w="0" w:type="auto"/>
                    <w:hideMark/>
                  </w:tcPr>
                  <w:p w14:paraId="5167996E" w14:textId="77777777" w:rsidR="00546E1C" w:rsidRDefault="00546E1C">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546E1C" w:rsidRPr="00C82506" w14:paraId="75C111F8" w14:textId="77777777">
                <w:trPr>
                  <w:divId w:val="2111462918"/>
                  <w:tblCellSpacing w:w="15" w:type="dxa"/>
                </w:trPr>
                <w:tc>
                  <w:tcPr>
                    <w:tcW w:w="50" w:type="pct"/>
                    <w:hideMark/>
                  </w:tcPr>
                  <w:p w14:paraId="5FDCA831" w14:textId="77777777" w:rsidR="00546E1C" w:rsidRDefault="00546E1C">
                    <w:pPr>
                      <w:pStyle w:val="Bibliography"/>
                      <w:rPr>
                        <w:noProof/>
                        <w:lang w:val="en-US"/>
                      </w:rPr>
                    </w:pPr>
                    <w:r>
                      <w:rPr>
                        <w:noProof/>
                        <w:lang w:val="en-US"/>
                      </w:rPr>
                      <w:t xml:space="preserve">[6] </w:t>
                    </w:r>
                  </w:p>
                </w:tc>
                <w:tc>
                  <w:tcPr>
                    <w:tcW w:w="0" w:type="auto"/>
                    <w:hideMark/>
                  </w:tcPr>
                  <w:p w14:paraId="2F2D3E70" w14:textId="77777777" w:rsidR="00546E1C" w:rsidRDefault="00546E1C">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546E1C" w:rsidRPr="00C82506" w14:paraId="652A1113" w14:textId="77777777">
                <w:trPr>
                  <w:divId w:val="2111462918"/>
                  <w:tblCellSpacing w:w="15" w:type="dxa"/>
                </w:trPr>
                <w:tc>
                  <w:tcPr>
                    <w:tcW w:w="50" w:type="pct"/>
                    <w:hideMark/>
                  </w:tcPr>
                  <w:p w14:paraId="0ADB5BA5" w14:textId="77777777" w:rsidR="00546E1C" w:rsidRDefault="00546E1C">
                    <w:pPr>
                      <w:pStyle w:val="Bibliography"/>
                      <w:rPr>
                        <w:noProof/>
                        <w:lang w:val="en-US"/>
                      </w:rPr>
                    </w:pPr>
                    <w:r>
                      <w:rPr>
                        <w:noProof/>
                        <w:lang w:val="en-US"/>
                      </w:rPr>
                      <w:t xml:space="preserve">[7] </w:t>
                    </w:r>
                  </w:p>
                </w:tc>
                <w:tc>
                  <w:tcPr>
                    <w:tcW w:w="0" w:type="auto"/>
                    <w:hideMark/>
                  </w:tcPr>
                  <w:p w14:paraId="1C5788DC" w14:textId="77777777" w:rsidR="00546E1C" w:rsidRDefault="00546E1C">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546E1C" w14:paraId="0DFB964F" w14:textId="77777777">
                <w:trPr>
                  <w:divId w:val="2111462918"/>
                  <w:tblCellSpacing w:w="15" w:type="dxa"/>
                </w:trPr>
                <w:tc>
                  <w:tcPr>
                    <w:tcW w:w="50" w:type="pct"/>
                    <w:hideMark/>
                  </w:tcPr>
                  <w:p w14:paraId="19DDE5BD" w14:textId="77777777" w:rsidR="00546E1C" w:rsidRDefault="00546E1C">
                    <w:pPr>
                      <w:pStyle w:val="Bibliography"/>
                      <w:rPr>
                        <w:noProof/>
                        <w:lang w:val="en-US"/>
                      </w:rPr>
                    </w:pPr>
                    <w:r>
                      <w:rPr>
                        <w:noProof/>
                        <w:lang w:val="en-US"/>
                      </w:rPr>
                      <w:t xml:space="preserve">[8] </w:t>
                    </w:r>
                  </w:p>
                </w:tc>
                <w:tc>
                  <w:tcPr>
                    <w:tcW w:w="0" w:type="auto"/>
                    <w:hideMark/>
                  </w:tcPr>
                  <w:p w14:paraId="70C34359" w14:textId="77777777" w:rsidR="00546E1C" w:rsidRPr="00AB585D" w:rsidRDefault="00546E1C">
                    <w:pPr>
                      <w:pStyle w:val="Bibliography"/>
                      <w:rPr>
                        <w:noProof/>
                      </w:rPr>
                    </w:pPr>
                    <w:r w:rsidRPr="00AB585D">
                      <w:rPr>
                        <w:noProof/>
                      </w:rPr>
                      <w:t xml:space="preserve">J. L. a. N.-I. J. a. B. F. a. W. J. D. a. Y. N. a. G. E. a. Y. T. a. t. s.-i. c. van der Walt Stefan and Schönberger, "scikit-image: image processing in Python," </w:t>
                    </w:r>
                    <w:r w:rsidRPr="00AB585D">
                      <w:rPr>
                        <w:i/>
                        <w:iCs/>
                        <w:noProof/>
                      </w:rPr>
                      <w:t xml:space="preserve">PeerJ, </w:t>
                    </w:r>
                    <w:r w:rsidRPr="00AB585D">
                      <w:rPr>
                        <w:noProof/>
                      </w:rPr>
                      <w:t xml:space="preserve">vol. 2, p. e453, 2014. </w:t>
                    </w:r>
                  </w:p>
                </w:tc>
              </w:tr>
              <w:tr w:rsidR="00546E1C" w:rsidRPr="00C82506" w14:paraId="1F72F250" w14:textId="77777777">
                <w:trPr>
                  <w:divId w:val="2111462918"/>
                  <w:tblCellSpacing w:w="15" w:type="dxa"/>
                </w:trPr>
                <w:tc>
                  <w:tcPr>
                    <w:tcW w:w="50" w:type="pct"/>
                    <w:hideMark/>
                  </w:tcPr>
                  <w:p w14:paraId="07C21A9C" w14:textId="77777777" w:rsidR="00546E1C" w:rsidRDefault="00546E1C">
                    <w:pPr>
                      <w:pStyle w:val="Bibliography"/>
                      <w:rPr>
                        <w:noProof/>
                        <w:lang w:val="en-US"/>
                      </w:rPr>
                    </w:pPr>
                    <w:r>
                      <w:rPr>
                        <w:noProof/>
                        <w:lang w:val="en-US"/>
                      </w:rPr>
                      <w:t xml:space="preserve">[9] </w:t>
                    </w:r>
                  </w:p>
                </w:tc>
                <w:tc>
                  <w:tcPr>
                    <w:tcW w:w="0" w:type="auto"/>
                    <w:hideMark/>
                  </w:tcPr>
                  <w:p w14:paraId="3C839835" w14:textId="77777777" w:rsidR="00546E1C" w:rsidRDefault="00546E1C">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17C69E5D" w14:textId="77777777" w:rsidR="00546E1C" w:rsidRPr="00AB585D" w:rsidRDefault="00546E1C">
              <w:pPr>
                <w:divId w:val="211146291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7"/>
          <w:headerReference w:type="default" r:id="rId38"/>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94" w:name="_Toc101120040"/>
      <w:r>
        <w:rPr>
          <w:lang w:val="en-US"/>
        </w:rPr>
        <w:t>A</w:t>
      </w:r>
      <w:r w:rsidR="002669E6" w:rsidRPr="006F29DA">
        <w:rPr>
          <w:lang w:val="en-US"/>
        </w:rPr>
        <w:t>ppendix</w:t>
      </w:r>
      <w:bookmarkEnd w:id="39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r w:rsidRPr="006F29DA">
              <w:rPr>
                <w:rFonts w:ascii="Corbel" w:hAnsi="Corbel"/>
                <w:lang w:val="en-US"/>
              </w:rPr>
              <w:t>Adress</w:t>
            </w:r>
          </w:p>
        </w:tc>
        <w:tc>
          <w:tcPr>
            <w:tcW w:w="5601" w:type="dxa"/>
          </w:tcPr>
          <w:p w14:paraId="251968E0" w14:textId="2AEF0B83" w:rsidR="00924038" w:rsidRPr="006F29DA" w:rsidRDefault="00FB7A45" w:rsidP="00504DFF">
            <w:pPr>
              <w:rPr>
                <w:lang w:val="en-US"/>
              </w:rPr>
            </w:pPr>
            <w:r w:rsidRPr="006F29DA">
              <w:rPr>
                <w:lang w:val="en-US"/>
              </w:rPr>
              <w:t>Koldestraße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r w:rsidRPr="006F29DA">
              <w:rPr>
                <w:rFonts w:ascii="Corbel" w:hAnsi="Corbel"/>
                <w:lang w:val="en-US"/>
              </w:rPr>
              <w:t>Telefon</w:t>
            </w:r>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r w:rsidRPr="00271147">
              <w:t>Friedrich Alexander Universität Erlangen-Nürnberg</w:t>
            </w:r>
          </w:p>
        </w:tc>
      </w:tr>
      <w:tr w:rsidR="00924038" w:rsidRPr="00C82506"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C82506"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r w:rsidRPr="006F29DA">
              <w:rPr>
                <w:lang w:val="en-US"/>
              </w:rPr>
              <w:t>Interherence GmbH</w:t>
            </w:r>
            <w:r w:rsidR="0037415A" w:rsidRPr="006F29DA">
              <w:rPr>
                <w:lang w:val="en-US"/>
              </w:rPr>
              <w:t xml:space="preserve"> – Optical engineer</w:t>
            </w:r>
          </w:p>
        </w:tc>
      </w:tr>
      <w:tr w:rsidR="003D3CD5" w:rsidRPr="00C82506"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C82506"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C82506"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C82506"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C82506"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C82506" w:rsidRDefault="00A7489A" w:rsidP="00A7489A">
      <w:pPr>
        <w:rPr>
          <w:lang w:val="en-US"/>
          <w:rPrChange w:id="395" w:author="Sergei Dobrovolskii" w:date="2022-07-18T18:00:00Z">
            <w:rPr/>
          </w:rPrChange>
        </w:rPr>
      </w:pPr>
      <w:r w:rsidRPr="00C82506">
        <w:rPr>
          <w:lang w:val="en-US"/>
          <w:rPrChange w:id="396" w:author="Sergei Dobrovolskii" w:date="2022-07-18T18:00:00Z">
            <w:rPr/>
          </w:rPrChange>
        </w:rPr>
        <w:t>Erlangen, den xx.xx.xxxx</w:t>
      </w:r>
    </w:p>
    <w:p w14:paraId="25196916" w14:textId="77777777" w:rsidR="00A7489A" w:rsidRPr="00C82506" w:rsidRDefault="00A7489A" w:rsidP="00A7489A">
      <w:pPr>
        <w:rPr>
          <w:lang w:val="en-US"/>
          <w:rPrChange w:id="397" w:author="Sergei Dobrovolskii" w:date="2022-07-18T18:00:00Z">
            <w:rPr/>
          </w:rPrChange>
        </w:rPr>
      </w:pPr>
    </w:p>
    <w:p w14:paraId="25196917" w14:textId="77777777" w:rsidR="00A7489A" w:rsidRPr="00C82506" w:rsidRDefault="00A7489A" w:rsidP="00A7489A">
      <w:pPr>
        <w:rPr>
          <w:lang w:val="en-US"/>
          <w:rPrChange w:id="398" w:author="Sergei Dobrovolskii" w:date="2022-07-18T18:00:00Z">
            <w:rPr/>
          </w:rPrChange>
        </w:rPr>
      </w:pPr>
      <w:r w:rsidRPr="00C82506">
        <w:rPr>
          <w:lang w:val="en-US"/>
          <w:rPrChange w:id="399" w:author="Sergei Dobrovolskii" w:date="2022-07-18T18:00:00Z">
            <w:rPr/>
          </w:rPrChange>
        </w:rPr>
        <w:t>(sign here)</w:t>
      </w:r>
    </w:p>
    <w:p w14:paraId="25196918" w14:textId="77777777" w:rsidR="00A7489A" w:rsidRPr="00C82506" w:rsidRDefault="00A7489A" w:rsidP="00A7489A">
      <w:pPr>
        <w:rPr>
          <w:lang w:val="en-US"/>
          <w:rPrChange w:id="400" w:author="Sergei Dobrovolskii" w:date="2022-07-18T18:00:00Z">
            <w:rPr/>
          </w:rPrChange>
        </w:rPr>
      </w:pPr>
    </w:p>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11A4C8FD" w:rsidR="002F6690" w:rsidRPr="006F29DA" w:rsidRDefault="002F3D22" w:rsidP="00F53BC1">
      <w:pPr>
        <w:pStyle w:val="berschrift1ohneNum"/>
        <w:rPr>
          <w:lang w:val="en-US"/>
        </w:rPr>
      </w:pPr>
      <w:r>
        <w:rPr>
          <w:lang w:val="en-US"/>
        </w:rPr>
        <w:t>Acknowledgment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ebastian Schürmann" w:date="2022-05-04T10:13:00Z" w:initials="SS">
    <w:p w14:paraId="261A21FB" w14:textId="77777777" w:rsidR="00994183" w:rsidRDefault="00994183">
      <w:pPr>
        <w:pStyle w:val="CommentText"/>
        <w:rPr>
          <w:lang w:val="en-US"/>
        </w:rPr>
      </w:pPr>
      <w:r>
        <w:rPr>
          <w:rStyle w:val="CommentReference"/>
        </w:rPr>
        <w:annotationRef/>
      </w:r>
      <w:r w:rsidR="00870BBC" w:rsidRPr="00870BBC">
        <w:rPr>
          <w:lang w:val="en-US"/>
        </w:rPr>
        <w:t>I would leave the deep n</w:t>
      </w:r>
      <w:r w:rsidR="00870BBC">
        <w:rPr>
          <w:lang w:val="en-US"/>
        </w:rPr>
        <w:t xml:space="preserve">eural networks out here. Leaves a wrong impression. </w:t>
      </w:r>
    </w:p>
    <w:p w14:paraId="67BF1307" w14:textId="77777777" w:rsidR="00870BBC" w:rsidRDefault="00870BBC">
      <w:pPr>
        <w:pStyle w:val="CommentText"/>
        <w:rPr>
          <w:lang w:val="en-US"/>
        </w:rPr>
      </w:pPr>
    </w:p>
    <w:p w14:paraId="4D83AFB0" w14:textId="74C833A5" w:rsidR="00870BBC" w:rsidRPr="00870BBC" w:rsidRDefault="00870BBC">
      <w:pPr>
        <w:pStyle w:val="CommentText"/>
        <w:rPr>
          <w:lang w:val="en-US"/>
        </w:rPr>
      </w:pPr>
      <w:r>
        <w:rPr>
          <w:lang w:val="en-US"/>
        </w:rPr>
        <w:t xml:space="preserve">Please write about the aim first: identifying different populations of cells in 3d tissue. Then manual, then automated, and random forest. No deep learning in abstract.  </w:t>
      </w:r>
    </w:p>
  </w:comment>
  <w:comment w:id="13" w:author="Sebastian Schürmann" w:date="2022-05-04T10:14:00Z" w:initials="SS">
    <w:p w14:paraId="4AA0EF7C" w14:textId="1B10476F" w:rsidR="00870BBC" w:rsidRDefault="00870BBC">
      <w:pPr>
        <w:pStyle w:val="CommentText"/>
      </w:pPr>
      <w:r>
        <w:rPr>
          <w:rStyle w:val="CommentReference"/>
        </w:rPr>
        <w:annotationRef/>
      </w:r>
    </w:p>
  </w:comment>
  <w:comment w:id="24" w:author="Sebastian Schürmann" w:date="2022-05-04T10:32:00Z" w:initials="SS">
    <w:p w14:paraId="38750DC7" w14:textId="2C581131" w:rsidR="000B64C1" w:rsidRPr="000B64C1" w:rsidRDefault="000B64C1">
      <w:pPr>
        <w:pStyle w:val="CommentText"/>
        <w:rPr>
          <w:lang w:val="en-US"/>
        </w:rPr>
      </w:pPr>
      <w:r>
        <w:rPr>
          <w:lang w:val="en-US"/>
        </w:rPr>
        <w:t>“</w:t>
      </w:r>
      <w:r>
        <w:rPr>
          <w:rStyle w:val="CommentReference"/>
        </w:rPr>
        <w:annotationRef/>
      </w:r>
      <w:r w:rsidRPr="000B64C1">
        <w:rPr>
          <w:lang w:val="en-US"/>
        </w:rPr>
        <w:t>Thesis“</w:t>
      </w:r>
      <w:r>
        <w:rPr>
          <w:lang w:val="en-US"/>
        </w:rPr>
        <w:t xml:space="preserve"> alone mostly refers to a doctoral thesis = dissertation. Master’s thesis or in this research project... </w:t>
      </w:r>
    </w:p>
  </w:comment>
  <w:comment w:id="23" w:author="Sebastian Schürmann" w:date="2022-05-04T10:19:00Z" w:initials="SS">
    <w:p w14:paraId="3A85DC78" w14:textId="0CA18B39" w:rsidR="00D46418" w:rsidRPr="00D46418" w:rsidRDefault="00D46418">
      <w:pPr>
        <w:pStyle w:val="CommentText"/>
        <w:rPr>
          <w:lang w:val="en-US"/>
        </w:rPr>
      </w:pPr>
      <w:r>
        <w:rPr>
          <w:rStyle w:val="CommentReference"/>
        </w:rPr>
        <w:annotationRef/>
      </w:r>
      <w:r>
        <w:rPr>
          <w:lang w:val="en-US"/>
        </w:rPr>
        <w:t xml:space="preserve">In </w:t>
      </w:r>
      <w:r w:rsidRPr="00D46418">
        <w:rPr>
          <w:lang w:val="en-US"/>
        </w:rPr>
        <w:t>your int</w:t>
      </w:r>
      <w:r>
        <w:rPr>
          <w:lang w:val="en-US"/>
        </w:rPr>
        <w:t xml:space="preserve">roduction, you want to pick up the reader at his starting point and guide him towards the problem you are approaching. </w:t>
      </w:r>
    </w:p>
  </w:comment>
  <w:comment w:id="30" w:author="Sebastian Schürmann" w:date="2022-05-04T10:22:00Z" w:initials="SS">
    <w:p w14:paraId="0BF794B7" w14:textId="2A1150EA" w:rsidR="00D46418" w:rsidRPr="00D46418" w:rsidRDefault="00D46418">
      <w:pPr>
        <w:pStyle w:val="CommentText"/>
        <w:rPr>
          <w:lang w:val="en-US"/>
        </w:rPr>
      </w:pPr>
      <w:r>
        <w:rPr>
          <w:rStyle w:val="CommentReference"/>
        </w:rPr>
        <w:annotationRef/>
      </w:r>
      <w:r w:rsidRPr="00D46418">
        <w:rPr>
          <w:lang w:val="en-US"/>
        </w:rPr>
        <w:t>This is not a standard p</w:t>
      </w:r>
      <w:r>
        <w:rPr>
          <w:lang w:val="en-US"/>
        </w:rPr>
        <w:t xml:space="preserve">rocedure yet. We are currently exploring the potential of this new technology…. </w:t>
      </w:r>
    </w:p>
  </w:comment>
  <w:comment w:id="35" w:author="Sebastian Schürmann" w:date="2022-05-04T10:30:00Z" w:initials="SS">
    <w:p w14:paraId="5C847F32" w14:textId="2CEDF61F" w:rsidR="000B64C1" w:rsidRPr="000B64C1" w:rsidRDefault="000B64C1">
      <w:pPr>
        <w:pStyle w:val="CommentText"/>
        <w:rPr>
          <w:lang w:val="en-US"/>
        </w:rPr>
      </w:pPr>
      <w:r>
        <w:rPr>
          <w:rStyle w:val="CommentReference"/>
        </w:rPr>
        <w:annotationRef/>
      </w:r>
      <w:r>
        <w:rPr>
          <w:lang w:val="en-US"/>
        </w:rPr>
        <w:t xml:space="preserve">please talk about both classification and segmentation shortly in the introduction and develop that towards what you are aiming at with this research project </w:t>
      </w:r>
    </w:p>
  </w:comment>
  <w:comment w:id="38" w:author="Sebastian Schürmann" w:date="2022-05-04T10:28:00Z" w:initials="SS">
    <w:p w14:paraId="55708EDC" w14:textId="77777777" w:rsidR="0074214A" w:rsidRDefault="0074214A">
      <w:pPr>
        <w:pStyle w:val="CommentText"/>
        <w:rPr>
          <w:lang w:val="en-US"/>
        </w:rPr>
      </w:pPr>
      <w:r>
        <w:rPr>
          <w:rStyle w:val="CommentReference"/>
        </w:rPr>
        <w:annotationRef/>
      </w:r>
      <w:r w:rsidRPr="000B64C1">
        <w:rPr>
          <w:lang w:val="en-US"/>
        </w:rPr>
        <w:t>I would delete this</w:t>
      </w:r>
      <w:r w:rsidR="000B64C1">
        <w:rPr>
          <w:lang w:val="en-US"/>
        </w:rPr>
        <w:t>.</w:t>
      </w:r>
    </w:p>
    <w:p w14:paraId="1AE4AB91" w14:textId="464DA39E" w:rsidR="000B64C1" w:rsidRPr="000B64C1" w:rsidRDefault="000B64C1">
      <w:pPr>
        <w:pStyle w:val="CommentText"/>
        <w:rPr>
          <w:lang w:val="en-US"/>
        </w:rPr>
      </w:pPr>
    </w:p>
  </w:comment>
  <w:comment w:id="40" w:author="Sebastian Schürmann" w:date="2022-05-04T10:40:00Z" w:initials="SS">
    <w:p w14:paraId="489B443F" w14:textId="77777777" w:rsidR="00C1570D" w:rsidRDefault="00C1570D">
      <w:pPr>
        <w:pStyle w:val="CommentText"/>
        <w:rPr>
          <w:lang w:val="en-US"/>
        </w:rPr>
      </w:pPr>
      <w:r>
        <w:rPr>
          <w:rStyle w:val="CommentReference"/>
        </w:rPr>
        <w:annotationRef/>
      </w:r>
      <w:r w:rsidRPr="00C1570D">
        <w:rPr>
          <w:lang w:val="en-US"/>
        </w:rPr>
        <w:t>More precisely please what should be achieved</w:t>
      </w:r>
      <w:r>
        <w:rPr>
          <w:lang w:val="en-US"/>
        </w:rPr>
        <w:t xml:space="preserve">? </w:t>
      </w:r>
    </w:p>
    <w:p w14:paraId="712B6FA3" w14:textId="77777777" w:rsidR="00C1570D" w:rsidRDefault="00C1570D">
      <w:pPr>
        <w:pStyle w:val="CommentText"/>
        <w:rPr>
          <w:lang w:val="en-US"/>
        </w:rPr>
      </w:pPr>
    </w:p>
    <w:p w14:paraId="37C7E5CA" w14:textId="01BF55A6" w:rsidR="00C1570D" w:rsidRPr="00C1570D" w:rsidRDefault="00C1570D">
      <w:pPr>
        <w:pStyle w:val="CommentText"/>
        <w:rPr>
          <w:lang w:val="en-US"/>
        </w:rPr>
      </w:pPr>
      <w:r>
        <w:rPr>
          <w:lang w:val="en-US"/>
        </w:rPr>
        <w:t xml:space="preserve">Automated identification of cells in three-dimensional tissue samples? </w:t>
      </w:r>
    </w:p>
  </w:comment>
  <w:comment w:id="41" w:author="Sergei Dobrovolskii" w:date="2022-07-18T18:39:00Z" w:initials="SD">
    <w:p w14:paraId="12AA5D82" w14:textId="77777777" w:rsidR="001671CA" w:rsidRDefault="001671CA" w:rsidP="00DB0A89">
      <w:pPr>
        <w:jc w:val="left"/>
      </w:pPr>
      <w:r>
        <w:rPr>
          <w:rStyle w:val="CommentReference"/>
        </w:rPr>
        <w:annotationRef/>
      </w:r>
      <w:r>
        <w:rPr>
          <w:sz w:val="20"/>
          <w:szCs w:val="20"/>
        </w:rPr>
        <w:t xml:space="preserve">No, the assitance for labeling is the main thing to be achived. Not the cell segmentation and counting of it. It is addressed in my Master </w:t>
      </w:r>
    </w:p>
  </w:comment>
  <w:comment w:id="45" w:author="Sebastian Schürmann" w:date="2022-05-04T10:46:00Z" w:initials="SS">
    <w:p w14:paraId="4598CBC1" w14:textId="3A16B8F1" w:rsidR="006C2EE9" w:rsidRPr="006C2EE9" w:rsidRDefault="006C2EE9">
      <w:pPr>
        <w:pStyle w:val="CommentText"/>
        <w:rPr>
          <w:lang w:val="en-US"/>
        </w:rPr>
      </w:pPr>
      <w:r>
        <w:rPr>
          <w:rStyle w:val="CommentReference"/>
        </w:rPr>
        <w:annotationRef/>
      </w:r>
      <w:r w:rsidRPr="006C2EE9">
        <w:rPr>
          <w:lang w:val="en-US"/>
        </w:rPr>
        <w:t>P</w:t>
      </w:r>
      <w:r>
        <w:rPr>
          <w:lang w:val="en-US"/>
        </w:rPr>
        <w:t xml:space="preserve">lease reduce number of sections and subsections in State of the art and regroup. Very short paragraphs can also get a Level 4 heading without numbers. </w:t>
      </w:r>
    </w:p>
  </w:comment>
  <w:comment w:id="54" w:author="Sebastian Schürmann" w:date="2022-05-04T10:48:00Z" w:initials="SS">
    <w:p w14:paraId="3DE52F95" w14:textId="77777777" w:rsidR="006C2EE9" w:rsidRDefault="006C2EE9">
      <w:pPr>
        <w:pStyle w:val="CommentText"/>
        <w:rPr>
          <w:lang w:val="en-US"/>
        </w:rPr>
      </w:pPr>
      <w:r>
        <w:rPr>
          <w:rStyle w:val="CommentReference"/>
        </w:rPr>
        <w:annotationRef/>
      </w:r>
      <w:r w:rsidRPr="006C2EE9">
        <w:rPr>
          <w:lang w:val="en-US"/>
        </w:rPr>
        <w:t>I would describe i</w:t>
      </w:r>
      <w:r>
        <w:rPr>
          <w:lang w:val="en-US"/>
        </w:rPr>
        <w:t xml:space="preserve">t the other way round and start from larger structures then go towards small and cells. </w:t>
      </w:r>
    </w:p>
    <w:p w14:paraId="3D53B958" w14:textId="77777777" w:rsidR="006C2EE9" w:rsidRDefault="006C2EE9">
      <w:pPr>
        <w:pStyle w:val="CommentText"/>
        <w:rPr>
          <w:lang w:val="en-US"/>
        </w:rPr>
      </w:pPr>
    </w:p>
    <w:p w14:paraId="4851B24F" w14:textId="457EC9D8" w:rsidR="006C2EE9" w:rsidRPr="006C2EE9" w:rsidRDefault="006C2EE9">
      <w:pPr>
        <w:pStyle w:val="CommentText"/>
        <w:rPr>
          <w:lang w:val="en-US"/>
        </w:rPr>
      </w:pPr>
      <w:r>
        <w:rPr>
          <w:lang w:val="en-US"/>
        </w:rPr>
        <w:t>Reads as if we are just a bunch of cells – I prefer to think we have evolved above that…</w:t>
      </w:r>
      <w:r w:rsidR="001C6AFE">
        <w:rPr>
          <w:lang w:val="en-US"/>
        </w:rPr>
        <w:t xml:space="preserve"> </w:t>
      </w:r>
    </w:p>
  </w:comment>
  <w:comment w:id="64" w:author="Sebastian Schürmann" w:date="2022-05-04T10:45:00Z" w:initials="SS">
    <w:p w14:paraId="026EC5A2" w14:textId="70E8B695" w:rsidR="006C2EE9" w:rsidRPr="006C2EE9" w:rsidRDefault="006C2EE9">
      <w:pPr>
        <w:pStyle w:val="CommentText"/>
        <w:rPr>
          <w:lang w:val="en-US"/>
        </w:rPr>
      </w:pPr>
      <w:r>
        <w:rPr>
          <w:rStyle w:val="CommentReference"/>
        </w:rPr>
        <w:annotationRef/>
      </w:r>
      <w:r w:rsidRPr="006C2EE9">
        <w:rPr>
          <w:lang w:val="en-US"/>
        </w:rPr>
        <w:t>One or two sentences about r</w:t>
      </w:r>
      <w:r>
        <w:rPr>
          <w:lang w:val="en-US"/>
        </w:rPr>
        <w:t xml:space="preserve">outine </w:t>
      </w:r>
    </w:p>
  </w:comment>
  <w:comment w:id="83" w:author="Sebastian Schürmann" w:date="2022-05-04T10:50:00Z" w:initials="SS">
    <w:p w14:paraId="354B10DD" w14:textId="1C5E73CE" w:rsidR="001C6AFE" w:rsidRPr="001C6AFE" w:rsidRDefault="001C6AFE">
      <w:pPr>
        <w:pStyle w:val="CommentText"/>
        <w:rPr>
          <w:lang w:val="en-US"/>
        </w:rPr>
      </w:pPr>
      <w:r>
        <w:rPr>
          <w:rStyle w:val="CommentReference"/>
        </w:rPr>
        <w:annotationRef/>
      </w:r>
      <w:r w:rsidRPr="001C6AFE">
        <w:rPr>
          <w:lang w:val="en-US"/>
        </w:rPr>
        <w:t xml:space="preserve">Is this used later? If not </w:t>
      </w:r>
      <w:r>
        <w:rPr>
          <w:lang w:val="en-US"/>
        </w:rPr>
        <w:t>we can leave the formalism out</w:t>
      </w:r>
    </w:p>
  </w:comment>
  <w:comment w:id="110" w:author="Sebastian Schürmann" w:date="2022-05-04T10:53:00Z" w:initials="SS">
    <w:p w14:paraId="7555C052" w14:textId="52236E25" w:rsidR="001C6AFE" w:rsidRPr="00BF40A2" w:rsidRDefault="001C6AFE">
      <w:pPr>
        <w:pStyle w:val="CommentText"/>
        <w:rPr>
          <w:lang w:val="ru-RU"/>
        </w:rPr>
      </w:pPr>
      <w:r>
        <w:rPr>
          <w:rStyle w:val="CommentReference"/>
        </w:rPr>
        <w:annotationRef/>
      </w:r>
      <w:r>
        <w:t xml:space="preserve">Shortish unprecise </w:t>
      </w:r>
    </w:p>
  </w:comment>
  <w:comment w:id="124" w:author="Sebastian Schürmann" w:date="2022-05-04T10:54:00Z" w:initials="SS">
    <w:p w14:paraId="4B564FB5" w14:textId="579D3419" w:rsidR="001C6AFE" w:rsidRPr="001C6AFE" w:rsidRDefault="001C6AFE">
      <w:pPr>
        <w:pStyle w:val="CommentText"/>
        <w:rPr>
          <w:lang w:val="en-US"/>
        </w:rPr>
      </w:pPr>
      <w:r>
        <w:rPr>
          <w:rStyle w:val="CommentReference"/>
        </w:rPr>
        <w:annotationRef/>
      </w:r>
      <w:r w:rsidRPr="001C6AFE">
        <w:rPr>
          <w:lang w:val="en-US"/>
        </w:rPr>
        <w:t>Stay more general, The immune s</w:t>
      </w:r>
      <w:r>
        <w:rPr>
          <w:lang w:val="en-US"/>
        </w:rPr>
        <w:t xml:space="preserve">ystem plays in important role in maintaining… </w:t>
      </w:r>
      <w:r w:rsidR="005036AE">
        <w:rPr>
          <w:lang w:val="en-US"/>
        </w:rPr>
        <w:t>it is not always infections…</w:t>
      </w:r>
    </w:p>
  </w:comment>
  <w:comment w:id="130" w:author="Sebastian Schürmann" w:date="2022-05-04T11:05:00Z" w:initials="SS">
    <w:p w14:paraId="45DA74B0" w14:textId="684CDFB4" w:rsidR="00FB25AE" w:rsidRPr="00FB25AE" w:rsidRDefault="00FB25AE">
      <w:pPr>
        <w:pStyle w:val="CommentText"/>
        <w:rPr>
          <w:lang w:val="en-US"/>
        </w:rPr>
      </w:pPr>
      <w:r>
        <w:rPr>
          <w:rStyle w:val="CommentReference"/>
        </w:rPr>
        <w:annotationRef/>
      </w:r>
      <w:r w:rsidRPr="00FB25AE">
        <w:rPr>
          <w:lang w:val="en-US"/>
        </w:rPr>
        <w:t xml:space="preserve">Not quite sure what that means </w:t>
      </w:r>
    </w:p>
  </w:comment>
  <w:comment w:id="133" w:author="Sebastian Schürmann" w:date="2022-05-04T11:06:00Z" w:initials="SS">
    <w:p w14:paraId="04F5E3E1" w14:textId="6833E7AF" w:rsidR="00FB25AE" w:rsidRDefault="00FB25AE">
      <w:pPr>
        <w:pStyle w:val="CommentText"/>
      </w:pPr>
      <w:r>
        <w:rPr>
          <w:rStyle w:val="CommentReference"/>
        </w:rPr>
        <w:annotationRef/>
      </w:r>
    </w:p>
  </w:comment>
  <w:comment w:id="136" w:author="Sebastian Schürmann" w:date="2022-05-04T11:08:00Z" w:initials="SS">
    <w:p w14:paraId="12A0A3D6" w14:textId="7A3C55FD" w:rsidR="00FB25AE" w:rsidRPr="00FB25AE" w:rsidRDefault="00FB25AE">
      <w:pPr>
        <w:pStyle w:val="CommentText"/>
        <w:rPr>
          <w:lang w:val="en-US"/>
        </w:rPr>
      </w:pPr>
      <w:r>
        <w:rPr>
          <w:rStyle w:val="CommentReference"/>
        </w:rPr>
        <w:annotationRef/>
      </w:r>
      <w:r w:rsidRPr="00FB25AE">
        <w:rPr>
          <w:lang w:val="en-US"/>
        </w:rPr>
        <w:t>Actually not, or I am not sure wh</w:t>
      </w:r>
      <w:r>
        <w:rPr>
          <w:lang w:val="en-US"/>
        </w:rPr>
        <w:t>at is meant</w:t>
      </w:r>
    </w:p>
  </w:comment>
  <w:comment w:id="137" w:author="Sergei Dobrovolskii" w:date="2022-07-18T20:42:00Z" w:initials="SD">
    <w:p w14:paraId="2BB9F8E7" w14:textId="77777777" w:rsidR="004D07C9" w:rsidRDefault="004D07C9" w:rsidP="003B2386">
      <w:pPr>
        <w:jc w:val="left"/>
      </w:pPr>
      <w:r>
        <w:rPr>
          <w:rStyle w:val="CommentReference"/>
        </w:rPr>
        <w:annotationRef/>
      </w:r>
      <w:r>
        <w:rPr>
          <w:sz w:val="20"/>
          <w:szCs w:val="20"/>
        </w:rPr>
        <w:t>I wanted to say here, that it is a non-linear optical effect. I found a quote from Optical Spectroscopy Elsevier book: Since 2PE depends on the simultaneous absorption of two photons, the probability of 2PE is proportional to the square of the light intensity, thus it is a nonlinear optical process.</w:t>
      </w:r>
    </w:p>
  </w:comment>
  <w:comment w:id="138" w:author="Sergei Dobrovolskii" w:date="2022-07-18T20:42:00Z" w:initials="SD">
    <w:p w14:paraId="55FEDF54" w14:textId="77777777" w:rsidR="004D07C9" w:rsidRDefault="004D07C9" w:rsidP="000C11B5">
      <w:pPr>
        <w:jc w:val="left"/>
      </w:pPr>
      <w:r>
        <w:rPr>
          <w:rStyle w:val="CommentReference"/>
        </w:rPr>
        <w:annotationRef/>
      </w:r>
      <w:r>
        <w:rPr>
          <w:sz w:val="20"/>
          <w:szCs w:val="20"/>
        </w:rPr>
        <w:t>Is it correct?</w:t>
      </w:r>
    </w:p>
    <w:p w14:paraId="070246FE" w14:textId="77777777" w:rsidR="004D07C9" w:rsidRDefault="004D07C9" w:rsidP="000C11B5">
      <w:pPr>
        <w:jc w:val="left"/>
      </w:pPr>
    </w:p>
  </w:comment>
  <w:comment w:id="144" w:author="Sebastian Schürmann" w:date="2022-05-04T11:10:00Z" w:initials="SS">
    <w:p w14:paraId="0A6E9555" w14:textId="4B00187F" w:rsidR="00FB25AE" w:rsidRPr="00B44168" w:rsidRDefault="00FB25AE">
      <w:pPr>
        <w:pStyle w:val="CommentText"/>
        <w:rPr>
          <w:lang w:val="en-US"/>
        </w:rPr>
      </w:pPr>
      <w:r>
        <w:rPr>
          <w:rStyle w:val="CommentReference"/>
        </w:rPr>
        <w:annotationRef/>
      </w:r>
      <w:r w:rsidRPr="00B44168">
        <w:rPr>
          <w:lang w:val="en-US"/>
        </w:rPr>
        <w:t>Please integrate with following sections</w:t>
      </w:r>
      <w:r w:rsidR="00B44168" w:rsidRPr="00B44168">
        <w:rPr>
          <w:lang w:val="en-US"/>
        </w:rPr>
        <w:t>, too many majo</w:t>
      </w:r>
      <w:r w:rsidR="00B44168">
        <w:rPr>
          <w:lang w:val="en-US"/>
        </w:rPr>
        <w:t>r headlines for short sections</w:t>
      </w:r>
    </w:p>
  </w:comment>
  <w:comment w:id="145" w:author="Sebastian Schürmann" w:date="2022-05-04T11:10:00Z" w:initials="SS">
    <w:p w14:paraId="74FA01C8" w14:textId="21BC3FE7" w:rsidR="00FB25AE" w:rsidRPr="00FB25AE" w:rsidRDefault="00FB25AE">
      <w:pPr>
        <w:pStyle w:val="CommentText"/>
        <w:rPr>
          <w:lang w:val="en-US"/>
        </w:rPr>
      </w:pPr>
      <w:r>
        <w:rPr>
          <w:rStyle w:val="CommentReference"/>
        </w:rPr>
        <w:annotationRef/>
      </w:r>
      <w:r w:rsidRPr="00FB25AE">
        <w:rPr>
          <w:lang w:val="en-US"/>
        </w:rPr>
        <w:t xml:space="preserve">No, we have a laser-scanning microscope </w:t>
      </w:r>
      <w:r w:rsidR="00F2266B">
        <w:rPr>
          <w:lang w:val="en-US"/>
        </w:rPr>
        <w:t xml:space="preserve">with photomultiplier tubes as detectors. </w:t>
      </w:r>
    </w:p>
  </w:comment>
  <w:comment w:id="149" w:author="Sebastian Schürmann" w:date="2022-05-04T11:11:00Z" w:initials="SS">
    <w:p w14:paraId="5AE24BF0" w14:textId="778D1A0C" w:rsidR="00F2266B" w:rsidRPr="00F2266B" w:rsidRDefault="00F2266B">
      <w:pPr>
        <w:pStyle w:val="CommentText"/>
        <w:rPr>
          <w:lang w:val="en-US"/>
        </w:rPr>
      </w:pPr>
      <w:r>
        <w:rPr>
          <w:rStyle w:val="CommentReference"/>
        </w:rPr>
        <w:annotationRef/>
      </w:r>
      <w:r w:rsidRPr="00F2266B">
        <w:rPr>
          <w:lang w:val="en-US"/>
        </w:rPr>
        <w:t xml:space="preserve">No, images are very helpful </w:t>
      </w:r>
      <w:r>
        <w:rPr>
          <w:lang w:val="en-US"/>
        </w:rPr>
        <w:t xml:space="preserve">already, but we do not yet use the full potential without quantification. </w:t>
      </w:r>
    </w:p>
  </w:comment>
  <w:comment w:id="154" w:author="Sebastian Schürmann" w:date="2022-05-04T11:20:00Z" w:initials="SS">
    <w:p w14:paraId="3D7260C7" w14:textId="44F3BA1A" w:rsidR="00324698" w:rsidRPr="00324698" w:rsidRDefault="00324698">
      <w:pPr>
        <w:pStyle w:val="CommentText"/>
        <w:rPr>
          <w:lang w:val="en-US"/>
        </w:rPr>
      </w:pPr>
      <w:r>
        <w:rPr>
          <w:rStyle w:val="CommentReference"/>
        </w:rPr>
        <w:annotationRef/>
      </w:r>
      <w:r w:rsidRPr="00324698">
        <w:rPr>
          <w:lang w:val="en-US"/>
        </w:rPr>
        <w:t xml:space="preserve">A few more sentences about </w:t>
      </w:r>
      <w:r>
        <w:rPr>
          <w:lang w:val="en-US"/>
        </w:rPr>
        <w:t>classical approaches to object identification before moving on to machine learning</w:t>
      </w:r>
    </w:p>
  </w:comment>
  <w:comment w:id="157" w:author="Sebastian Schürmann" w:date="2022-05-04T11:13:00Z" w:initials="SS">
    <w:p w14:paraId="3DBA798F" w14:textId="30F28A98" w:rsidR="00F2266B" w:rsidRPr="00F2266B" w:rsidRDefault="00F2266B">
      <w:pPr>
        <w:pStyle w:val="CommentText"/>
        <w:rPr>
          <w:lang w:val="en-US"/>
        </w:rPr>
      </w:pPr>
      <w:r>
        <w:rPr>
          <w:rStyle w:val="CommentReference"/>
        </w:rPr>
        <w:annotationRef/>
      </w:r>
      <w:r w:rsidRPr="00F2266B">
        <w:rPr>
          <w:lang w:val="en-US"/>
        </w:rPr>
        <w:t>Please rewrite, more precisely what we are aiming at</w:t>
      </w:r>
    </w:p>
  </w:comment>
  <w:comment w:id="161" w:author="Sebastian Schürmann" w:date="2022-05-04T11:15:00Z" w:initials="SS">
    <w:p w14:paraId="709846FD" w14:textId="1CE85A4A" w:rsidR="00F2266B" w:rsidRPr="00324698" w:rsidRDefault="00F2266B">
      <w:pPr>
        <w:pStyle w:val="CommentText"/>
        <w:rPr>
          <w:lang w:val="en-US"/>
        </w:rPr>
      </w:pPr>
      <w:r>
        <w:rPr>
          <w:rStyle w:val="CommentReference"/>
        </w:rPr>
        <w:annotationRef/>
      </w:r>
    </w:p>
  </w:comment>
  <w:comment w:id="162" w:author="Sebastian Schürmann" w:date="2022-05-04T11:15:00Z" w:initials="SS">
    <w:p w14:paraId="58F609BE" w14:textId="2F1B330B" w:rsidR="00F2266B" w:rsidRPr="00F2266B" w:rsidRDefault="00F2266B">
      <w:pPr>
        <w:pStyle w:val="CommentText"/>
        <w:rPr>
          <w:lang w:val="en-US"/>
        </w:rPr>
      </w:pPr>
      <w:r>
        <w:rPr>
          <w:rStyle w:val="CommentReference"/>
        </w:rPr>
        <w:annotationRef/>
      </w:r>
      <w:r w:rsidRPr="00F2266B">
        <w:rPr>
          <w:lang w:val="en-US"/>
        </w:rPr>
        <w:t>Examples of features would help understan</w:t>
      </w:r>
      <w:r>
        <w:rPr>
          <w:lang w:val="en-US"/>
        </w:rPr>
        <w:t>ding here</w:t>
      </w:r>
    </w:p>
  </w:comment>
  <w:comment w:id="167" w:author="Sebastian Schürmann" w:date="2022-05-04T11:18:00Z" w:initials="SS">
    <w:p w14:paraId="7AFC83BA" w14:textId="4BB23E8B" w:rsidR="00324698" w:rsidRPr="00324698" w:rsidRDefault="00324698">
      <w:pPr>
        <w:pStyle w:val="CommentText"/>
        <w:rPr>
          <w:lang w:val="en-US"/>
        </w:rPr>
      </w:pPr>
      <w:r>
        <w:rPr>
          <w:rStyle w:val="CommentReference"/>
        </w:rPr>
        <w:annotationRef/>
      </w:r>
      <w:r w:rsidRPr="00324698">
        <w:rPr>
          <w:lang w:val="en-US"/>
        </w:rPr>
        <w:t>Be more precise please, what is huge or gigan</w:t>
      </w:r>
      <w:r>
        <w:rPr>
          <w:lang w:val="en-US"/>
        </w:rPr>
        <w:t xml:space="preserve">tic? Hundreds, thousands or images, how much for which purpose? Starting from … up to… ?  </w:t>
      </w:r>
    </w:p>
  </w:comment>
  <w:comment w:id="171" w:author="Sebastian Schürmann" w:date="2022-05-04T11:18:00Z" w:initials="SS">
    <w:p w14:paraId="742B7774" w14:textId="4292957A" w:rsidR="00324698" w:rsidRDefault="00324698">
      <w:pPr>
        <w:pStyle w:val="CommentText"/>
      </w:pPr>
      <w:r>
        <w:rPr>
          <w:rStyle w:val="CommentReference"/>
        </w:rPr>
        <w:annotationRef/>
      </w:r>
    </w:p>
  </w:comment>
  <w:comment w:id="173" w:author="Sebastian Schürmann" w:date="2022-05-04T11:25:00Z" w:initials="SS">
    <w:p w14:paraId="3C37C0AB" w14:textId="44571BA1" w:rsidR="00B44168" w:rsidRPr="00B44168" w:rsidRDefault="00B44168">
      <w:pPr>
        <w:pStyle w:val="CommentText"/>
        <w:rPr>
          <w:lang w:val="en-US"/>
        </w:rPr>
      </w:pPr>
      <w:r>
        <w:rPr>
          <w:rStyle w:val="CommentReference"/>
        </w:rPr>
        <w:annotationRef/>
      </w:r>
      <w:r w:rsidRPr="00B44168">
        <w:rPr>
          <w:lang w:val="en-US"/>
        </w:rPr>
        <w:t>More precise</w:t>
      </w:r>
      <w:r>
        <w:rPr>
          <w:lang w:val="en-US"/>
        </w:rPr>
        <w:t>ly how do you want to assist?</w:t>
      </w:r>
    </w:p>
  </w:comment>
  <w:comment w:id="199" w:author="Sebastian Schürmann" w:date="2022-05-04T11:23:00Z" w:initials="SS">
    <w:p w14:paraId="4BB0B2DA" w14:textId="1FA98E5B" w:rsidR="00B44168" w:rsidRPr="00B44168" w:rsidRDefault="00B44168">
      <w:pPr>
        <w:pStyle w:val="CommentText"/>
        <w:rPr>
          <w:lang w:val="en-US"/>
        </w:rPr>
      </w:pPr>
      <w:r>
        <w:rPr>
          <w:rStyle w:val="CommentReference"/>
        </w:rPr>
        <w:annotationRef/>
      </w:r>
      <w:r w:rsidRPr="00B44168">
        <w:rPr>
          <w:lang w:val="en-US"/>
        </w:rPr>
        <w:t xml:space="preserve">Strategy for automated classification </w:t>
      </w:r>
    </w:p>
  </w:comment>
  <w:comment w:id="202" w:author="Sebastian Schürmann" w:date="2022-05-04T11:30:00Z" w:initials="SS">
    <w:p w14:paraId="6F3A2D19" w14:textId="7510B4B0" w:rsidR="00825699" w:rsidRPr="00825699" w:rsidRDefault="00825699">
      <w:pPr>
        <w:pStyle w:val="CommentText"/>
        <w:rPr>
          <w:lang w:val="en-US"/>
        </w:rPr>
      </w:pPr>
      <w:r>
        <w:rPr>
          <w:rStyle w:val="CommentReference"/>
        </w:rPr>
        <w:annotationRef/>
      </w:r>
      <w:r w:rsidRPr="00825699">
        <w:rPr>
          <w:lang w:val="en-US"/>
        </w:rPr>
        <w:t>Own work</w:t>
      </w:r>
      <w:r>
        <w:rPr>
          <w:lang w:val="en-US"/>
        </w:rPr>
        <w:t xml:space="preserve"> or adapted from reference [x] ?</w:t>
      </w:r>
    </w:p>
  </w:comment>
  <w:comment w:id="203" w:author="Sergei Dobrovolskii" w:date="2022-07-18T21:53:00Z" w:initials="SD">
    <w:p w14:paraId="4E96597E" w14:textId="77777777" w:rsidR="00924EC7" w:rsidRDefault="00924EC7" w:rsidP="00E47CB7">
      <w:pPr>
        <w:jc w:val="left"/>
      </w:pPr>
      <w:r>
        <w:rPr>
          <w:rStyle w:val="CommentReference"/>
        </w:rPr>
        <w:annotationRef/>
      </w:r>
      <w:r>
        <w:rPr>
          <w:sz w:val="20"/>
          <w:szCs w:val="20"/>
        </w:rPr>
        <w:t>That’s my own</w:t>
      </w:r>
    </w:p>
  </w:comment>
  <w:comment w:id="226" w:author="Sebastian Schürmann" w:date="2022-05-04T11:23:00Z" w:initials="SS">
    <w:p w14:paraId="232C51AD" w14:textId="3578EDE1" w:rsidR="00B44168" w:rsidRPr="00B44168" w:rsidRDefault="00B44168">
      <w:pPr>
        <w:pStyle w:val="CommentText"/>
        <w:rPr>
          <w:lang w:val="en-US"/>
        </w:rPr>
      </w:pPr>
      <w:r>
        <w:rPr>
          <w:rStyle w:val="CommentReference"/>
        </w:rPr>
        <w:annotationRef/>
      </w:r>
      <w:r w:rsidRPr="00B44168">
        <w:rPr>
          <w:lang w:val="en-US"/>
        </w:rPr>
        <w:t>Shortish chapter please restructure headlines</w:t>
      </w:r>
    </w:p>
  </w:comment>
  <w:comment w:id="237" w:author="Sebastian Schürmann" w:date="2022-05-04T11:38:00Z" w:initials="SS">
    <w:p w14:paraId="5D8DFA52" w14:textId="7773E045" w:rsidR="00A606DF" w:rsidRDefault="00A606DF">
      <w:pPr>
        <w:pStyle w:val="CommentText"/>
      </w:pPr>
      <w:r>
        <w:rPr>
          <w:rStyle w:val="CommentReference"/>
        </w:rPr>
        <w:annotationRef/>
      </w:r>
      <w:r>
        <w:t>More introduction needed first</w:t>
      </w:r>
    </w:p>
  </w:comment>
  <w:comment w:id="249" w:author="Sebastian Schürmann" w:date="2022-05-04T11:39:00Z" w:initials="SS">
    <w:p w14:paraId="776502BB" w14:textId="14CC5299" w:rsidR="00A606DF" w:rsidRPr="00A606DF" w:rsidRDefault="00A606DF">
      <w:pPr>
        <w:pStyle w:val="CommentText"/>
        <w:rPr>
          <w:lang w:val="en-US"/>
        </w:rPr>
      </w:pPr>
      <w:r w:rsidRPr="00A606DF">
        <w:rPr>
          <w:lang w:val="en-US"/>
        </w:rPr>
        <w:t xml:space="preserve">Include </w:t>
      </w:r>
      <w:r>
        <w:rPr>
          <w:rStyle w:val="CommentReference"/>
        </w:rPr>
        <w:annotationRef/>
      </w:r>
      <w:r w:rsidRPr="00A606DF">
        <w:rPr>
          <w:lang w:val="en-US"/>
        </w:rPr>
        <w:t>Purpose of metric in headline</w:t>
      </w:r>
    </w:p>
  </w:comment>
  <w:comment w:id="294" w:author="Sebastian Schürmann" w:date="2022-05-04T11:43:00Z" w:initials="SS">
    <w:p w14:paraId="040E0458" w14:textId="1729F05F" w:rsidR="00C42BDB" w:rsidRPr="00C42BDB" w:rsidRDefault="00C42BDB">
      <w:pPr>
        <w:pStyle w:val="CommentText"/>
        <w:rPr>
          <w:lang w:val="en-US"/>
        </w:rPr>
      </w:pPr>
      <w:r>
        <w:rPr>
          <w:rStyle w:val="CommentReference"/>
        </w:rPr>
        <w:annotationRef/>
      </w:r>
      <w:r w:rsidRPr="00C42BDB">
        <w:rPr>
          <w:lang w:val="en-US"/>
        </w:rPr>
        <w:t>Some information about the data u</w:t>
      </w:r>
      <w:r>
        <w:rPr>
          <w:lang w:val="en-US"/>
        </w:rPr>
        <w:t xml:space="preserve">sed and how it was acquired should be in here. Basic preprocessing, metadata, scales etc. may also be relevant. </w:t>
      </w:r>
    </w:p>
  </w:comment>
  <w:comment w:id="295" w:author="Sebastian Schürmann" w:date="2022-05-04T11:45:00Z" w:initials="SS">
    <w:p w14:paraId="3A6B0EF1" w14:textId="504D424C" w:rsidR="00C42BDB" w:rsidRPr="00C42BDB" w:rsidRDefault="00C42BDB">
      <w:pPr>
        <w:pStyle w:val="CommentText"/>
        <w:rPr>
          <w:lang w:val="en-US"/>
        </w:rPr>
      </w:pPr>
      <w:r>
        <w:rPr>
          <w:rStyle w:val="CommentReference"/>
        </w:rPr>
        <w:annotationRef/>
      </w:r>
      <w:r w:rsidRPr="00C42BDB">
        <w:rPr>
          <w:lang w:val="en-US"/>
        </w:rPr>
        <w:t>In methods section, please report what you di</w:t>
      </w:r>
      <w:r>
        <w:rPr>
          <w:lang w:val="en-US"/>
        </w:rPr>
        <w:t xml:space="preserve">d to approach the task. </w:t>
      </w:r>
      <w:r w:rsidR="005556C1">
        <w:rPr>
          <w:lang w:val="en-US"/>
        </w:rPr>
        <w:t xml:space="preserve">Mention the aim again. Give detailed instructions about your approach to get there. </w:t>
      </w:r>
    </w:p>
  </w:comment>
  <w:comment w:id="297" w:author="Sebastian Schürmann" w:date="2022-05-04T11:48:00Z" w:initials="SS">
    <w:p w14:paraId="4C5DDEC2" w14:textId="77777777" w:rsidR="005556C1" w:rsidRDefault="005556C1">
      <w:pPr>
        <w:pStyle w:val="CommentText"/>
        <w:rPr>
          <w:lang w:val="en-US"/>
        </w:rPr>
      </w:pPr>
      <w:r>
        <w:rPr>
          <w:rStyle w:val="CommentReference"/>
        </w:rPr>
        <w:annotationRef/>
      </w:r>
      <w:r w:rsidRPr="005556C1">
        <w:rPr>
          <w:lang w:val="en-US"/>
        </w:rPr>
        <w:t xml:space="preserve">More details, how many </w:t>
      </w:r>
      <w:r>
        <w:rPr>
          <w:lang w:val="en-US"/>
        </w:rPr>
        <w:t xml:space="preserve">cells need to be labeled on how many sclices, how many stacks. Which layer in volume, which color channels, preprocessing etc. everything that somebody else would need to recreate what you did. </w:t>
      </w:r>
    </w:p>
    <w:p w14:paraId="32FC9FAE" w14:textId="77777777" w:rsidR="005556C1" w:rsidRDefault="005556C1">
      <w:pPr>
        <w:pStyle w:val="CommentText"/>
        <w:rPr>
          <w:lang w:val="en-US"/>
        </w:rPr>
      </w:pPr>
    </w:p>
    <w:p w14:paraId="0C2B6DC4" w14:textId="50156274" w:rsidR="005556C1" w:rsidRPr="005556C1" w:rsidRDefault="005556C1">
      <w:pPr>
        <w:pStyle w:val="CommentText"/>
        <w:rPr>
          <w:lang w:val="en-US"/>
        </w:rPr>
      </w:pPr>
      <w:r>
        <w:rPr>
          <w:lang w:val="en-US"/>
        </w:rPr>
        <w:t>Format of input, of output. Further processing? What happens in imagej what in python..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83AFB0" w15:done="0"/>
  <w15:commentEx w15:paraId="4AA0EF7C" w15:done="0"/>
  <w15:commentEx w15:paraId="38750DC7" w15:done="0"/>
  <w15:commentEx w15:paraId="3A85DC78" w15:done="1"/>
  <w15:commentEx w15:paraId="0BF794B7" w15:done="1"/>
  <w15:commentEx w15:paraId="5C847F32" w15:done="1"/>
  <w15:commentEx w15:paraId="1AE4AB91" w15:done="0"/>
  <w15:commentEx w15:paraId="37C7E5CA" w15:done="0"/>
  <w15:commentEx w15:paraId="12AA5D82" w15:paraIdParent="37C7E5CA" w15:done="0"/>
  <w15:commentEx w15:paraId="4598CBC1" w15:done="1"/>
  <w15:commentEx w15:paraId="4851B24F" w15:done="1"/>
  <w15:commentEx w15:paraId="026EC5A2" w15:done="1"/>
  <w15:commentEx w15:paraId="354B10DD" w15:done="1"/>
  <w15:commentEx w15:paraId="7555C052" w15:done="0"/>
  <w15:commentEx w15:paraId="4B564FB5" w15:done="1"/>
  <w15:commentEx w15:paraId="45DA74B0" w15:done="0"/>
  <w15:commentEx w15:paraId="04F5E3E1" w15:done="0"/>
  <w15:commentEx w15:paraId="12A0A3D6" w15:done="0"/>
  <w15:commentEx w15:paraId="2BB9F8E7" w15:paraIdParent="12A0A3D6" w15:done="0"/>
  <w15:commentEx w15:paraId="070246FE" w15:paraIdParent="12A0A3D6" w15:done="0"/>
  <w15:commentEx w15:paraId="0A6E9555" w15:done="1"/>
  <w15:commentEx w15:paraId="74FA01C8" w15:done="1"/>
  <w15:commentEx w15:paraId="5AE24BF0" w15:done="1"/>
  <w15:commentEx w15:paraId="3D7260C7" w15:done="1"/>
  <w15:commentEx w15:paraId="3DBA798F" w15:done="1"/>
  <w15:commentEx w15:paraId="709846FD" w15:done="1"/>
  <w15:commentEx w15:paraId="58F609BE" w15:done="1"/>
  <w15:commentEx w15:paraId="7AFC83BA" w15:done="0"/>
  <w15:commentEx w15:paraId="742B7774" w15:done="1"/>
  <w15:commentEx w15:paraId="3C37C0AB" w15:done="1"/>
  <w15:commentEx w15:paraId="4BB0B2DA" w15:done="1"/>
  <w15:commentEx w15:paraId="6F3A2D19" w15:done="1"/>
  <w15:commentEx w15:paraId="4E96597E" w15:paraIdParent="6F3A2D19" w15:done="1"/>
  <w15:commentEx w15:paraId="232C51AD" w15:done="0"/>
  <w15:commentEx w15:paraId="5D8DFA52" w15:done="1"/>
  <w15:commentEx w15:paraId="776502BB" w15:done="0"/>
  <w15:commentEx w15:paraId="040E0458" w15:done="1"/>
  <w15:commentEx w15:paraId="3A6B0EF1" w15:done="1"/>
  <w15:commentEx w15:paraId="0C2B6DC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CD047" w16cex:dateUtc="2022-05-04T08:13:00Z"/>
  <w16cex:commentExtensible w16cex:durableId="261CD098" w16cex:dateUtc="2022-05-04T08:14:00Z"/>
  <w16cex:commentExtensible w16cex:durableId="261CD4D5" w16cex:dateUtc="2022-05-04T08:32:00Z"/>
  <w16cex:commentExtensible w16cex:durableId="261CD1B1" w16cex:dateUtc="2022-05-04T08:19:00Z"/>
  <w16cex:commentExtensible w16cex:durableId="261CD27D" w16cex:dateUtc="2022-05-04T08:22:00Z"/>
  <w16cex:commentExtensible w16cex:durableId="261CD461" w16cex:dateUtc="2022-05-04T08:30:00Z"/>
  <w16cex:commentExtensible w16cex:durableId="261CD3D6" w16cex:dateUtc="2022-05-04T08:28:00Z"/>
  <w16cex:commentExtensible w16cex:durableId="261CD69F" w16cex:dateUtc="2022-05-04T08:40:00Z"/>
  <w16cex:commentExtensible w16cex:durableId="26802758" w16cex:dateUtc="2022-07-18T16:39:00Z"/>
  <w16cex:commentExtensible w16cex:durableId="261CD812" w16cex:dateUtc="2022-05-04T08:46:00Z"/>
  <w16cex:commentExtensible w16cex:durableId="261CD889" w16cex:dateUtc="2022-05-04T08:48:00Z"/>
  <w16cex:commentExtensible w16cex:durableId="261CD7B0" w16cex:dateUtc="2022-05-04T08:45:00Z"/>
  <w16cex:commentExtensible w16cex:durableId="261CD913" w16cex:dateUtc="2022-05-04T08:50:00Z"/>
  <w16cex:commentExtensible w16cex:durableId="261CD9AA" w16cex:dateUtc="2022-05-04T08:53:00Z"/>
  <w16cex:commentExtensible w16cex:durableId="261CDA02" w16cex:dateUtc="2022-05-04T08:54:00Z"/>
  <w16cex:commentExtensible w16cex:durableId="261CDC83" w16cex:dateUtc="2022-05-04T09:05:00Z"/>
  <w16cex:commentExtensible w16cex:durableId="261CDCC2" w16cex:dateUtc="2022-05-04T09:06:00Z"/>
  <w16cex:commentExtensible w16cex:durableId="261CDD19" w16cex:dateUtc="2022-05-04T09:08:00Z"/>
  <w16cex:commentExtensible w16cex:durableId="2680441E" w16cex:dateUtc="2022-07-18T18:42:00Z"/>
  <w16cex:commentExtensible w16cex:durableId="26804427" w16cex:dateUtc="2022-07-18T18:42:00Z"/>
  <w16cex:commentExtensible w16cex:durableId="261CDD91" w16cex:dateUtc="2022-05-04T09:10:00Z"/>
  <w16cex:commentExtensible w16cex:durableId="261CDDAF" w16cex:dateUtc="2022-05-04T09:10:00Z"/>
  <w16cex:commentExtensible w16cex:durableId="261CDDF9" w16cex:dateUtc="2022-05-04T09:11:00Z"/>
  <w16cex:commentExtensible w16cex:durableId="261CE015" w16cex:dateUtc="2022-05-04T09:20:00Z"/>
  <w16cex:commentExtensible w16cex:durableId="261CDE4F" w16cex:dateUtc="2022-05-04T09:13:00Z"/>
  <w16cex:commentExtensible w16cex:durableId="261CDEBF" w16cex:dateUtc="2022-05-04T09:15:00Z"/>
  <w16cex:commentExtensible w16cex:durableId="261CDEDF" w16cex:dateUtc="2022-05-04T09:15:00Z"/>
  <w16cex:commentExtensible w16cex:durableId="261CDF71" w16cex:dateUtc="2022-05-04T09:18:00Z"/>
  <w16cex:commentExtensible w16cex:durableId="261CDF79" w16cex:dateUtc="2022-05-04T09:18:00Z"/>
  <w16cex:commentExtensible w16cex:durableId="261CE10F" w16cex:dateUtc="2022-05-04T09:25:00Z"/>
  <w16cex:commentExtensible w16cex:durableId="261CE097" w16cex:dateUtc="2022-05-04T09:23:00Z"/>
  <w16cex:commentExtensible w16cex:durableId="261CE24F" w16cex:dateUtc="2022-05-04T09:30:00Z"/>
  <w16cex:commentExtensible w16cex:durableId="268054EF" w16cex:dateUtc="2022-07-18T19:53:00Z"/>
  <w16cex:commentExtensible w16cex:durableId="261CE0BD" w16cex:dateUtc="2022-05-04T09:23:00Z"/>
  <w16cex:commentExtensible w16cex:durableId="261CE43F" w16cex:dateUtc="2022-05-04T09:38:00Z"/>
  <w16cex:commentExtensible w16cex:durableId="261CE461" w16cex:dateUtc="2022-05-04T09:39:00Z"/>
  <w16cex:commentExtensible w16cex:durableId="261CE556" w16cex:dateUtc="2022-05-04T09:43:00Z"/>
  <w16cex:commentExtensible w16cex:durableId="261CE5E4" w16cex:dateUtc="2022-05-04T09:45:00Z"/>
  <w16cex:commentExtensible w16cex:durableId="261CE676" w16cex:dateUtc="2022-05-04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83AFB0" w16cid:durableId="261CD047"/>
  <w16cid:commentId w16cid:paraId="4AA0EF7C" w16cid:durableId="261CD098"/>
  <w16cid:commentId w16cid:paraId="38750DC7" w16cid:durableId="261CD4D5"/>
  <w16cid:commentId w16cid:paraId="3A85DC78" w16cid:durableId="261CD1B1"/>
  <w16cid:commentId w16cid:paraId="0BF794B7" w16cid:durableId="261CD27D"/>
  <w16cid:commentId w16cid:paraId="5C847F32" w16cid:durableId="261CD461"/>
  <w16cid:commentId w16cid:paraId="1AE4AB91" w16cid:durableId="261CD3D6"/>
  <w16cid:commentId w16cid:paraId="37C7E5CA" w16cid:durableId="261CD69F"/>
  <w16cid:commentId w16cid:paraId="12AA5D82" w16cid:durableId="26802758"/>
  <w16cid:commentId w16cid:paraId="4598CBC1" w16cid:durableId="261CD812"/>
  <w16cid:commentId w16cid:paraId="4851B24F" w16cid:durableId="261CD889"/>
  <w16cid:commentId w16cid:paraId="026EC5A2" w16cid:durableId="261CD7B0"/>
  <w16cid:commentId w16cid:paraId="354B10DD" w16cid:durableId="261CD913"/>
  <w16cid:commentId w16cid:paraId="7555C052" w16cid:durableId="261CD9AA"/>
  <w16cid:commentId w16cid:paraId="4B564FB5" w16cid:durableId="261CDA02"/>
  <w16cid:commentId w16cid:paraId="45DA74B0" w16cid:durableId="261CDC83"/>
  <w16cid:commentId w16cid:paraId="04F5E3E1" w16cid:durableId="261CDCC2"/>
  <w16cid:commentId w16cid:paraId="12A0A3D6" w16cid:durableId="261CDD19"/>
  <w16cid:commentId w16cid:paraId="2BB9F8E7" w16cid:durableId="2680441E"/>
  <w16cid:commentId w16cid:paraId="070246FE" w16cid:durableId="26804427"/>
  <w16cid:commentId w16cid:paraId="0A6E9555" w16cid:durableId="261CDD91"/>
  <w16cid:commentId w16cid:paraId="74FA01C8" w16cid:durableId="261CDDAF"/>
  <w16cid:commentId w16cid:paraId="5AE24BF0" w16cid:durableId="261CDDF9"/>
  <w16cid:commentId w16cid:paraId="3D7260C7" w16cid:durableId="261CE015"/>
  <w16cid:commentId w16cid:paraId="3DBA798F" w16cid:durableId="261CDE4F"/>
  <w16cid:commentId w16cid:paraId="709846FD" w16cid:durableId="261CDEBF"/>
  <w16cid:commentId w16cid:paraId="58F609BE" w16cid:durableId="261CDEDF"/>
  <w16cid:commentId w16cid:paraId="7AFC83BA" w16cid:durableId="261CDF71"/>
  <w16cid:commentId w16cid:paraId="742B7774" w16cid:durableId="261CDF79"/>
  <w16cid:commentId w16cid:paraId="3C37C0AB" w16cid:durableId="261CE10F"/>
  <w16cid:commentId w16cid:paraId="4BB0B2DA" w16cid:durableId="261CE097"/>
  <w16cid:commentId w16cid:paraId="6F3A2D19" w16cid:durableId="261CE24F"/>
  <w16cid:commentId w16cid:paraId="4E96597E" w16cid:durableId="268054EF"/>
  <w16cid:commentId w16cid:paraId="232C51AD" w16cid:durableId="261CE0BD"/>
  <w16cid:commentId w16cid:paraId="5D8DFA52" w16cid:durableId="261CE43F"/>
  <w16cid:commentId w16cid:paraId="776502BB" w16cid:durableId="261CE461"/>
  <w16cid:commentId w16cid:paraId="040E0458" w16cid:durableId="261CE556"/>
  <w16cid:commentId w16cid:paraId="3A6B0EF1" w16cid:durableId="261CE5E4"/>
  <w16cid:commentId w16cid:paraId="0C2B6DC4" w16cid:durableId="261CE6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88B0F" w14:textId="77777777" w:rsidR="00734752" w:rsidRDefault="00734752" w:rsidP="004B502F">
      <w:pPr>
        <w:spacing w:after="0" w:line="240" w:lineRule="auto"/>
      </w:pPr>
      <w:r>
        <w:separator/>
      </w:r>
    </w:p>
    <w:p w14:paraId="62CB76A5" w14:textId="77777777" w:rsidR="00734752" w:rsidRDefault="00734752"/>
  </w:endnote>
  <w:endnote w:type="continuationSeparator" w:id="0">
    <w:p w14:paraId="5ED415B4" w14:textId="77777777" w:rsidR="00734752" w:rsidRDefault="00734752" w:rsidP="004B502F">
      <w:pPr>
        <w:spacing w:after="0" w:line="240" w:lineRule="auto"/>
      </w:pPr>
      <w:r>
        <w:continuationSeparator/>
      </w:r>
    </w:p>
    <w:p w14:paraId="09518278" w14:textId="77777777" w:rsidR="00734752" w:rsidRDefault="00734752"/>
  </w:endnote>
  <w:endnote w:type="continuationNotice" w:id="1">
    <w:p w14:paraId="00DFF56E" w14:textId="77777777" w:rsidR="00734752" w:rsidRDefault="007347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CBD40" w14:textId="77777777" w:rsidR="00734752" w:rsidRDefault="00734752" w:rsidP="004B502F">
      <w:pPr>
        <w:spacing w:after="0" w:line="240" w:lineRule="auto"/>
      </w:pPr>
      <w:r>
        <w:separator/>
      </w:r>
    </w:p>
    <w:p w14:paraId="2E7512AC" w14:textId="77777777" w:rsidR="00734752" w:rsidRDefault="00734752"/>
  </w:footnote>
  <w:footnote w:type="continuationSeparator" w:id="0">
    <w:p w14:paraId="08F710C3" w14:textId="77777777" w:rsidR="00734752" w:rsidRDefault="00734752" w:rsidP="004B502F">
      <w:pPr>
        <w:spacing w:after="0" w:line="240" w:lineRule="auto"/>
      </w:pPr>
      <w:r>
        <w:continuationSeparator/>
      </w:r>
    </w:p>
    <w:p w14:paraId="094AB1FB" w14:textId="77777777" w:rsidR="00734752" w:rsidRDefault="00734752"/>
  </w:footnote>
  <w:footnote w:type="continuationNotice" w:id="1">
    <w:p w14:paraId="7204208F" w14:textId="77777777" w:rsidR="00734752" w:rsidRDefault="007347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734752"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3EE3CBF"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ED356D" w:rsidRPr="00ED356D">
        <w:rPr>
          <w:b/>
          <w:bCs/>
          <w:noProof/>
        </w:rPr>
        <w:t>State</w:t>
      </w:r>
      <w:r w:rsidR="00ED356D">
        <w:rPr>
          <w:noProof/>
        </w:rPr>
        <w:t xml:space="preserve"> of the Art</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411E3E1D" w:rsidR="007F2C9C" w:rsidRDefault="00734752" w:rsidP="00052227">
    <w:pPr>
      <w:pStyle w:val="Header"/>
    </w:pPr>
    <w:fldSimple w:instr=" STYLEREF  &quot;Heading 1&quot;  \* MERGEFORMAT ">
      <w:r w:rsidR="00ED356D" w:rsidRPr="00ED356D">
        <w:rPr>
          <w:b/>
          <w:bCs/>
          <w:noProof/>
        </w:rPr>
        <w:t>Introduction</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ei Dobrovolskii">
    <w15:presenceInfo w15:providerId="Windows Live" w15:userId="73d305bacc4c2cf3"/>
  </w15:person>
  <w15:person w15:author="Sebastian Schürmann">
    <w15:presenceInfo w15:providerId="Windows Live" w15:userId="d833cac2ecd6b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stylePaneSortMethod w:val="0004"/>
  <w:trackRevisions/>
  <w:defaultTabStop w:val="709"/>
  <w:autoHyphenation/>
  <w:hyphenationZone w:val="425"/>
  <w:evenAndOddHeaders/>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A0F"/>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4B69"/>
    <w:rsid w:val="000151C7"/>
    <w:rsid w:val="000154C5"/>
    <w:rsid w:val="00015D18"/>
    <w:rsid w:val="0001665F"/>
    <w:rsid w:val="00017110"/>
    <w:rsid w:val="00017CA3"/>
    <w:rsid w:val="0002015D"/>
    <w:rsid w:val="00023F7B"/>
    <w:rsid w:val="00025217"/>
    <w:rsid w:val="000256D1"/>
    <w:rsid w:val="000256FC"/>
    <w:rsid w:val="0002596B"/>
    <w:rsid w:val="00025E26"/>
    <w:rsid w:val="0002602B"/>
    <w:rsid w:val="00027114"/>
    <w:rsid w:val="00030991"/>
    <w:rsid w:val="00030FB5"/>
    <w:rsid w:val="0003135C"/>
    <w:rsid w:val="0003318A"/>
    <w:rsid w:val="000338EE"/>
    <w:rsid w:val="00033BDF"/>
    <w:rsid w:val="00035F68"/>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9CB"/>
    <w:rsid w:val="00052DF9"/>
    <w:rsid w:val="000544BA"/>
    <w:rsid w:val="000555C1"/>
    <w:rsid w:val="00056198"/>
    <w:rsid w:val="00056C32"/>
    <w:rsid w:val="00057809"/>
    <w:rsid w:val="00057DA7"/>
    <w:rsid w:val="0006217E"/>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BFD"/>
    <w:rsid w:val="00076C8C"/>
    <w:rsid w:val="0008092A"/>
    <w:rsid w:val="000812BC"/>
    <w:rsid w:val="00082092"/>
    <w:rsid w:val="000825D4"/>
    <w:rsid w:val="00082EE9"/>
    <w:rsid w:val="00084CF5"/>
    <w:rsid w:val="000855E4"/>
    <w:rsid w:val="00085B4D"/>
    <w:rsid w:val="000862B2"/>
    <w:rsid w:val="0008631D"/>
    <w:rsid w:val="0008647D"/>
    <w:rsid w:val="000869E5"/>
    <w:rsid w:val="00086CF6"/>
    <w:rsid w:val="00086D38"/>
    <w:rsid w:val="000875FD"/>
    <w:rsid w:val="00087CE3"/>
    <w:rsid w:val="00087FA1"/>
    <w:rsid w:val="000904E0"/>
    <w:rsid w:val="00091C50"/>
    <w:rsid w:val="000922AF"/>
    <w:rsid w:val="00092E64"/>
    <w:rsid w:val="00093039"/>
    <w:rsid w:val="0009341D"/>
    <w:rsid w:val="00093E65"/>
    <w:rsid w:val="00093EEF"/>
    <w:rsid w:val="0009471F"/>
    <w:rsid w:val="00095E1F"/>
    <w:rsid w:val="0009722E"/>
    <w:rsid w:val="0009787B"/>
    <w:rsid w:val="00097B86"/>
    <w:rsid w:val="000A023F"/>
    <w:rsid w:val="000A0C12"/>
    <w:rsid w:val="000A1BE6"/>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4C1"/>
    <w:rsid w:val="000B655E"/>
    <w:rsid w:val="000B6BA7"/>
    <w:rsid w:val="000C09BD"/>
    <w:rsid w:val="000C26DF"/>
    <w:rsid w:val="000C2F1C"/>
    <w:rsid w:val="000C3FCD"/>
    <w:rsid w:val="000C5950"/>
    <w:rsid w:val="000C5F40"/>
    <w:rsid w:val="000C5FD7"/>
    <w:rsid w:val="000C65A0"/>
    <w:rsid w:val="000C74F6"/>
    <w:rsid w:val="000C7746"/>
    <w:rsid w:val="000D0B29"/>
    <w:rsid w:val="000D0DB9"/>
    <w:rsid w:val="000D0E8B"/>
    <w:rsid w:val="000D2846"/>
    <w:rsid w:val="000D34A9"/>
    <w:rsid w:val="000D4C2A"/>
    <w:rsid w:val="000D527A"/>
    <w:rsid w:val="000D68D8"/>
    <w:rsid w:val="000D7583"/>
    <w:rsid w:val="000E0A45"/>
    <w:rsid w:val="000E2607"/>
    <w:rsid w:val="000E2B52"/>
    <w:rsid w:val="000E2E25"/>
    <w:rsid w:val="000E35A9"/>
    <w:rsid w:val="000E38BD"/>
    <w:rsid w:val="000E3BD1"/>
    <w:rsid w:val="000E419D"/>
    <w:rsid w:val="000E6E4F"/>
    <w:rsid w:val="000E6EF3"/>
    <w:rsid w:val="000E7CBF"/>
    <w:rsid w:val="000F0386"/>
    <w:rsid w:val="000F03A1"/>
    <w:rsid w:val="000F0D86"/>
    <w:rsid w:val="000F13A1"/>
    <w:rsid w:val="000F1887"/>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0C3D"/>
    <w:rsid w:val="00121915"/>
    <w:rsid w:val="001222F0"/>
    <w:rsid w:val="00122500"/>
    <w:rsid w:val="0012279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354F"/>
    <w:rsid w:val="0015410F"/>
    <w:rsid w:val="0015430B"/>
    <w:rsid w:val="0015442A"/>
    <w:rsid w:val="0015495A"/>
    <w:rsid w:val="00154D74"/>
    <w:rsid w:val="00155563"/>
    <w:rsid w:val="0015557E"/>
    <w:rsid w:val="00160192"/>
    <w:rsid w:val="00160433"/>
    <w:rsid w:val="0016295B"/>
    <w:rsid w:val="00162C93"/>
    <w:rsid w:val="00163FC0"/>
    <w:rsid w:val="001643D5"/>
    <w:rsid w:val="00165407"/>
    <w:rsid w:val="001671CA"/>
    <w:rsid w:val="0016795A"/>
    <w:rsid w:val="0017020B"/>
    <w:rsid w:val="001703FF"/>
    <w:rsid w:val="00171713"/>
    <w:rsid w:val="00171FF3"/>
    <w:rsid w:val="00172A55"/>
    <w:rsid w:val="00173367"/>
    <w:rsid w:val="00173475"/>
    <w:rsid w:val="001740D3"/>
    <w:rsid w:val="001743A6"/>
    <w:rsid w:val="00174BDA"/>
    <w:rsid w:val="00176B36"/>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378"/>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7A8"/>
    <w:rsid w:val="001B3A20"/>
    <w:rsid w:val="001B4041"/>
    <w:rsid w:val="001B4575"/>
    <w:rsid w:val="001B475A"/>
    <w:rsid w:val="001B64CB"/>
    <w:rsid w:val="001B6B08"/>
    <w:rsid w:val="001B6DBC"/>
    <w:rsid w:val="001B6FED"/>
    <w:rsid w:val="001B7F64"/>
    <w:rsid w:val="001C0886"/>
    <w:rsid w:val="001C3632"/>
    <w:rsid w:val="001C4AE8"/>
    <w:rsid w:val="001C56F9"/>
    <w:rsid w:val="001C68B9"/>
    <w:rsid w:val="001C68E6"/>
    <w:rsid w:val="001C6AFE"/>
    <w:rsid w:val="001D107F"/>
    <w:rsid w:val="001D1837"/>
    <w:rsid w:val="001D22A3"/>
    <w:rsid w:val="001D40F1"/>
    <w:rsid w:val="001D45A9"/>
    <w:rsid w:val="001D4DCF"/>
    <w:rsid w:val="001D4F8D"/>
    <w:rsid w:val="001D51D6"/>
    <w:rsid w:val="001D6FD9"/>
    <w:rsid w:val="001E2876"/>
    <w:rsid w:val="001E34A3"/>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0D9"/>
    <w:rsid w:val="00231930"/>
    <w:rsid w:val="0023321F"/>
    <w:rsid w:val="00235171"/>
    <w:rsid w:val="002366CD"/>
    <w:rsid w:val="00237363"/>
    <w:rsid w:val="00237B11"/>
    <w:rsid w:val="00240B0A"/>
    <w:rsid w:val="00241BCC"/>
    <w:rsid w:val="00241F50"/>
    <w:rsid w:val="002435E9"/>
    <w:rsid w:val="00243B0C"/>
    <w:rsid w:val="00244C37"/>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831"/>
    <w:rsid w:val="00256EFD"/>
    <w:rsid w:val="00257253"/>
    <w:rsid w:val="002575CC"/>
    <w:rsid w:val="00260410"/>
    <w:rsid w:val="002608FE"/>
    <w:rsid w:val="00260BD9"/>
    <w:rsid w:val="00260ED3"/>
    <w:rsid w:val="00261AFF"/>
    <w:rsid w:val="00261F7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45F"/>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B81"/>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688"/>
    <w:rsid w:val="002C6B03"/>
    <w:rsid w:val="002C6E48"/>
    <w:rsid w:val="002C6F40"/>
    <w:rsid w:val="002D040E"/>
    <w:rsid w:val="002D0691"/>
    <w:rsid w:val="002D1E2E"/>
    <w:rsid w:val="002D22A8"/>
    <w:rsid w:val="002D361D"/>
    <w:rsid w:val="002D4636"/>
    <w:rsid w:val="002D5070"/>
    <w:rsid w:val="002D5D14"/>
    <w:rsid w:val="002D7310"/>
    <w:rsid w:val="002E112A"/>
    <w:rsid w:val="002E137E"/>
    <w:rsid w:val="002E139A"/>
    <w:rsid w:val="002E1E81"/>
    <w:rsid w:val="002E252D"/>
    <w:rsid w:val="002E2CB4"/>
    <w:rsid w:val="002E3005"/>
    <w:rsid w:val="002E4F7D"/>
    <w:rsid w:val="002E59C8"/>
    <w:rsid w:val="002E63B6"/>
    <w:rsid w:val="002E64EA"/>
    <w:rsid w:val="002E66D3"/>
    <w:rsid w:val="002E73B5"/>
    <w:rsid w:val="002E7F21"/>
    <w:rsid w:val="002F0916"/>
    <w:rsid w:val="002F0D6F"/>
    <w:rsid w:val="002F1594"/>
    <w:rsid w:val="002F2A82"/>
    <w:rsid w:val="002F3D22"/>
    <w:rsid w:val="002F3E6D"/>
    <w:rsid w:val="002F49DA"/>
    <w:rsid w:val="002F4C7E"/>
    <w:rsid w:val="002F6690"/>
    <w:rsid w:val="002F733C"/>
    <w:rsid w:val="002F7F82"/>
    <w:rsid w:val="0030298B"/>
    <w:rsid w:val="00303A17"/>
    <w:rsid w:val="00303A1D"/>
    <w:rsid w:val="00303B04"/>
    <w:rsid w:val="00304163"/>
    <w:rsid w:val="00306000"/>
    <w:rsid w:val="0030614E"/>
    <w:rsid w:val="003115C4"/>
    <w:rsid w:val="003116F3"/>
    <w:rsid w:val="0031204F"/>
    <w:rsid w:val="0031402F"/>
    <w:rsid w:val="0031403B"/>
    <w:rsid w:val="00314262"/>
    <w:rsid w:val="0031453D"/>
    <w:rsid w:val="00314A56"/>
    <w:rsid w:val="00314C7D"/>
    <w:rsid w:val="0031529E"/>
    <w:rsid w:val="00317265"/>
    <w:rsid w:val="003174BC"/>
    <w:rsid w:val="003177A8"/>
    <w:rsid w:val="00320D9A"/>
    <w:rsid w:val="00321220"/>
    <w:rsid w:val="00321448"/>
    <w:rsid w:val="0032200D"/>
    <w:rsid w:val="003224F9"/>
    <w:rsid w:val="003225E1"/>
    <w:rsid w:val="00322972"/>
    <w:rsid w:val="00323DFA"/>
    <w:rsid w:val="00323E2E"/>
    <w:rsid w:val="0032408D"/>
    <w:rsid w:val="00324698"/>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3BF3"/>
    <w:rsid w:val="00344B4B"/>
    <w:rsid w:val="00345A1A"/>
    <w:rsid w:val="0035130C"/>
    <w:rsid w:val="0035141A"/>
    <w:rsid w:val="0035249C"/>
    <w:rsid w:val="0035264D"/>
    <w:rsid w:val="003537A2"/>
    <w:rsid w:val="00354710"/>
    <w:rsid w:val="00354B3A"/>
    <w:rsid w:val="00355DAA"/>
    <w:rsid w:val="00356669"/>
    <w:rsid w:val="00356C24"/>
    <w:rsid w:val="00356E48"/>
    <w:rsid w:val="00357468"/>
    <w:rsid w:val="0035763F"/>
    <w:rsid w:val="00357C2D"/>
    <w:rsid w:val="0036051C"/>
    <w:rsid w:val="00360ECA"/>
    <w:rsid w:val="0036191A"/>
    <w:rsid w:val="00362E8C"/>
    <w:rsid w:val="00362F77"/>
    <w:rsid w:val="00363905"/>
    <w:rsid w:val="00363ADC"/>
    <w:rsid w:val="00363DD8"/>
    <w:rsid w:val="00364044"/>
    <w:rsid w:val="00364247"/>
    <w:rsid w:val="00364CF6"/>
    <w:rsid w:val="00365454"/>
    <w:rsid w:val="00365B66"/>
    <w:rsid w:val="00365D0A"/>
    <w:rsid w:val="0036654F"/>
    <w:rsid w:val="003668E3"/>
    <w:rsid w:val="00367099"/>
    <w:rsid w:val="003671B9"/>
    <w:rsid w:val="0037188C"/>
    <w:rsid w:val="00372C57"/>
    <w:rsid w:val="00372CBD"/>
    <w:rsid w:val="00373AC9"/>
    <w:rsid w:val="0037415A"/>
    <w:rsid w:val="00374F03"/>
    <w:rsid w:val="003752AA"/>
    <w:rsid w:val="0037531B"/>
    <w:rsid w:val="00376733"/>
    <w:rsid w:val="0037746E"/>
    <w:rsid w:val="00377921"/>
    <w:rsid w:val="00377FFD"/>
    <w:rsid w:val="0038023F"/>
    <w:rsid w:val="00380579"/>
    <w:rsid w:val="0038087D"/>
    <w:rsid w:val="003808A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8"/>
    <w:rsid w:val="003A6E8B"/>
    <w:rsid w:val="003B02B7"/>
    <w:rsid w:val="003B0DCC"/>
    <w:rsid w:val="003B1C8B"/>
    <w:rsid w:val="003B2B3E"/>
    <w:rsid w:val="003B2F12"/>
    <w:rsid w:val="003B42F8"/>
    <w:rsid w:val="003B5A90"/>
    <w:rsid w:val="003B5DF3"/>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076"/>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5042"/>
    <w:rsid w:val="003F5A33"/>
    <w:rsid w:val="003F68C6"/>
    <w:rsid w:val="003F72BE"/>
    <w:rsid w:val="003F7B9A"/>
    <w:rsid w:val="004012C8"/>
    <w:rsid w:val="004014E3"/>
    <w:rsid w:val="00402169"/>
    <w:rsid w:val="00402532"/>
    <w:rsid w:val="004032F2"/>
    <w:rsid w:val="00404397"/>
    <w:rsid w:val="0040494B"/>
    <w:rsid w:val="0040572B"/>
    <w:rsid w:val="00405AB7"/>
    <w:rsid w:val="00405FA0"/>
    <w:rsid w:val="00407B6B"/>
    <w:rsid w:val="0041084E"/>
    <w:rsid w:val="00413126"/>
    <w:rsid w:val="004138A8"/>
    <w:rsid w:val="0041392F"/>
    <w:rsid w:val="00413C30"/>
    <w:rsid w:val="004142AF"/>
    <w:rsid w:val="004152F7"/>
    <w:rsid w:val="004158F7"/>
    <w:rsid w:val="00416208"/>
    <w:rsid w:val="00417957"/>
    <w:rsid w:val="00417B09"/>
    <w:rsid w:val="004213FE"/>
    <w:rsid w:val="00421699"/>
    <w:rsid w:val="0042359E"/>
    <w:rsid w:val="004239ED"/>
    <w:rsid w:val="004247C6"/>
    <w:rsid w:val="00425CB1"/>
    <w:rsid w:val="00426B2C"/>
    <w:rsid w:val="004277A0"/>
    <w:rsid w:val="00430D0E"/>
    <w:rsid w:val="004313D4"/>
    <w:rsid w:val="00432C50"/>
    <w:rsid w:val="00433A02"/>
    <w:rsid w:val="00433BAD"/>
    <w:rsid w:val="00434AE2"/>
    <w:rsid w:val="004356BB"/>
    <w:rsid w:val="0043697A"/>
    <w:rsid w:val="00436AB7"/>
    <w:rsid w:val="00436F30"/>
    <w:rsid w:val="00437141"/>
    <w:rsid w:val="00440875"/>
    <w:rsid w:val="00440AF4"/>
    <w:rsid w:val="00440C75"/>
    <w:rsid w:val="004415D0"/>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3F2B"/>
    <w:rsid w:val="0045439E"/>
    <w:rsid w:val="00454C7E"/>
    <w:rsid w:val="00457DAA"/>
    <w:rsid w:val="0046099A"/>
    <w:rsid w:val="00461813"/>
    <w:rsid w:val="0046281D"/>
    <w:rsid w:val="004628C5"/>
    <w:rsid w:val="004629F3"/>
    <w:rsid w:val="00463722"/>
    <w:rsid w:val="00463A6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17D0"/>
    <w:rsid w:val="004928E5"/>
    <w:rsid w:val="00493CED"/>
    <w:rsid w:val="004946D6"/>
    <w:rsid w:val="00494A0C"/>
    <w:rsid w:val="00494D36"/>
    <w:rsid w:val="004967BB"/>
    <w:rsid w:val="004973BB"/>
    <w:rsid w:val="004A0554"/>
    <w:rsid w:val="004A116F"/>
    <w:rsid w:val="004A15B3"/>
    <w:rsid w:val="004A18CA"/>
    <w:rsid w:val="004A2477"/>
    <w:rsid w:val="004A2DEE"/>
    <w:rsid w:val="004A3049"/>
    <w:rsid w:val="004A31DD"/>
    <w:rsid w:val="004A3799"/>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28BA"/>
    <w:rsid w:val="004C3C79"/>
    <w:rsid w:val="004C3E89"/>
    <w:rsid w:val="004C6191"/>
    <w:rsid w:val="004C6647"/>
    <w:rsid w:val="004C68F9"/>
    <w:rsid w:val="004C69BF"/>
    <w:rsid w:val="004C7092"/>
    <w:rsid w:val="004D03A4"/>
    <w:rsid w:val="004D07C9"/>
    <w:rsid w:val="004D08B0"/>
    <w:rsid w:val="004D0C49"/>
    <w:rsid w:val="004D0E3E"/>
    <w:rsid w:val="004D262B"/>
    <w:rsid w:val="004D377D"/>
    <w:rsid w:val="004D3DBF"/>
    <w:rsid w:val="004D5736"/>
    <w:rsid w:val="004D599D"/>
    <w:rsid w:val="004D5C6E"/>
    <w:rsid w:val="004D6B7B"/>
    <w:rsid w:val="004D708D"/>
    <w:rsid w:val="004E018D"/>
    <w:rsid w:val="004E0CE5"/>
    <w:rsid w:val="004E1019"/>
    <w:rsid w:val="004E155A"/>
    <w:rsid w:val="004E16A4"/>
    <w:rsid w:val="004E237D"/>
    <w:rsid w:val="004E2B12"/>
    <w:rsid w:val="004E478B"/>
    <w:rsid w:val="004E51C8"/>
    <w:rsid w:val="004E57FE"/>
    <w:rsid w:val="004E5AE7"/>
    <w:rsid w:val="004E5CB4"/>
    <w:rsid w:val="004E62BA"/>
    <w:rsid w:val="004E720E"/>
    <w:rsid w:val="004E722A"/>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0DCB"/>
    <w:rsid w:val="00500ED5"/>
    <w:rsid w:val="0050109F"/>
    <w:rsid w:val="005011AE"/>
    <w:rsid w:val="0050260C"/>
    <w:rsid w:val="005028DE"/>
    <w:rsid w:val="005031FE"/>
    <w:rsid w:val="005036AE"/>
    <w:rsid w:val="00504DFF"/>
    <w:rsid w:val="00505A50"/>
    <w:rsid w:val="00507CDD"/>
    <w:rsid w:val="005107EF"/>
    <w:rsid w:val="00510AF7"/>
    <w:rsid w:val="00510CCA"/>
    <w:rsid w:val="00510E6A"/>
    <w:rsid w:val="00512596"/>
    <w:rsid w:val="00512F94"/>
    <w:rsid w:val="00513B04"/>
    <w:rsid w:val="00513E33"/>
    <w:rsid w:val="005149B2"/>
    <w:rsid w:val="0051657E"/>
    <w:rsid w:val="00517380"/>
    <w:rsid w:val="00521057"/>
    <w:rsid w:val="005221FC"/>
    <w:rsid w:val="00522D3F"/>
    <w:rsid w:val="00525299"/>
    <w:rsid w:val="00525626"/>
    <w:rsid w:val="005256B7"/>
    <w:rsid w:val="00526A0B"/>
    <w:rsid w:val="00526BF9"/>
    <w:rsid w:val="005278B3"/>
    <w:rsid w:val="00530663"/>
    <w:rsid w:val="005307BF"/>
    <w:rsid w:val="0053148B"/>
    <w:rsid w:val="00531858"/>
    <w:rsid w:val="00531FED"/>
    <w:rsid w:val="00533D78"/>
    <w:rsid w:val="005413B5"/>
    <w:rsid w:val="005416FC"/>
    <w:rsid w:val="005434EF"/>
    <w:rsid w:val="00544438"/>
    <w:rsid w:val="00544EA6"/>
    <w:rsid w:val="00546012"/>
    <w:rsid w:val="00546E1C"/>
    <w:rsid w:val="005478F7"/>
    <w:rsid w:val="00551AA2"/>
    <w:rsid w:val="00552CF9"/>
    <w:rsid w:val="005540ED"/>
    <w:rsid w:val="005556C1"/>
    <w:rsid w:val="00555B13"/>
    <w:rsid w:val="00557174"/>
    <w:rsid w:val="00557217"/>
    <w:rsid w:val="0056145B"/>
    <w:rsid w:val="00561923"/>
    <w:rsid w:val="00561C4E"/>
    <w:rsid w:val="00562C49"/>
    <w:rsid w:val="00562EF5"/>
    <w:rsid w:val="00564FAD"/>
    <w:rsid w:val="005656F4"/>
    <w:rsid w:val="005666E2"/>
    <w:rsid w:val="00566832"/>
    <w:rsid w:val="00566A35"/>
    <w:rsid w:val="00567EE7"/>
    <w:rsid w:val="00570055"/>
    <w:rsid w:val="00570934"/>
    <w:rsid w:val="005718AA"/>
    <w:rsid w:val="0057316E"/>
    <w:rsid w:val="00573CAA"/>
    <w:rsid w:val="00574437"/>
    <w:rsid w:val="00574ECB"/>
    <w:rsid w:val="00575586"/>
    <w:rsid w:val="0057585F"/>
    <w:rsid w:val="0057685E"/>
    <w:rsid w:val="00576C13"/>
    <w:rsid w:val="00577A0B"/>
    <w:rsid w:val="0058005A"/>
    <w:rsid w:val="00581205"/>
    <w:rsid w:val="0058194B"/>
    <w:rsid w:val="00581BD1"/>
    <w:rsid w:val="00583A53"/>
    <w:rsid w:val="00584BA1"/>
    <w:rsid w:val="00585434"/>
    <w:rsid w:val="00586EC0"/>
    <w:rsid w:val="0058757D"/>
    <w:rsid w:val="00587E9E"/>
    <w:rsid w:val="005902D2"/>
    <w:rsid w:val="005909FD"/>
    <w:rsid w:val="0059138D"/>
    <w:rsid w:val="00591649"/>
    <w:rsid w:val="00592F4A"/>
    <w:rsid w:val="0059340A"/>
    <w:rsid w:val="005935D4"/>
    <w:rsid w:val="005938D5"/>
    <w:rsid w:val="005939E1"/>
    <w:rsid w:val="005945F3"/>
    <w:rsid w:val="00595C32"/>
    <w:rsid w:val="00595E16"/>
    <w:rsid w:val="005961C0"/>
    <w:rsid w:val="00596FC5"/>
    <w:rsid w:val="005A2499"/>
    <w:rsid w:val="005A5BB3"/>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000D"/>
    <w:rsid w:val="005C1AA4"/>
    <w:rsid w:val="005C1ABF"/>
    <w:rsid w:val="005C25DD"/>
    <w:rsid w:val="005C31F6"/>
    <w:rsid w:val="005C3C85"/>
    <w:rsid w:val="005C3E20"/>
    <w:rsid w:val="005C5E85"/>
    <w:rsid w:val="005C6E8B"/>
    <w:rsid w:val="005D0109"/>
    <w:rsid w:val="005D0879"/>
    <w:rsid w:val="005D1ACD"/>
    <w:rsid w:val="005D242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4F8"/>
    <w:rsid w:val="005F652E"/>
    <w:rsid w:val="00601A06"/>
    <w:rsid w:val="00602BAD"/>
    <w:rsid w:val="00602DF4"/>
    <w:rsid w:val="00602E2F"/>
    <w:rsid w:val="0060396F"/>
    <w:rsid w:val="00604845"/>
    <w:rsid w:val="00604CDC"/>
    <w:rsid w:val="00605093"/>
    <w:rsid w:val="0060662B"/>
    <w:rsid w:val="0060677B"/>
    <w:rsid w:val="00607625"/>
    <w:rsid w:val="0061001E"/>
    <w:rsid w:val="00611049"/>
    <w:rsid w:val="00611C99"/>
    <w:rsid w:val="00612B2F"/>
    <w:rsid w:val="00613288"/>
    <w:rsid w:val="006148E0"/>
    <w:rsid w:val="006149B6"/>
    <w:rsid w:val="00614AED"/>
    <w:rsid w:val="00615035"/>
    <w:rsid w:val="006227DB"/>
    <w:rsid w:val="00623E69"/>
    <w:rsid w:val="00623E88"/>
    <w:rsid w:val="0062451B"/>
    <w:rsid w:val="00624BA2"/>
    <w:rsid w:val="0062528A"/>
    <w:rsid w:val="00625546"/>
    <w:rsid w:val="006257A0"/>
    <w:rsid w:val="00625881"/>
    <w:rsid w:val="00626AF7"/>
    <w:rsid w:val="00626BC3"/>
    <w:rsid w:val="00627453"/>
    <w:rsid w:val="00630280"/>
    <w:rsid w:val="0063100F"/>
    <w:rsid w:val="00631040"/>
    <w:rsid w:val="0063237D"/>
    <w:rsid w:val="006334F1"/>
    <w:rsid w:val="00633638"/>
    <w:rsid w:val="006338CF"/>
    <w:rsid w:val="00633D99"/>
    <w:rsid w:val="006340BF"/>
    <w:rsid w:val="006352B0"/>
    <w:rsid w:val="00636045"/>
    <w:rsid w:val="006361B9"/>
    <w:rsid w:val="00637E11"/>
    <w:rsid w:val="006408D6"/>
    <w:rsid w:val="00642AD2"/>
    <w:rsid w:val="0064449F"/>
    <w:rsid w:val="00645045"/>
    <w:rsid w:val="006470A7"/>
    <w:rsid w:val="00647713"/>
    <w:rsid w:val="00647807"/>
    <w:rsid w:val="00647F00"/>
    <w:rsid w:val="00650025"/>
    <w:rsid w:val="00653D9F"/>
    <w:rsid w:val="00654619"/>
    <w:rsid w:val="0065496F"/>
    <w:rsid w:val="00654A33"/>
    <w:rsid w:val="006550DD"/>
    <w:rsid w:val="006553BC"/>
    <w:rsid w:val="006554F6"/>
    <w:rsid w:val="0065755C"/>
    <w:rsid w:val="006601C2"/>
    <w:rsid w:val="006605A5"/>
    <w:rsid w:val="00661117"/>
    <w:rsid w:val="006615F1"/>
    <w:rsid w:val="006625C2"/>
    <w:rsid w:val="006626D8"/>
    <w:rsid w:val="00662921"/>
    <w:rsid w:val="006632DE"/>
    <w:rsid w:val="0066341E"/>
    <w:rsid w:val="00665430"/>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34D1"/>
    <w:rsid w:val="006942A5"/>
    <w:rsid w:val="00694551"/>
    <w:rsid w:val="00694595"/>
    <w:rsid w:val="00694C05"/>
    <w:rsid w:val="00694F05"/>
    <w:rsid w:val="0069527A"/>
    <w:rsid w:val="006958A3"/>
    <w:rsid w:val="00696DFD"/>
    <w:rsid w:val="006976E7"/>
    <w:rsid w:val="00697E9C"/>
    <w:rsid w:val="00697F3B"/>
    <w:rsid w:val="006A18B2"/>
    <w:rsid w:val="006A28D2"/>
    <w:rsid w:val="006A2A82"/>
    <w:rsid w:val="006A2C0E"/>
    <w:rsid w:val="006A3560"/>
    <w:rsid w:val="006A37F1"/>
    <w:rsid w:val="006B0453"/>
    <w:rsid w:val="006B1DF7"/>
    <w:rsid w:val="006B4055"/>
    <w:rsid w:val="006B4394"/>
    <w:rsid w:val="006B4644"/>
    <w:rsid w:val="006B655F"/>
    <w:rsid w:val="006B7306"/>
    <w:rsid w:val="006B778D"/>
    <w:rsid w:val="006B7FC7"/>
    <w:rsid w:val="006C046C"/>
    <w:rsid w:val="006C0AB3"/>
    <w:rsid w:val="006C17DB"/>
    <w:rsid w:val="006C254B"/>
    <w:rsid w:val="006C2EE9"/>
    <w:rsid w:val="006C33C8"/>
    <w:rsid w:val="006C413E"/>
    <w:rsid w:val="006C5A4F"/>
    <w:rsid w:val="006C6AB4"/>
    <w:rsid w:val="006C76F6"/>
    <w:rsid w:val="006C76FB"/>
    <w:rsid w:val="006C7B89"/>
    <w:rsid w:val="006D04BB"/>
    <w:rsid w:val="006D05D1"/>
    <w:rsid w:val="006D2D2C"/>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5C9C"/>
    <w:rsid w:val="006F6604"/>
    <w:rsid w:val="006F68E4"/>
    <w:rsid w:val="006F71F4"/>
    <w:rsid w:val="006F7EBD"/>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95B"/>
    <w:rsid w:val="00713A75"/>
    <w:rsid w:val="00713C80"/>
    <w:rsid w:val="007140A0"/>
    <w:rsid w:val="007153DF"/>
    <w:rsid w:val="007164D7"/>
    <w:rsid w:val="007165CD"/>
    <w:rsid w:val="00716FBC"/>
    <w:rsid w:val="00717310"/>
    <w:rsid w:val="0071753B"/>
    <w:rsid w:val="00717CDC"/>
    <w:rsid w:val="00717E90"/>
    <w:rsid w:val="007212D3"/>
    <w:rsid w:val="00721EF9"/>
    <w:rsid w:val="00722DF4"/>
    <w:rsid w:val="00724A15"/>
    <w:rsid w:val="007262A9"/>
    <w:rsid w:val="00726535"/>
    <w:rsid w:val="00726605"/>
    <w:rsid w:val="00726971"/>
    <w:rsid w:val="007301DC"/>
    <w:rsid w:val="00730909"/>
    <w:rsid w:val="00730E49"/>
    <w:rsid w:val="007315E0"/>
    <w:rsid w:val="00732D21"/>
    <w:rsid w:val="00733361"/>
    <w:rsid w:val="00734119"/>
    <w:rsid w:val="00734752"/>
    <w:rsid w:val="0073484B"/>
    <w:rsid w:val="00735141"/>
    <w:rsid w:val="0073591A"/>
    <w:rsid w:val="00735AB7"/>
    <w:rsid w:val="00736A73"/>
    <w:rsid w:val="00736D7D"/>
    <w:rsid w:val="00740574"/>
    <w:rsid w:val="00740754"/>
    <w:rsid w:val="0074173E"/>
    <w:rsid w:val="0074214A"/>
    <w:rsid w:val="007435A1"/>
    <w:rsid w:val="00743712"/>
    <w:rsid w:val="00743AB9"/>
    <w:rsid w:val="00743F13"/>
    <w:rsid w:val="00743F94"/>
    <w:rsid w:val="007443F8"/>
    <w:rsid w:val="00744ADD"/>
    <w:rsid w:val="0074647A"/>
    <w:rsid w:val="00746B69"/>
    <w:rsid w:val="007477C0"/>
    <w:rsid w:val="00747F86"/>
    <w:rsid w:val="007505E8"/>
    <w:rsid w:val="007520BA"/>
    <w:rsid w:val="007521B2"/>
    <w:rsid w:val="007528D1"/>
    <w:rsid w:val="00753BB1"/>
    <w:rsid w:val="007540A8"/>
    <w:rsid w:val="00754C65"/>
    <w:rsid w:val="00754F0F"/>
    <w:rsid w:val="0075545D"/>
    <w:rsid w:val="00755DF7"/>
    <w:rsid w:val="00755E81"/>
    <w:rsid w:val="0075638E"/>
    <w:rsid w:val="00756B22"/>
    <w:rsid w:val="00756DFC"/>
    <w:rsid w:val="00757786"/>
    <w:rsid w:val="00760B3D"/>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B7DF6"/>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2C3D"/>
    <w:rsid w:val="007E6696"/>
    <w:rsid w:val="007E75C3"/>
    <w:rsid w:val="007E7CE1"/>
    <w:rsid w:val="007F070D"/>
    <w:rsid w:val="007F1DEE"/>
    <w:rsid w:val="007F2075"/>
    <w:rsid w:val="007F2C9C"/>
    <w:rsid w:val="007F3842"/>
    <w:rsid w:val="007F3B2B"/>
    <w:rsid w:val="007F4103"/>
    <w:rsid w:val="007F4158"/>
    <w:rsid w:val="007F4403"/>
    <w:rsid w:val="007F511F"/>
    <w:rsid w:val="007F5E14"/>
    <w:rsid w:val="007F6059"/>
    <w:rsid w:val="007F68C4"/>
    <w:rsid w:val="00800FFB"/>
    <w:rsid w:val="008014C0"/>
    <w:rsid w:val="00802A20"/>
    <w:rsid w:val="00802DBD"/>
    <w:rsid w:val="00803FD4"/>
    <w:rsid w:val="00804683"/>
    <w:rsid w:val="00804D54"/>
    <w:rsid w:val="00805E3A"/>
    <w:rsid w:val="0080660A"/>
    <w:rsid w:val="00806C7F"/>
    <w:rsid w:val="00806DAF"/>
    <w:rsid w:val="0080753D"/>
    <w:rsid w:val="00807983"/>
    <w:rsid w:val="00807BE4"/>
    <w:rsid w:val="0081011A"/>
    <w:rsid w:val="0081022B"/>
    <w:rsid w:val="008102A3"/>
    <w:rsid w:val="008102B8"/>
    <w:rsid w:val="008122BD"/>
    <w:rsid w:val="00812A51"/>
    <w:rsid w:val="008130A3"/>
    <w:rsid w:val="0081315A"/>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699"/>
    <w:rsid w:val="00825E8E"/>
    <w:rsid w:val="008278D7"/>
    <w:rsid w:val="00827A68"/>
    <w:rsid w:val="00827F74"/>
    <w:rsid w:val="00830034"/>
    <w:rsid w:val="008300FA"/>
    <w:rsid w:val="0083182E"/>
    <w:rsid w:val="00831D35"/>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237"/>
    <w:rsid w:val="00844572"/>
    <w:rsid w:val="00844FDD"/>
    <w:rsid w:val="00845522"/>
    <w:rsid w:val="0084673E"/>
    <w:rsid w:val="008473C2"/>
    <w:rsid w:val="0084793A"/>
    <w:rsid w:val="008515BF"/>
    <w:rsid w:val="008516F4"/>
    <w:rsid w:val="00851E44"/>
    <w:rsid w:val="00852380"/>
    <w:rsid w:val="00852C1C"/>
    <w:rsid w:val="008532AF"/>
    <w:rsid w:val="00854074"/>
    <w:rsid w:val="0085457B"/>
    <w:rsid w:val="008553CE"/>
    <w:rsid w:val="00855586"/>
    <w:rsid w:val="00855ACC"/>
    <w:rsid w:val="00856318"/>
    <w:rsid w:val="0085655D"/>
    <w:rsid w:val="008566C3"/>
    <w:rsid w:val="00857ECA"/>
    <w:rsid w:val="00860CFC"/>
    <w:rsid w:val="00860DA2"/>
    <w:rsid w:val="0086304C"/>
    <w:rsid w:val="00863364"/>
    <w:rsid w:val="00863D3C"/>
    <w:rsid w:val="0086414B"/>
    <w:rsid w:val="008659E3"/>
    <w:rsid w:val="0086666D"/>
    <w:rsid w:val="00866A96"/>
    <w:rsid w:val="00870BBC"/>
    <w:rsid w:val="00870D00"/>
    <w:rsid w:val="00870E8D"/>
    <w:rsid w:val="0087186F"/>
    <w:rsid w:val="00875E3E"/>
    <w:rsid w:val="00877581"/>
    <w:rsid w:val="008776F8"/>
    <w:rsid w:val="00877912"/>
    <w:rsid w:val="008779CC"/>
    <w:rsid w:val="008803EB"/>
    <w:rsid w:val="00880AF4"/>
    <w:rsid w:val="00882908"/>
    <w:rsid w:val="00883BE2"/>
    <w:rsid w:val="00884077"/>
    <w:rsid w:val="008844D4"/>
    <w:rsid w:val="0088460F"/>
    <w:rsid w:val="008858E2"/>
    <w:rsid w:val="00885CB4"/>
    <w:rsid w:val="00885D81"/>
    <w:rsid w:val="008863A2"/>
    <w:rsid w:val="0088723F"/>
    <w:rsid w:val="008879DC"/>
    <w:rsid w:val="00892397"/>
    <w:rsid w:val="008924EE"/>
    <w:rsid w:val="00892F55"/>
    <w:rsid w:val="0089373B"/>
    <w:rsid w:val="00893740"/>
    <w:rsid w:val="008938FF"/>
    <w:rsid w:val="00893BB2"/>
    <w:rsid w:val="0089411D"/>
    <w:rsid w:val="00894A79"/>
    <w:rsid w:val="0089506D"/>
    <w:rsid w:val="00895F49"/>
    <w:rsid w:val="008966CD"/>
    <w:rsid w:val="008A2301"/>
    <w:rsid w:val="008A29AC"/>
    <w:rsid w:val="008A304F"/>
    <w:rsid w:val="008A30BC"/>
    <w:rsid w:val="008A3807"/>
    <w:rsid w:val="008A5DE6"/>
    <w:rsid w:val="008A651E"/>
    <w:rsid w:val="008A6E92"/>
    <w:rsid w:val="008A7090"/>
    <w:rsid w:val="008B0548"/>
    <w:rsid w:val="008B06B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9FA"/>
    <w:rsid w:val="008D0E4B"/>
    <w:rsid w:val="008D1419"/>
    <w:rsid w:val="008D1BC8"/>
    <w:rsid w:val="008D2082"/>
    <w:rsid w:val="008D2F33"/>
    <w:rsid w:val="008D3752"/>
    <w:rsid w:val="008D4ACA"/>
    <w:rsid w:val="008D64AD"/>
    <w:rsid w:val="008D66EB"/>
    <w:rsid w:val="008D6E06"/>
    <w:rsid w:val="008D7148"/>
    <w:rsid w:val="008D7174"/>
    <w:rsid w:val="008D7ABC"/>
    <w:rsid w:val="008D7E89"/>
    <w:rsid w:val="008E17B5"/>
    <w:rsid w:val="008E447A"/>
    <w:rsid w:val="008E4CB0"/>
    <w:rsid w:val="008E7279"/>
    <w:rsid w:val="008E7617"/>
    <w:rsid w:val="008F1564"/>
    <w:rsid w:val="008F16DD"/>
    <w:rsid w:val="008F19DF"/>
    <w:rsid w:val="008F1AFF"/>
    <w:rsid w:val="008F1B50"/>
    <w:rsid w:val="008F1D6A"/>
    <w:rsid w:val="008F23DA"/>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440"/>
    <w:rsid w:val="009229D5"/>
    <w:rsid w:val="00923694"/>
    <w:rsid w:val="00924038"/>
    <w:rsid w:val="00924EC7"/>
    <w:rsid w:val="009260F9"/>
    <w:rsid w:val="009266C2"/>
    <w:rsid w:val="009277B6"/>
    <w:rsid w:val="00927D04"/>
    <w:rsid w:val="00927E16"/>
    <w:rsid w:val="0093009C"/>
    <w:rsid w:val="009307A7"/>
    <w:rsid w:val="0093138A"/>
    <w:rsid w:val="0093208A"/>
    <w:rsid w:val="0093221C"/>
    <w:rsid w:val="00933F06"/>
    <w:rsid w:val="0093430C"/>
    <w:rsid w:val="00937719"/>
    <w:rsid w:val="00937930"/>
    <w:rsid w:val="00937D05"/>
    <w:rsid w:val="009406C0"/>
    <w:rsid w:val="00940B27"/>
    <w:rsid w:val="009411C0"/>
    <w:rsid w:val="00942F26"/>
    <w:rsid w:val="00946038"/>
    <w:rsid w:val="009472C6"/>
    <w:rsid w:val="009509C7"/>
    <w:rsid w:val="00950F17"/>
    <w:rsid w:val="0095252F"/>
    <w:rsid w:val="00952653"/>
    <w:rsid w:val="00953C13"/>
    <w:rsid w:val="00955041"/>
    <w:rsid w:val="00956C9C"/>
    <w:rsid w:val="00957E2B"/>
    <w:rsid w:val="00960BEA"/>
    <w:rsid w:val="00960CBC"/>
    <w:rsid w:val="00962283"/>
    <w:rsid w:val="009629AB"/>
    <w:rsid w:val="00962C73"/>
    <w:rsid w:val="009640F4"/>
    <w:rsid w:val="00964B0B"/>
    <w:rsid w:val="00966640"/>
    <w:rsid w:val="009668D7"/>
    <w:rsid w:val="00966988"/>
    <w:rsid w:val="00966AFB"/>
    <w:rsid w:val="0096712D"/>
    <w:rsid w:val="00967539"/>
    <w:rsid w:val="00970F76"/>
    <w:rsid w:val="00971B21"/>
    <w:rsid w:val="00972F36"/>
    <w:rsid w:val="00973D0C"/>
    <w:rsid w:val="00974696"/>
    <w:rsid w:val="00974864"/>
    <w:rsid w:val="00974E1D"/>
    <w:rsid w:val="009754D9"/>
    <w:rsid w:val="009779A1"/>
    <w:rsid w:val="009779BE"/>
    <w:rsid w:val="00977D09"/>
    <w:rsid w:val="00977E68"/>
    <w:rsid w:val="0098050A"/>
    <w:rsid w:val="009813C3"/>
    <w:rsid w:val="0098394B"/>
    <w:rsid w:val="00984244"/>
    <w:rsid w:val="009845BE"/>
    <w:rsid w:val="0098506C"/>
    <w:rsid w:val="00985A54"/>
    <w:rsid w:val="0098627C"/>
    <w:rsid w:val="00986DAF"/>
    <w:rsid w:val="00987207"/>
    <w:rsid w:val="00987C67"/>
    <w:rsid w:val="00990C90"/>
    <w:rsid w:val="0099117E"/>
    <w:rsid w:val="009913AF"/>
    <w:rsid w:val="009915A2"/>
    <w:rsid w:val="00992939"/>
    <w:rsid w:val="00992F6D"/>
    <w:rsid w:val="00993CC4"/>
    <w:rsid w:val="00994183"/>
    <w:rsid w:val="0099558D"/>
    <w:rsid w:val="00995D2F"/>
    <w:rsid w:val="0099794F"/>
    <w:rsid w:val="009A069A"/>
    <w:rsid w:val="009A0EAA"/>
    <w:rsid w:val="009A1119"/>
    <w:rsid w:val="009A3AB1"/>
    <w:rsid w:val="009A4ACC"/>
    <w:rsid w:val="009A507E"/>
    <w:rsid w:val="009A5627"/>
    <w:rsid w:val="009A56F1"/>
    <w:rsid w:val="009A6CF2"/>
    <w:rsid w:val="009A75F5"/>
    <w:rsid w:val="009B0A12"/>
    <w:rsid w:val="009B1842"/>
    <w:rsid w:val="009B34A3"/>
    <w:rsid w:val="009B3B3A"/>
    <w:rsid w:val="009B426F"/>
    <w:rsid w:val="009B4937"/>
    <w:rsid w:val="009B4EC0"/>
    <w:rsid w:val="009B5448"/>
    <w:rsid w:val="009B6C0D"/>
    <w:rsid w:val="009B722D"/>
    <w:rsid w:val="009B7444"/>
    <w:rsid w:val="009C020F"/>
    <w:rsid w:val="009C1073"/>
    <w:rsid w:val="009C23A4"/>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3463"/>
    <w:rsid w:val="009E4383"/>
    <w:rsid w:val="009E5017"/>
    <w:rsid w:val="009E5189"/>
    <w:rsid w:val="009E53AE"/>
    <w:rsid w:val="009E607B"/>
    <w:rsid w:val="009E647F"/>
    <w:rsid w:val="009E657A"/>
    <w:rsid w:val="009E6764"/>
    <w:rsid w:val="009E7289"/>
    <w:rsid w:val="009F2BAF"/>
    <w:rsid w:val="009F352E"/>
    <w:rsid w:val="009F3C80"/>
    <w:rsid w:val="009F5373"/>
    <w:rsid w:val="009F721D"/>
    <w:rsid w:val="009F74CF"/>
    <w:rsid w:val="00A001A8"/>
    <w:rsid w:val="00A003CE"/>
    <w:rsid w:val="00A031E6"/>
    <w:rsid w:val="00A03D7F"/>
    <w:rsid w:val="00A04BDB"/>
    <w:rsid w:val="00A05292"/>
    <w:rsid w:val="00A06608"/>
    <w:rsid w:val="00A0660B"/>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36"/>
    <w:rsid w:val="00A352EF"/>
    <w:rsid w:val="00A3667F"/>
    <w:rsid w:val="00A37706"/>
    <w:rsid w:val="00A37C78"/>
    <w:rsid w:val="00A37F56"/>
    <w:rsid w:val="00A40545"/>
    <w:rsid w:val="00A42A8E"/>
    <w:rsid w:val="00A42C0F"/>
    <w:rsid w:val="00A43054"/>
    <w:rsid w:val="00A4370B"/>
    <w:rsid w:val="00A43BEB"/>
    <w:rsid w:val="00A45766"/>
    <w:rsid w:val="00A462CA"/>
    <w:rsid w:val="00A46B3E"/>
    <w:rsid w:val="00A46E3B"/>
    <w:rsid w:val="00A47B43"/>
    <w:rsid w:val="00A5100A"/>
    <w:rsid w:val="00A53FC2"/>
    <w:rsid w:val="00A5533E"/>
    <w:rsid w:val="00A55967"/>
    <w:rsid w:val="00A5652B"/>
    <w:rsid w:val="00A56616"/>
    <w:rsid w:val="00A56DB2"/>
    <w:rsid w:val="00A57E2C"/>
    <w:rsid w:val="00A606DF"/>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04B"/>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4B92"/>
    <w:rsid w:val="00AA50AA"/>
    <w:rsid w:val="00AA50D4"/>
    <w:rsid w:val="00AA6257"/>
    <w:rsid w:val="00AA6DFD"/>
    <w:rsid w:val="00AA772A"/>
    <w:rsid w:val="00AB0362"/>
    <w:rsid w:val="00AB0E26"/>
    <w:rsid w:val="00AB153C"/>
    <w:rsid w:val="00AB34FC"/>
    <w:rsid w:val="00AB38E7"/>
    <w:rsid w:val="00AB585D"/>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3FCC"/>
    <w:rsid w:val="00AD4015"/>
    <w:rsid w:val="00AD4B7E"/>
    <w:rsid w:val="00AD4E82"/>
    <w:rsid w:val="00AD4FEE"/>
    <w:rsid w:val="00AD504C"/>
    <w:rsid w:val="00AD5F7D"/>
    <w:rsid w:val="00AD6714"/>
    <w:rsid w:val="00AD67D8"/>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152F"/>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90B"/>
    <w:rsid w:val="00B15A62"/>
    <w:rsid w:val="00B15CA1"/>
    <w:rsid w:val="00B15FED"/>
    <w:rsid w:val="00B17DB8"/>
    <w:rsid w:val="00B20AE9"/>
    <w:rsid w:val="00B210F6"/>
    <w:rsid w:val="00B232C2"/>
    <w:rsid w:val="00B2363F"/>
    <w:rsid w:val="00B24762"/>
    <w:rsid w:val="00B261AA"/>
    <w:rsid w:val="00B26668"/>
    <w:rsid w:val="00B27DDB"/>
    <w:rsid w:val="00B30784"/>
    <w:rsid w:val="00B31F67"/>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168"/>
    <w:rsid w:val="00B445A9"/>
    <w:rsid w:val="00B44A8F"/>
    <w:rsid w:val="00B456D9"/>
    <w:rsid w:val="00B45EE3"/>
    <w:rsid w:val="00B46560"/>
    <w:rsid w:val="00B46CC6"/>
    <w:rsid w:val="00B47784"/>
    <w:rsid w:val="00B50567"/>
    <w:rsid w:val="00B50D1B"/>
    <w:rsid w:val="00B51701"/>
    <w:rsid w:val="00B52B41"/>
    <w:rsid w:val="00B5399C"/>
    <w:rsid w:val="00B53D92"/>
    <w:rsid w:val="00B544C0"/>
    <w:rsid w:val="00B55112"/>
    <w:rsid w:val="00B554F8"/>
    <w:rsid w:val="00B55530"/>
    <w:rsid w:val="00B568F1"/>
    <w:rsid w:val="00B56B42"/>
    <w:rsid w:val="00B6040F"/>
    <w:rsid w:val="00B6411B"/>
    <w:rsid w:val="00B65705"/>
    <w:rsid w:val="00B660F6"/>
    <w:rsid w:val="00B66BBF"/>
    <w:rsid w:val="00B709B4"/>
    <w:rsid w:val="00B70FDB"/>
    <w:rsid w:val="00B72FB5"/>
    <w:rsid w:val="00B73D00"/>
    <w:rsid w:val="00B743E5"/>
    <w:rsid w:val="00B74516"/>
    <w:rsid w:val="00B75219"/>
    <w:rsid w:val="00B75DC3"/>
    <w:rsid w:val="00B76643"/>
    <w:rsid w:val="00B77E81"/>
    <w:rsid w:val="00B80CEC"/>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09C2"/>
    <w:rsid w:val="00BA120A"/>
    <w:rsid w:val="00BA2070"/>
    <w:rsid w:val="00BA22C7"/>
    <w:rsid w:val="00BA25C3"/>
    <w:rsid w:val="00BA335D"/>
    <w:rsid w:val="00BA42B5"/>
    <w:rsid w:val="00BA4C70"/>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2A3A"/>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0A2"/>
    <w:rsid w:val="00BF4BC3"/>
    <w:rsid w:val="00BF56B4"/>
    <w:rsid w:val="00BF5D56"/>
    <w:rsid w:val="00BF6DE2"/>
    <w:rsid w:val="00BF7BF9"/>
    <w:rsid w:val="00C001CC"/>
    <w:rsid w:val="00C00802"/>
    <w:rsid w:val="00C03185"/>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56B5"/>
    <w:rsid w:val="00C1570D"/>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221"/>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2BDB"/>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0B00"/>
    <w:rsid w:val="00C61F37"/>
    <w:rsid w:val="00C6247C"/>
    <w:rsid w:val="00C62FC5"/>
    <w:rsid w:val="00C639A6"/>
    <w:rsid w:val="00C63FB6"/>
    <w:rsid w:val="00C6433A"/>
    <w:rsid w:val="00C653C7"/>
    <w:rsid w:val="00C6609A"/>
    <w:rsid w:val="00C66486"/>
    <w:rsid w:val="00C72123"/>
    <w:rsid w:val="00C72212"/>
    <w:rsid w:val="00C747A0"/>
    <w:rsid w:val="00C75AE6"/>
    <w:rsid w:val="00C76916"/>
    <w:rsid w:val="00C77379"/>
    <w:rsid w:val="00C77647"/>
    <w:rsid w:val="00C7774A"/>
    <w:rsid w:val="00C803E9"/>
    <w:rsid w:val="00C80D43"/>
    <w:rsid w:val="00C82506"/>
    <w:rsid w:val="00C83205"/>
    <w:rsid w:val="00C905D2"/>
    <w:rsid w:val="00C9216A"/>
    <w:rsid w:val="00C9318E"/>
    <w:rsid w:val="00C93BF2"/>
    <w:rsid w:val="00C93CEB"/>
    <w:rsid w:val="00C93E53"/>
    <w:rsid w:val="00C945EF"/>
    <w:rsid w:val="00C94A82"/>
    <w:rsid w:val="00C94EF3"/>
    <w:rsid w:val="00C95039"/>
    <w:rsid w:val="00C9559A"/>
    <w:rsid w:val="00C96A01"/>
    <w:rsid w:val="00C97CDD"/>
    <w:rsid w:val="00CA0495"/>
    <w:rsid w:val="00CA1D4D"/>
    <w:rsid w:val="00CA1E52"/>
    <w:rsid w:val="00CA41F0"/>
    <w:rsid w:val="00CA6240"/>
    <w:rsid w:val="00CA655F"/>
    <w:rsid w:val="00CA6A7B"/>
    <w:rsid w:val="00CA779F"/>
    <w:rsid w:val="00CA77AC"/>
    <w:rsid w:val="00CB006E"/>
    <w:rsid w:val="00CB09B8"/>
    <w:rsid w:val="00CB10E5"/>
    <w:rsid w:val="00CB1263"/>
    <w:rsid w:val="00CB32E6"/>
    <w:rsid w:val="00CB3750"/>
    <w:rsid w:val="00CB3E78"/>
    <w:rsid w:val="00CB454E"/>
    <w:rsid w:val="00CB4ED2"/>
    <w:rsid w:val="00CB7293"/>
    <w:rsid w:val="00CB7842"/>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148"/>
    <w:rsid w:val="00CD67A1"/>
    <w:rsid w:val="00CD6D6F"/>
    <w:rsid w:val="00CD715A"/>
    <w:rsid w:val="00CD78E1"/>
    <w:rsid w:val="00CE0557"/>
    <w:rsid w:val="00CE2BA7"/>
    <w:rsid w:val="00CE343C"/>
    <w:rsid w:val="00CE34BB"/>
    <w:rsid w:val="00CE6A16"/>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440"/>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36D"/>
    <w:rsid w:val="00D16455"/>
    <w:rsid w:val="00D16C5F"/>
    <w:rsid w:val="00D20689"/>
    <w:rsid w:val="00D21062"/>
    <w:rsid w:val="00D216B2"/>
    <w:rsid w:val="00D21C8F"/>
    <w:rsid w:val="00D21E86"/>
    <w:rsid w:val="00D24291"/>
    <w:rsid w:val="00D24738"/>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9C3"/>
    <w:rsid w:val="00D41AC1"/>
    <w:rsid w:val="00D41D53"/>
    <w:rsid w:val="00D41FB6"/>
    <w:rsid w:val="00D42214"/>
    <w:rsid w:val="00D42A7E"/>
    <w:rsid w:val="00D44D99"/>
    <w:rsid w:val="00D452B5"/>
    <w:rsid w:val="00D46418"/>
    <w:rsid w:val="00D466F6"/>
    <w:rsid w:val="00D46D24"/>
    <w:rsid w:val="00D46E7B"/>
    <w:rsid w:val="00D50947"/>
    <w:rsid w:val="00D513A8"/>
    <w:rsid w:val="00D51665"/>
    <w:rsid w:val="00D532AF"/>
    <w:rsid w:val="00D53ECD"/>
    <w:rsid w:val="00D54839"/>
    <w:rsid w:val="00D5495D"/>
    <w:rsid w:val="00D5599E"/>
    <w:rsid w:val="00D55DFB"/>
    <w:rsid w:val="00D55EDF"/>
    <w:rsid w:val="00D56694"/>
    <w:rsid w:val="00D57245"/>
    <w:rsid w:val="00D60F9F"/>
    <w:rsid w:val="00D629CC"/>
    <w:rsid w:val="00D63790"/>
    <w:rsid w:val="00D63DC8"/>
    <w:rsid w:val="00D644B4"/>
    <w:rsid w:val="00D67C1C"/>
    <w:rsid w:val="00D70253"/>
    <w:rsid w:val="00D70CFC"/>
    <w:rsid w:val="00D70EA3"/>
    <w:rsid w:val="00D70FA4"/>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41FD"/>
    <w:rsid w:val="00D952C5"/>
    <w:rsid w:val="00D9556E"/>
    <w:rsid w:val="00D95D73"/>
    <w:rsid w:val="00D96980"/>
    <w:rsid w:val="00D97EF3"/>
    <w:rsid w:val="00DA1983"/>
    <w:rsid w:val="00DA25CF"/>
    <w:rsid w:val="00DA3C8B"/>
    <w:rsid w:val="00DA4187"/>
    <w:rsid w:val="00DA4485"/>
    <w:rsid w:val="00DA4DB9"/>
    <w:rsid w:val="00DA5853"/>
    <w:rsid w:val="00DB06BE"/>
    <w:rsid w:val="00DB0D25"/>
    <w:rsid w:val="00DB10EC"/>
    <w:rsid w:val="00DB1D6E"/>
    <w:rsid w:val="00DB27A9"/>
    <w:rsid w:val="00DB2AA1"/>
    <w:rsid w:val="00DB2EC3"/>
    <w:rsid w:val="00DB3B49"/>
    <w:rsid w:val="00DB426A"/>
    <w:rsid w:val="00DB59D6"/>
    <w:rsid w:val="00DB63F4"/>
    <w:rsid w:val="00DB683B"/>
    <w:rsid w:val="00DB6DE6"/>
    <w:rsid w:val="00DB7B36"/>
    <w:rsid w:val="00DC0006"/>
    <w:rsid w:val="00DC039C"/>
    <w:rsid w:val="00DC0601"/>
    <w:rsid w:val="00DC0EBF"/>
    <w:rsid w:val="00DC1809"/>
    <w:rsid w:val="00DC190D"/>
    <w:rsid w:val="00DC1B92"/>
    <w:rsid w:val="00DC28D8"/>
    <w:rsid w:val="00DC2A14"/>
    <w:rsid w:val="00DC2B16"/>
    <w:rsid w:val="00DC35EF"/>
    <w:rsid w:val="00DC3E2F"/>
    <w:rsid w:val="00DC4320"/>
    <w:rsid w:val="00DC4585"/>
    <w:rsid w:val="00DC58D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6C1"/>
    <w:rsid w:val="00DE2C1C"/>
    <w:rsid w:val="00DE307E"/>
    <w:rsid w:val="00DE30E6"/>
    <w:rsid w:val="00DE3777"/>
    <w:rsid w:val="00DE3FD3"/>
    <w:rsid w:val="00DE476A"/>
    <w:rsid w:val="00DE4E45"/>
    <w:rsid w:val="00DE557B"/>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7C3"/>
    <w:rsid w:val="00E27BB7"/>
    <w:rsid w:val="00E35268"/>
    <w:rsid w:val="00E364A0"/>
    <w:rsid w:val="00E400E6"/>
    <w:rsid w:val="00E41300"/>
    <w:rsid w:val="00E4174A"/>
    <w:rsid w:val="00E41E8F"/>
    <w:rsid w:val="00E4256E"/>
    <w:rsid w:val="00E425D7"/>
    <w:rsid w:val="00E42990"/>
    <w:rsid w:val="00E42E20"/>
    <w:rsid w:val="00E42EF2"/>
    <w:rsid w:val="00E441AB"/>
    <w:rsid w:val="00E4437C"/>
    <w:rsid w:val="00E44B57"/>
    <w:rsid w:val="00E46072"/>
    <w:rsid w:val="00E4671C"/>
    <w:rsid w:val="00E5017F"/>
    <w:rsid w:val="00E51584"/>
    <w:rsid w:val="00E52A50"/>
    <w:rsid w:val="00E53297"/>
    <w:rsid w:val="00E5388B"/>
    <w:rsid w:val="00E54B0E"/>
    <w:rsid w:val="00E554E4"/>
    <w:rsid w:val="00E5586F"/>
    <w:rsid w:val="00E55BC9"/>
    <w:rsid w:val="00E56A08"/>
    <w:rsid w:val="00E57104"/>
    <w:rsid w:val="00E5743F"/>
    <w:rsid w:val="00E57604"/>
    <w:rsid w:val="00E57850"/>
    <w:rsid w:val="00E57F5B"/>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59A"/>
    <w:rsid w:val="00E80731"/>
    <w:rsid w:val="00E80B65"/>
    <w:rsid w:val="00E812CE"/>
    <w:rsid w:val="00E81849"/>
    <w:rsid w:val="00E82351"/>
    <w:rsid w:val="00E8283F"/>
    <w:rsid w:val="00E83CC2"/>
    <w:rsid w:val="00E845C0"/>
    <w:rsid w:val="00E84C72"/>
    <w:rsid w:val="00E85EB2"/>
    <w:rsid w:val="00E8644F"/>
    <w:rsid w:val="00E8696D"/>
    <w:rsid w:val="00E86CAD"/>
    <w:rsid w:val="00E90254"/>
    <w:rsid w:val="00E90992"/>
    <w:rsid w:val="00E90C74"/>
    <w:rsid w:val="00E91654"/>
    <w:rsid w:val="00E91AB0"/>
    <w:rsid w:val="00E92D57"/>
    <w:rsid w:val="00E9380D"/>
    <w:rsid w:val="00E93943"/>
    <w:rsid w:val="00E941D1"/>
    <w:rsid w:val="00E94D82"/>
    <w:rsid w:val="00E96B44"/>
    <w:rsid w:val="00E96C68"/>
    <w:rsid w:val="00EA0471"/>
    <w:rsid w:val="00EA190E"/>
    <w:rsid w:val="00EA1C74"/>
    <w:rsid w:val="00EA28CF"/>
    <w:rsid w:val="00EA4C55"/>
    <w:rsid w:val="00EA4EAD"/>
    <w:rsid w:val="00EA574F"/>
    <w:rsid w:val="00EA6D9E"/>
    <w:rsid w:val="00EA7818"/>
    <w:rsid w:val="00EA7DA5"/>
    <w:rsid w:val="00EB2E85"/>
    <w:rsid w:val="00EB3002"/>
    <w:rsid w:val="00EB3B54"/>
    <w:rsid w:val="00EB3CC5"/>
    <w:rsid w:val="00EB483E"/>
    <w:rsid w:val="00EB5F23"/>
    <w:rsid w:val="00EB6976"/>
    <w:rsid w:val="00EB6F7F"/>
    <w:rsid w:val="00EC06D1"/>
    <w:rsid w:val="00EC0FD6"/>
    <w:rsid w:val="00EC1288"/>
    <w:rsid w:val="00EC225C"/>
    <w:rsid w:val="00EC35E8"/>
    <w:rsid w:val="00EC40DB"/>
    <w:rsid w:val="00EC45C3"/>
    <w:rsid w:val="00EC55E8"/>
    <w:rsid w:val="00EC57F9"/>
    <w:rsid w:val="00EC6773"/>
    <w:rsid w:val="00EC69FD"/>
    <w:rsid w:val="00EC7F4A"/>
    <w:rsid w:val="00ED00BA"/>
    <w:rsid w:val="00ED0545"/>
    <w:rsid w:val="00ED2688"/>
    <w:rsid w:val="00ED2DDF"/>
    <w:rsid w:val="00ED3296"/>
    <w:rsid w:val="00ED356D"/>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01B"/>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66B"/>
    <w:rsid w:val="00F22C3A"/>
    <w:rsid w:val="00F22F86"/>
    <w:rsid w:val="00F237FB"/>
    <w:rsid w:val="00F25237"/>
    <w:rsid w:val="00F25F08"/>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2E44"/>
    <w:rsid w:val="00F43013"/>
    <w:rsid w:val="00F437F1"/>
    <w:rsid w:val="00F43899"/>
    <w:rsid w:val="00F449B9"/>
    <w:rsid w:val="00F45120"/>
    <w:rsid w:val="00F46C49"/>
    <w:rsid w:val="00F4705D"/>
    <w:rsid w:val="00F4707B"/>
    <w:rsid w:val="00F474EE"/>
    <w:rsid w:val="00F50737"/>
    <w:rsid w:val="00F529F0"/>
    <w:rsid w:val="00F532CD"/>
    <w:rsid w:val="00F53BC1"/>
    <w:rsid w:val="00F54073"/>
    <w:rsid w:val="00F56386"/>
    <w:rsid w:val="00F565AD"/>
    <w:rsid w:val="00F56E5C"/>
    <w:rsid w:val="00F57080"/>
    <w:rsid w:val="00F57C02"/>
    <w:rsid w:val="00F57EA3"/>
    <w:rsid w:val="00F60460"/>
    <w:rsid w:val="00F611AA"/>
    <w:rsid w:val="00F611D1"/>
    <w:rsid w:val="00F622E1"/>
    <w:rsid w:val="00F62D29"/>
    <w:rsid w:val="00F63BA4"/>
    <w:rsid w:val="00F6462A"/>
    <w:rsid w:val="00F6494A"/>
    <w:rsid w:val="00F6523C"/>
    <w:rsid w:val="00F654D9"/>
    <w:rsid w:val="00F67B2F"/>
    <w:rsid w:val="00F7034E"/>
    <w:rsid w:val="00F716DD"/>
    <w:rsid w:val="00F71DF4"/>
    <w:rsid w:val="00F720C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319F"/>
    <w:rsid w:val="00FA4674"/>
    <w:rsid w:val="00FA4BF8"/>
    <w:rsid w:val="00FA4C3A"/>
    <w:rsid w:val="00FA5139"/>
    <w:rsid w:val="00FA5727"/>
    <w:rsid w:val="00FA736C"/>
    <w:rsid w:val="00FA74A1"/>
    <w:rsid w:val="00FB057C"/>
    <w:rsid w:val="00FB0C89"/>
    <w:rsid w:val="00FB1232"/>
    <w:rsid w:val="00FB1C9B"/>
    <w:rsid w:val="00FB215A"/>
    <w:rsid w:val="00FB25AE"/>
    <w:rsid w:val="00FB25B3"/>
    <w:rsid w:val="00FB27A3"/>
    <w:rsid w:val="00FB2C3F"/>
    <w:rsid w:val="00FB3177"/>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17F2"/>
    <w:rsid w:val="00FD4571"/>
    <w:rsid w:val="00FD61C8"/>
    <w:rsid w:val="00FD6661"/>
    <w:rsid w:val="00FD691E"/>
    <w:rsid w:val="00FD6CC0"/>
    <w:rsid w:val="00FD7A01"/>
    <w:rsid w:val="00FE25FC"/>
    <w:rsid w:val="00FE40C5"/>
    <w:rsid w:val="00FE4E95"/>
    <w:rsid w:val="00FE4F1E"/>
    <w:rsid w:val="00FE7E78"/>
    <w:rsid w:val="00FF0AF6"/>
    <w:rsid w:val="00FF1183"/>
    <w:rsid w:val="00FF4D7E"/>
    <w:rsid w:val="00FF5D63"/>
    <w:rsid w:val="00FF668D"/>
    <w:rsid w:val="00FF6AE8"/>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rsid w:val="00BA42B5"/>
    <w:rPr>
      <w:rFonts w:ascii="Cambria" w:hAnsi="Cambria"/>
      <w:b/>
      <w:bCs/>
      <w:sz w:val="22"/>
      <w:szCs w:val="22"/>
    </w:rPr>
  </w:style>
  <w:style w:type="character" w:customStyle="1" w:styleId="Heading7Char">
    <w:name w:val="Heading 7 Char"/>
    <w:basedOn w:val="DefaultParagraphFont"/>
    <w:link w:val="Heading7"/>
    <w:rsid w:val="00441809"/>
    <w:rPr>
      <w:rFonts w:ascii="Minion Pro" w:hAnsi="Minion Pro"/>
      <w:sz w:val="24"/>
      <w:szCs w:val="24"/>
    </w:rPr>
  </w:style>
  <w:style w:type="character" w:customStyle="1" w:styleId="Heading8Char">
    <w:name w:val="Heading 8 Char"/>
    <w:basedOn w:val="DefaultParagraphFont"/>
    <w:link w:val="Heading8"/>
    <w:rsid w:val="00441809"/>
    <w:rPr>
      <w:rFonts w:ascii="Minion Pro" w:hAnsi="Minion Pro"/>
      <w:i/>
      <w:iCs/>
      <w:sz w:val="24"/>
      <w:szCs w:val="24"/>
    </w:rPr>
  </w:style>
  <w:style w:type="character" w:customStyle="1" w:styleId="Heading9Char">
    <w:name w:val="Heading 9 Char"/>
    <w:basedOn w:val="DefaultParagraphFont"/>
    <w:link w:val="Heading9"/>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4110536">
      <w:bodyDiv w:val="1"/>
      <w:marLeft w:val="0"/>
      <w:marRight w:val="0"/>
      <w:marTop w:val="0"/>
      <w:marBottom w:val="0"/>
      <w:divBdr>
        <w:top w:val="none" w:sz="0" w:space="0" w:color="auto"/>
        <w:left w:val="none" w:sz="0" w:space="0" w:color="auto"/>
        <w:bottom w:val="none" w:sz="0" w:space="0" w:color="auto"/>
        <w:right w:val="none" w:sz="0" w:space="0" w:color="auto"/>
      </w:divBdr>
    </w:div>
    <w:div w:id="8835357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0607029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67585831">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54952697">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07353966">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744188848">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968896694">
      <w:bodyDiv w:val="1"/>
      <w:marLeft w:val="0"/>
      <w:marRight w:val="0"/>
      <w:marTop w:val="0"/>
      <w:marBottom w:val="0"/>
      <w:divBdr>
        <w:top w:val="none" w:sz="0" w:space="0" w:color="auto"/>
        <w:left w:val="none" w:sz="0" w:space="0" w:color="auto"/>
        <w:bottom w:val="none" w:sz="0" w:space="0" w:color="auto"/>
        <w:right w:val="none" w:sz="0" w:space="0" w:color="auto"/>
      </w:divBdr>
    </w:div>
    <w:div w:id="1017346788">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1947614">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304564">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298297466">
      <w:bodyDiv w:val="1"/>
      <w:marLeft w:val="0"/>
      <w:marRight w:val="0"/>
      <w:marTop w:val="0"/>
      <w:marBottom w:val="0"/>
      <w:divBdr>
        <w:top w:val="none" w:sz="0" w:space="0" w:color="auto"/>
        <w:left w:val="none" w:sz="0" w:space="0" w:color="auto"/>
        <w:bottom w:val="none" w:sz="0" w:space="0" w:color="auto"/>
        <w:right w:val="none" w:sz="0" w:space="0" w:color="auto"/>
      </w:divBdr>
    </w:div>
    <w:div w:id="1361199268">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58331811">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81312608">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84532709">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59336659">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876573008">
      <w:bodyDiv w:val="1"/>
      <w:marLeft w:val="0"/>
      <w:marRight w:val="0"/>
      <w:marTop w:val="0"/>
      <w:marBottom w:val="0"/>
      <w:divBdr>
        <w:top w:val="none" w:sz="0" w:space="0" w:color="auto"/>
        <w:left w:val="none" w:sz="0" w:space="0" w:color="auto"/>
        <w:bottom w:val="none" w:sz="0" w:space="0" w:color="auto"/>
        <w:right w:val="none" w:sz="0" w:space="0" w:color="auto"/>
      </w:divBdr>
    </w:div>
    <w:div w:id="189917064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57974075">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1462918">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cikit-learn.org/stable/modules/tree.html" TargetMode="External"/><Relationship Id="rId32" Type="http://schemas.openxmlformats.org/officeDocument/2006/relationships/image" Target="media/image13.png"/><Relationship Id="rId37" Type="http://schemas.openxmlformats.org/officeDocument/2006/relationships/header" Target="header4.xml"/><Relationship Id="rId40"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scikit-learn.org/stable/modules/tree.html"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37</Pages>
  <Words>6456</Words>
  <Characters>44354</Characters>
  <Application>Microsoft Office Word</Application>
  <DocSecurity>0</DocSecurity>
  <Lines>369</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50709</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Sergei Dobrovolskii</cp:lastModifiedBy>
  <cp:revision>285</cp:revision>
  <cp:lastPrinted>2013-04-12T07:47:00Z</cp:lastPrinted>
  <dcterms:created xsi:type="dcterms:W3CDTF">2022-03-28T21:39:00Z</dcterms:created>
  <dcterms:modified xsi:type="dcterms:W3CDTF">2022-07-18T20:40:00Z</dcterms:modified>
</cp:coreProperties>
</file>