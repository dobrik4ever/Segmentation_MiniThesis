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1967BB" w14:textId="5EBF34F9" w:rsidR="001D1837" w:rsidRPr="00271147" w:rsidRDefault="0063100F" w:rsidP="0063100F">
      <w:pPr>
        <w:pStyle w:val="KeinLeerraum"/>
        <w:spacing w:before="240"/>
        <w:jc w:val="center"/>
        <w:rPr>
          <w:rFonts w:ascii="Corbel" w:hAnsi="Corbel" w:cs="Linux Biolinum"/>
        </w:rPr>
      </w:pPr>
      <w:r w:rsidRPr="006F29DA">
        <w:rPr>
          <w:rFonts w:ascii="Corbel" w:hAnsi="Corbel" w:cs="Linux Biolinum"/>
          <w:noProof/>
          <w:lang w:val="en-US"/>
        </w:rPr>
        <w:drawing>
          <wp:anchor distT="0" distB="0" distL="114300" distR="114300" simplePos="0" relativeHeight="251658241" behindDoc="0" locked="0" layoutInCell="1" allowOverlap="1" wp14:anchorId="25196920" wp14:editId="25196921">
            <wp:simplePos x="0" y="0"/>
            <wp:positionH relativeFrom="column">
              <wp:posOffset>-3175</wp:posOffset>
            </wp:positionH>
            <wp:positionV relativeFrom="paragraph">
              <wp:posOffset>1270</wp:posOffset>
            </wp:positionV>
            <wp:extent cx="1362075" cy="772795"/>
            <wp:effectExtent l="0" t="0" r="9525" b="8255"/>
            <wp:wrapTopAndBottom/>
            <wp:docPr id="3" name="Grafik 3" descr="C:\Daten\Verwaltung\Corporate Design\MBT Logo\Logo Ai\MBT id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Daten\Verwaltung\Corporate Design\MBT Logo\Logo Ai\MBT idee.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362075" cy="7727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D0109" w:rsidRPr="006F29DA">
        <w:rPr>
          <w:rFonts w:ascii="Corbel" w:hAnsi="Corbel" w:cs="Linux Biolinum"/>
          <w:noProof/>
          <w:lang w:val="en-US"/>
        </w:rPr>
        <w:drawing>
          <wp:anchor distT="0" distB="0" distL="114300" distR="114300" simplePos="0" relativeHeight="251658240" behindDoc="0" locked="0" layoutInCell="1" allowOverlap="1" wp14:anchorId="25196922" wp14:editId="25196923">
            <wp:simplePos x="0" y="0"/>
            <wp:positionH relativeFrom="column">
              <wp:posOffset>2597150</wp:posOffset>
            </wp:positionH>
            <wp:positionV relativeFrom="paragraph">
              <wp:posOffset>86995</wp:posOffset>
            </wp:positionV>
            <wp:extent cx="2391410" cy="647700"/>
            <wp:effectExtent l="0" t="0" r="8890" b="0"/>
            <wp:wrapTopAndBottom/>
            <wp:docPr id="1" name="Grafik 1" descr="C:\Daten\Verwaltung\Corporate Design\FAU 2011\FAU-Techfa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Daten\Verwaltung\Corporate Design\FAU 2011\FAU-Techfak.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391410" cy="647700"/>
                    </a:xfrm>
                    <a:prstGeom prst="rect">
                      <a:avLst/>
                    </a:prstGeom>
                    <a:noFill/>
                    <a:ln>
                      <a:noFill/>
                    </a:ln>
                  </pic:spPr>
                </pic:pic>
              </a:graphicData>
            </a:graphic>
          </wp:anchor>
        </w:drawing>
      </w:r>
      <w:r w:rsidR="004752B2">
        <w:rPr>
          <w:rFonts w:ascii="Corbel" w:hAnsi="Corbel" w:cs="Linux Biolinum"/>
        </w:rPr>
        <w:softHyphen/>
      </w:r>
      <w:r w:rsidR="004752B2">
        <w:rPr>
          <w:rFonts w:ascii="Corbel" w:hAnsi="Corbel" w:cs="Linux Biolinum"/>
        </w:rPr>
        <w:softHyphen/>
      </w:r>
      <w:r w:rsidR="004752B2">
        <w:rPr>
          <w:rFonts w:ascii="Corbel" w:hAnsi="Corbel" w:cs="Linux Biolinum"/>
        </w:rPr>
        <w:softHyphen/>
      </w:r>
      <w:r w:rsidR="004752B2">
        <w:rPr>
          <w:rFonts w:ascii="Corbel" w:hAnsi="Corbel" w:cs="Linux Biolinum"/>
        </w:rPr>
        <w:softHyphen/>
      </w:r>
      <w:r w:rsidR="008D7148">
        <w:rPr>
          <w:rFonts w:ascii="Corbel" w:hAnsi="Corbel" w:cs="Linux Biolinum"/>
        </w:rPr>
        <w:softHyphen/>
      </w:r>
      <w:r w:rsidR="001D1837" w:rsidRPr="00271147">
        <w:rPr>
          <w:rFonts w:ascii="Corbel" w:hAnsi="Corbel" w:cs="Linux Biolinum"/>
        </w:rPr>
        <w:t>Lehrstuhl für Medizinische Biotechnologie</w:t>
      </w:r>
    </w:p>
    <w:p w14:paraId="251967BC" w14:textId="77777777" w:rsidR="001D1837" w:rsidRPr="00271147" w:rsidRDefault="001D1837" w:rsidP="00D31295">
      <w:pPr>
        <w:pStyle w:val="KeinLeerraum"/>
        <w:jc w:val="center"/>
        <w:rPr>
          <w:rFonts w:ascii="Corbel" w:hAnsi="Corbel" w:cs="Linux Biolinum"/>
        </w:rPr>
      </w:pPr>
      <w:r w:rsidRPr="00271147">
        <w:rPr>
          <w:rFonts w:ascii="Corbel" w:hAnsi="Corbel" w:cs="Linux Biolinum"/>
        </w:rPr>
        <w:t>Technische Fakultät</w:t>
      </w:r>
    </w:p>
    <w:p w14:paraId="251967BD" w14:textId="77777777" w:rsidR="001D1837" w:rsidRPr="00A201E7" w:rsidRDefault="001D1837" w:rsidP="001D1837">
      <w:pPr>
        <w:pStyle w:val="KeinLeerraum"/>
        <w:jc w:val="center"/>
        <w:rPr>
          <w:rFonts w:ascii="Corbel" w:hAnsi="Corbel" w:cs="Linux Biolinum"/>
          <w:lang w:val="en-US"/>
        </w:rPr>
      </w:pPr>
      <w:r w:rsidRPr="00A201E7">
        <w:rPr>
          <w:rFonts w:ascii="Corbel" w:hAnsi="Corbel" w:cs="Linux Biolinum"/>
          <w:lang w:val="en-US"/>
        </w:rPr>
        <w:t>Friedrich-Alexander-Universität Erlangen-Nürnberg</w:t>
      </w:r>
    </w:p>
    <w:p w14:paraId="251967BE" w14:textId="77777777" w:rsidR="003B7736" w:rsidRPr="00A201E7" w:rsidRDefault="003B7736" w:rsidP="003B7736">
      <w:pPr>
        <w:pStyle w:val="KeinLeerraum"/>
        <w:jc w:val="center"/>
        <w:rPr>
          <w:rFonts w:ascii="Corbel" w:hAnsi="Corbel" w:cs="Linux Biolinum"/>
          <w:lang w:val="en-US"/>
        </w:rPr>
      </w:pPr>
    </w:p>
    <w:p w14:paraId="251967BF" w14:textId="77777777" w:rsidR="003B7736" w:rsidRPr="00A201E7" w:rsidRDefault="003B7736" w:rsidP="003B7736">
      <w:pPr>
        <w:pStyle w:val="KeinLeerraum"/>
        <w:jc w:val="center"/>
        <w:rPr>
          <w:rFonts w:ascii="Corbel" w:hAnsi="Corbel" w:cs="Linux Biolinum"/>
          <w:lang w:val="en-US"/>
        </w:rPr>
      </w:pPr>
    </w:p>
    <w:p w14:paraId="251967C0" w14:textId="77777777" w:rsidR="005D0109" w:rsidRPr="00A201E7" w:rsidRDefault="005D0109" w:rsidP="003B7736">
      <w:pPr>
        <w:pStyle w:val="KeinLeerraum"/>
        <w:jc w:val="center"/>
        <w:rPr>
          <w:rFonts w:ascii="Corbel" w:hAnsi="Corbel" w:cs="Linux Biolinum"/>
          <w:lang w:val="en-US"/>
        </w:rPr>
      </w:pPr>
    </w:p>
    <w:p w14:paraId="251967C1" w14:textId="77777777" w:rsidR="00665F52" w:rsidRPr="00A201E7" w:rsidRDefault="00665F52" w:rsidP="003B7736">
      <w:pPr>
        <w:pStyle w:val="KeinLeerraum"/>
        <w:jc w:val="center"/>
        <w:rPr>
          <w:rFonts w:ascii="Corbel" w:hAnsi="Corbel" w:cs="Linux Biolinum"/>
          <w:lang w:val="en-US"/>
        </w:rPr>
      </w:pPr>
    </w:p>
    <w:p w14:paraId="251967C2" w14:textId="6FA4CEF4" w:rsidR="00665F52" w:rsidRPr="006F29DA" w:rsidRDefault="0035763F" w:rsidP="0063100F">
      <w:pPr>
        <w:pStyle w:val="Titel"/>
        <w:spacing w:after="0"/>
        <w:ind w:right="142"/>
        <w:rPr>
          <w:rFonts w:ascii="Corbel" w:hAnsi="Corbel" w:cs="Linux Biolinum"/>
          <w:sz w:val="44"/>
          <w:lang w:val="en-US"/>
        </w:rPr>
      </w:pPr>
      <w:r w:rsidRPr="006F29DA">
        <w:rPr>
          <w:rFonts w:ascii="Corbel" w:hAnsi="Corbel" w:cs="Linux Biolinum"/>
          <w:sz w:val="44"/>
          <w:lang w:val="en-US"/>
        </w:rPr>
        <w:t>Semi-Supervised Z-stack segmentation</w:t>
      </w:r>
      <w:r w:rsidR="00271147">
        <w:rPr>
          <w:rFonts w:ascii="Corbel" w:hAnsi="Corbel" w:cs="Linux Biolinum"/>
          <w:sz w:val="44"/>
          <w:lang w:val="en-US"/>
        </w:rPr>
        <w:t xml:space="preserve"> using Random Forest Classifier</w:t>
      </w:r>
      <w:r w:rsidR="0063100F" w:rsidRPr="006F29DA">
        <w:rPr>
          <w:rFonts w:ascii="Corbel" w:hAnsi="Corbel" w:cs="Linux Biolinum"/>
          <w:sz w:val="44"/>
          <w:lang w:val="en-US"/>
        </w:rPr>
        <w:t xml:space="preserve"> </w:t>
      </w:r>
    </w:p>
    <w:p w14:paraId="251967C3" w14:textId="77777777" w:rsidR="006D6802" w:rsidRPr="006F29DA" w:rsidRDefault="006D6802" w:rsidP="005D0109">
      <w:pPr>
        <w:pStyle w:val="KeinLeerraum"/>
        <w:jc w:val="center"/>
        <w:rPr>
          <w:rFonts w:ascii="Corbel" w:hAnsi="Corbel" w:cs="Linux Biolinum"/>
          <w:lang w:val="en-US"/>
        </w:rPr>
      </w:pPr>
    </w:p>
    <w:p w14:paraId="251967C4" w14:textId="77777777" w:rsidR="005D0109" w:rsidRPr="006F29DA" w:rsidRDefault="005D0109" w:rsidP="005D0109">
      <w:pPr>
        <w:pStyle w:val="KeinLeerraum"/>
        <w:jc w:val="center"/>
        <w:rPr>
          <w:rFonts w:ascii="Corbel" w:hAnsi="Corbel" w:cs="Linux Biolinum"/>
          <w:lang w:val="en-US"/>
        </w:rPr>
      </w:pPr>
    </w:p>
    <w:p w14:paraId="251967C5" w14:textId="77777777" w:rsidR="00665F52" w:rsidRPr="006F29DA" w:rsidRDefault="00665F52" w:rsidP="005D0109">
      <w:pPr>
        <w:pStyle w:val="KeinLeerraum"/>
        <w:jc w:val="center"/>
        <w:rPr>
          <w:rFonts w:ascii="Corbel" w:hAnsi="Corbel" w:cs="Linux Biolinum"/>
          <w:lang w:val="en-US"/>
        </w:rPr>
      </w:pPr>
    </w:p>
    <w:p w14:paraId="251967C6" w14:textId="77777777" w:rsidR="008858E2" w:rsidRPr="006F29DA" w:rsidRDefault="008858E2" w:rsidP="005D0109">
      <w:pPr>
        <w:pStyle w:val="KeinLeerraum"/>
        <w:jc w:val="center"/>
        <w:rPr>
          <w:rFonts w:ascii="Corbel" w:hAnsi="Corbel" w:cs="Linux Biolinum"/>
          <w:lang w:val="en-US"/>
        </w:rPr>
      </w:pPr>
    </w:p>
    <w:p w14:paraId="251967C7" w14:textId="40CA880E" w:rsidR="00665F52" w:rsidRPr="006F29DA" w:rsidRDefault="0035763F" w:rsidP="003B7736">
      <w:pPr>
        <w:pStyle w:val="KeinLeerraum"/>
        <w:jc w:val="center"/>
        <w:rPr>
          <w:rFonts w:ascii="Corbel" w:hAnsi="Corbel" w:cs="Linux Biolinum"/>
          <w:sz w:val="32"/>
          <w:szCs w:val="28"/>
          <w:lang w:val="en-US"/>
        </w:rPr>
      </w:pPr>
      <w:r w:rsidRPr="006F29DA">
        <w:rPr>
          <w:rFonts w:ascii="Corbel" w:hAnsi="Corbel" w:cs="Linux Biolinum"/>
          <w:sz w:val="32"/>
          <w:szCs w:val="28"/>
          <w:lang w:val="en-US"/>
        </w:rPr>
        <w:t>Mini</w:t>
      </w:r>
      <w:r w:rsidR="008F2841" w:rsidRPr="006F29DA">
        <w:rPr>
          <w:rFonts w:ascii="Corbel" w:hAnsi="Corbel" w:cs="Linux Biolinum"/>
          <w:sz w:val="32"/>
          <w:szCs w:val="28"/>
          <w:lang w:val="en-US"/>
        </w:rPr>
        <w:t xml:space="preserve"> Thesis</w:t>
      </w:r>
    </w:p>
    <w:p w14:paraId="251967C9" w14:textId="4B7648AA" w:rsidR="00665F52" w:rsidRPr="006F29DA" w:rsidRDefault="008F2841" w:rsidP="00FE4E95">
      <w:pPr>
        <w:pStyle w:val="KeinLeerraum"/>
        <w:jc w:val="center"/>
        <w:rPr>
          <w:rFonts w:ascii="Corbel" w:hAnsi="Corbel" w:cs="Linux Biolinum"/>
          <w:i/>
          <w:szCs w:val="28"/>
          <w:lang w:val="en-US"/>
        </w:rPr>
      </w:pPr>
      <w:r w:rsidRPr="006F29DA">
        <w:rPr>
          <w:rFonts w:ascii="Corbel" w:hAnsi="Corbel" w:cs="Linux Biolinum"/>
          <w:i/>
          <w:szCs w:val="28"/>
          <w:lang w:val="en-US"/>
        </w:rPr>
        <w:t>In the program</w:t>
      </w:r>
      <w:r w:rsidR="00056198" w:rsidRPr="006F29DA">
        <w:rPr>
          <w:rFonts w:ascii="Corbel" w:hAnsi="Corbel" w:cs="Linux Biolinum"/>
          <w:i/>
          <w:szCs w:val="28"/>
          <w:lang w:val="en-US"/>
        </w:rPr>
        <w:t xml:space="preserve"> </w:t>
      </w:r>
      <w:r w:rsidR="00245A09" w:rsidRPr="006F29DA">
        <w:rPr>
          <w:rFonts w:ascii="Corbel" w:hAnsi="Corbel" w:cs="Linux Biolinum"/>
          <w:i/>
          <w:szCs w:val="28"/>
          <w:lang w:val="en-US"/>
        </w:rPr>
        <w:t>Advanced Optical Technologies</w:t>
      </w:r>
      <w:r w:rsidR="00056198" w:rsidRPr="006F29DA">
        <w:rPr>
          <w:rFonts w:ascii="Corbel" w:hAnsi="Corbel" w:cs="Linux Biolinum"/>
          <w:i/>
          <w:szCs w:val="28"/>
          <w:lang w:val="en-US"/>
        </w:rPr>
        <w:br/>
      </w:r>
    </w:p>
    <w:p w14:paraId="251967CA" w14:textId="77777777" w:rsidR="00665F52" w:rsidRPr="006F29DA" w:rsidRDefault="00665F52" w:rsidP="003B7736">
      <w:pPr>
        <w:pStyle w:val="KeinLeerraum"/>
        <w:jc w:val="center"/>
        <w:rPr>
          <w:rFonts w:ascii="Corbel" w:hAnsi="Corbel" w:cs="Linux Biolinum"/>
          <w:szCs w:val="28"/>
          <w:lang w:val="en-US"/>
        </w:rPr>
      </w:pPr>
    </w:p>
    <w:p w14:paraId="251967CB" w14:textId="77777777" w:rsidR="00602BAD" w:rsidRPr="006F29DA" w:rsidRDefault="00602BAD" w:rsidP="003B7736">
      <w:pPr>
        <w:pStyle w:val="KeinLeerraum"/>
        <w:jc w:val="center"/>
        <w:rPr>
          <w:rFonts w:ascii="Corbel" w:hAnsi="Corbel" w:cs="Linux Biolinum"/>
          <w:szCs w:val="28"/>
          <w:lang w:val="en-US"/>
        </w:rPr>
      </w:pPr>
    </w:p>
    <w:p w14:paraId="251967CC" w14:textId="77777777" w:rsidR="005D0109" w:rsidRPr="006F29DA" w:rsidRDefault="005D0109" w:rsidP="003B7736">
      <w:pPr>
        <w:pStyle w:val="KeinLeerraum"/>
        <w:jc w:val="center"/>
        <w:rPr>
          <w:rFonts w:ascii="Corbel" w:hAnsi="Corbel" w:cs="Linux Biolinum"/>
          <w:szCs w:val="28"/>
          <w:lang w:val="en-US"/>
        </w:rPr>
      </w:pPr>
    </w:p>
    <w:p w14:paraId="251967CD" w14:textId="77777777" w:rsidR="00602BAD" w:rsidRPr="006F29DA" w:rsidRDefault="008F2841" w:rsidP="003B7736">
      <w:pPr>
        <w:pStyle w:val="KeinLeerraum"/>
        <w:jc w:val="center"/>
        <w:rPr>
          <w:rFonts w:ascii="Corbel" w:hAnsi="Corbel" w:cs="Linux Biolinum"/>
          <w:szCs w:val="28"/>
          <w:lang w:val="en-US"/>
        </w:rPr>
      </w:pPr>
      <w:r w:rsidRPr="006F29DA">
        <w:rPr>
          <w:rFonts w:ascii="Corbel" w:hAnsi="Corbel" w:cs="Linux Biolinum"/>
          <w:i/>
          <w:szCs w:val="28"/>
          <w:lang w:val="en-US"/>
        </w:rPr>
        <w:t>Submitted by</w:t>
      </w:r>
    </w:p>
    <w:p w14:paraId="251967CE" w14:textId="3E8EB32D" w:rsidR="00665F52" w:rsidRPr="006F29DA" w:rsidRDefault="00FE4E95" w:rsidP="003B7736">
      <w:pPr>
        <w:pStyle w:val="KeinLeerraum"/>
        <w:jc w:val="center"/>
        <w:rPr>
          <w:rFonts w:ascii="Corbel" w:hAnsi="Corbel" w:cs="Linux Biolinum"/>
          <w:sz w:val="32"/>
          <w:szCs w:val="28"/>
          <w:lang w:val="en-US"/>
        </w:rPr>
      </w:pPr>
      <w:r w:rsidRPr="006F29DA">
        <w:rPr>
          <w:rFonts w:ascii="Corbel" w:hAnsi="Corbel" w:cs="Linux Biolinum"/>
          <w:sz w:val="32"/>
          <w:szCs w:val="28"/>
          <w:lang w:val="en-US"/>
        </w:rPr>
        <w:t>Sergei Dobrovolskii</w:t>
      </w:r>
    </w:p>
    <w:p w14:paraId="251967CF" w14:textId="72B390B6" w:rsidR="00665F52" w:rsidRPr="006F29DA" w:rsidRDefault="00665F52" w:rsidP="003B7736">
      <w:pPr>
        <w:pStyle w:val="KeinLeerraum"/>
        <w:jc w:val="center"/>
        <w:rPr>
          <w:rFonts w:ascii="Corbel" w:hAnsi="Corbel" w:cs="Linux Biolinum"/>
          <w:szCs w:val="28"/>
          <w:lang w:val="en-US"/>
        </w:rPr>
      </w:pPr>
      <w:proofErr w:type="spellStart"/>
      <w:r w:rsidRPr="006F29DA">
        <w:rPr>
          <w:rFonts w:ascii="Corbel" w:hAnsi="Corbel" w:cs="Linux Biolinum"/>
          <w:szCs w:val="28"/>
          <w:lang w:val="en-US"/>
        </w:rPr>
        <w:t>Matrikelnummer</w:t>
      </w:r>
      <w:proofErr w:type="spellEnd"/>
      <w:r w:rsidR="006D6802" w:rsidRPr="006F29DA">
        <w:rPr>
          <w:rFonts w:ascii="Corbel" w:hAnsi="Corbel" w:cs="Linux Biolinum"/>
          <w:szCs w:val="28"/>
          <w:lang w:val="en-US"/>
        </w:rPr>
        <w:t xml:space="preserve">: </w:t>
      </w:r>
      <w:r w:rsidR="004946D6" w:rsidRPr="006F29DA">
        <w:rPr>
          <w:rFonts w:ascii="Corbel" w:hAnsi="Corbel" w:cs="Linux Biolinum"/>
          <w:szCs w:val="28"/>
          <w:lang w:val="en-US"/>
        </w:rPr>
        <w:t>22745251</w:t>
      </w:r>
    </w:p>
    <w:p w14:paraId="251967D0" w14:textId="77777777" w:rsidR="00073320" w:rsidRPr="006F29DA" w:rsidRDefault="00073320" w:rsidP="003B7736">
      <w:pPr>
        <w:pStyle w:val="KeinLeerraum"/>
        <w:jc w:val="center"/>
        <w:rPr>
          <w:rFonts w:ascii="Corbel" w:hAnsi="Corbel" w:cs="Linux Biolinum"/>
          <w:szCs w:val="28"/>
          <w:lang w:val="en-US"/>
        </w:rPr>
      </w:pPr>
    </w:p>
    <w:p w14:paraId="251967D1" w14:textId="77777777" w:rsidR="00D31295" w:rsidRPr="006F29DA" w:rsidRDefault="00D31295" w:rsidP="003B7736">
      <w:pPr>
        <w:pStyle w:val="KeinLeerraum"/>
        <w:jc w:val="center"/>
        <w:rPr>
          <w:rFonts w:ascii="Corbel" w:hAnsi="Corbel" w:cs="Linux Biolinum"/>
          <w:szCs w:val="28"/>
          <w:lang w:val="en-US"/>
        </w:rPr>
      </w:pPr>
    </w:p>
    <w:p w14:paraId="251967D2" w14:textId="77777777" w:rsidR="00665F52" w:rsidRPr="00271147" w:rsidRDefault="00602BAD" w:rsidP="003B7736">
      <w:pPr>
        <w:pStyle w:val="KeinLeerraum"/>
        <w:jc w:val="center"/>
        <w:rPr>
          <w:rFonts w:ascii="Corbel" w:hAnsi="Corbel" w:cs="Linux Biolinum"/>
          <w:szCs w:val="28"/>
        </w:rPr>
      </w:pPr>
      <w:r w:rsidRPr="00271147">
        <w:rPr>
          <w:rFonts w:ascii="Corbel" w:hAnsi="Corbel" w:cs="Linux Biolinum"/>
          <w:szCs w:val="28"/>
        </w:rPr>
        <w:t>Erlangen,</w:t>
      </w:r>
      <w:r w:rsidR="00073320" w:rsidRPr="00271147">
        <w:rPr>
          <w:rFonts w:ascii="Corbel" w:hAnsi="Corbel" w:cs="Linux Biolinum"/>
          <w:szCs w:val="28"/>
        </w:rPr>
        <w:t xml:space="preserve"> </w:t>
      </w:r>
      <w:r w:rsidR="008F2841" w:rsidRPr="00271147">
        <w:rPr>
          <w:rFonts w:ascii="Corbel" w:hAnsi="Corbel" w:cs="Linux Biolinum"/>
          <w:szCs w:val="28"/>
        </w:rPr>
        <w:t>date</w:t>
      </w:r>
    </w:p>
    <w:p w14:paraId="251967D3" w14:textId="77777777" w:rsidR="006D6802" w:rsidRPr="00271147" w:rsidRDefault="006D6802" w:rsidP="005D0109">
      <w:pPr>
        <w:pStyle w:val="KeinLeerraum"/>
        <w:jc w:val="center"/>
        <w:rPr>
          <w:rFonts w:ascii="Corbel" w:hAnsi="Corbel" w:cs="Linux Biolinum"/>
          <w:szCs w:val="28"/>
        </w:rPr>
      </w:pPr>
    </w:p>
    <w:p w14:paraId="251967D4" w14:textId="77777777" w:rsidR="005E2E0C" w:rsidRPr="00271147" w:rsidRDefault="005E2E0C" w:rsidP="005D0109">
      <w:pPr>
        <w:pStyle w:val="KeinLeerraum"/>
        <w:jc w:val="center"/>
        <w:rPr>
          <w:rFonts w:ascii="Corbel" w:hAnsi="Corbel" w:cs="Linux Biolinum"/>
          <w:szCs w:val="28"/>
        </w:rPr>
      </w:pPr>
    </w:p>
    <w:p w14:paraId="251967D5" w14:textId="77777777" w:rsidR="00665F52" w:rsidRPr="00271147" w:rsidRDefault="008F2841" w:rsidP="003B7736">
      <w:pPr>
        <w:pStyle w:val="KeinLeerraum"/>
        <w:jc w:val="center"/>
        <w:rPr>
          <w:rFonts w:ascii="Corbel" w:hAnsi="Corbel" w:cs="Linux Biolinum"/>
          <w:i/>
          <w:szCs w:val="28"/>
        </w:rPr>
      </w:pPr>
      <w:r w:rsidRPr="00271147">
        <w:rPr>
          <w:rFonts w:ascii="Corbel" w:hAnsi="Corbel" w:cs="Linux Biolinum"/>
          <w:i/>
          <w:szCs w:val="28"/>
        </w:rPr>
        <w:t>Supervisors</w:t>
      </w:r>
      <w:r w:rsidR="00665F52" w:rsidRPr="00271147">
        <w:rPr>
          <w:rFonts w:ascii="Corbel" w:hAnsi="Corbel" w:cs="Linux Biolinum"/>
          <w:i/>
          <w:szCs w:val="28"/>
        </w:rPr>
        <w:t>:</w:t>
      </w:r>
    </w:p>
    <w:p w14:paraId="251967D6" w14:textId="77777777" w:rsidR="00443AEE" w:rsidRPr="00271147" w:rsidRDefault="00443AEE" w:rsidP="00D31295">
      <w:pPr>
        <w:pStyle w:val="KeinLeerraum"/>
        <w:jc w:val="center"/>
        <w:rPr>
          <w:rFonts w:ascii="Corbel" w:hAnsi="Corbel" w:cs="Linux Biolinum"/>
          <w:szCs w:val="28"/>
        </w:rPr>
      </w:pPr>
      <w:r w:rsidRPr="00271147">
        <w:rPr>
          <w:rFonts w:ascii="Corbel" w:hAnsi="Corbel" w:cs="Linux Biolinum"/>
          <w:szCs w:val="28"/>
        </w:rPr>
        <w:t xml:space="preserve">Dr. Sebastian Schürmann </w:t>
      </w:r>
    </w:p>
    <w:p w14:paraId="251967D7" w14:textId="68F4775C" w:rsidR="00665F52" w:rsidRPr="00271147" w:rsidDel="00994183" w:rsidRDefault="00665F52" w:rsidP="00D31295">
      <w:pPr>
        <w:pStyle w:val="KeinLeerraum"/>
        <w:jc w:val="center"/>
        <w:rPr>
          <w:del w:id="0" w:author="Sebastian Schürmann" w:date="2022-05-04T10:10:00Z"/>
          <w:rFonts w:ascii="Corbel" w:hAnsi="Corbel" w:cs="Linux Biolinum"/>
          <w:szCs w:val="28"/>
        </w:rPr>
      </w:pPr>
      <w:del w:id="1" w:author="Sebastian Schürmann" w:date="2022-05-04T10:10:00Z">
        <w:r w:rsidRPr="00271147" w:rsidDel="00994183">
          <w:rPr>
            <w:rFonts w:ascii="Corbel" w:hAnsi="Corbel" w:cs="Linux Biolinum"/>
            <w:szCs w:val="28"/>
          </w:rPr>
          <w:delText>Dr. Daniel F. Gilbert</w:delText>
        </w:r>
      </w:del>
    </w:p>
    <w:p w14:paraId="251967D8" w14:textId="188576B1" w:rsidR="00443AEE" w:rsidRPr="00271147" w:rsidDel="00994183" w:rsidRDefault="00443AEE" w:rsidP="00D31295">
      <w:pPr>
        <w:pStyle w:val="KeinLeerraum"/>
        <w:jc w:val="center"/>
        <w:rPr>
          <w:del w:id="2" w:author="Sebastian Schürmann" w:date="2022-05-04T10:10:00Z"/>
          <w:rFonts w:ascii="Corbel" w:hAnsi="Corbel"/>
          <w:sz w:val="28"/>
          <w:szCs w:val="28"/>
        </w:rPr>
      </w:pPr>
      <w:del w:id="3" w:author="Sebastian Schürmann" w:date="2022-05-04T10:10:00Z">
        <w:r w:rsidRPr="00271147" w:rsidDel="00994183">
          <w:rPr>
            <w:rFonts w:ascii="Corbel" w:hAnsi="Corbel" w:cs="Linux Biolinum"/>
            <w:szCs w:val="28"/>
          </w:rPr>
          <w:delText>Prof. Dr. Dr. Oliver Friedrich</w:delText>
        </w:r>
      </w:del>
    </w:p>
    <w:p w14:paraId="251967D9" w14:textId="77777777" w:rsidR="003A0A13" w:rsidRPr="00271147" w:rsidRDefault="003A0A13" w:rsidP="00416208"/>
    <w:p w14:paraId="251967DA" w14:textId="77777777" w:rsidR="007140A0" w:rsidRPr="00271147" w:rsidRDefault="007140A0" w:rsidP="00416208">
      <w:pPr>
        <w:sectPr w:rsidR="007140A0" w:rsidRPr="00271147" w:rsidSect="00443AEE">
          <w:footerReference w:type="even" r:id="rId10"/>
          <w:footerReference w:type="default" r:id="rId11"/>
          <w:pgSz w:w="11906" w:h="16838" w:code="9"/>
          <w:pgMar w:top="2098" w:right="1985" w:bottom="1985" w:left="1985" w:header="1418" w:footer="1418" w:gutter="0"/>
          <w:cols w:space="708"/>
          <w:titlePg/>
          <w:docGrid w:linePitch="360"/>
        </w:sectPr>
      </w:pPr>
    </w:p>
    <w:p w14:paraId="251967DB" w14:textId="77777777" w:rsidR="00116B89" w:rsidRPr="00271147" w:rsidRDefault="00116B89">
      <w:pPr>
        <w:spacing w:after="0" w:line="240" w:lineRule="auto"/>
        <w:jc w:val="left"/>
        <w:rPr>
          <w:rFonts w:ascii="Corbel" w:hAnsi="Corbel"/>
          <w:sz w:val="28"/>
          <w:szCs w:val="32"/>
        </w:rPr>
      </w:pPr>
      <w:r w:rsidRPr="00271147">
        <w:rPr>
          <w:rFonts w:ascii="Corbel" w:hAnsi="Corbel"/>
          <w:sz w:val="28"/>
          <w:szCs w:val="32"/>
        </w:rPr>
        <w:lastRenderedPageBreak/>
        <w:br w:type="page"/>
      </w:r>
    </w:p>
    <w:p w14:paraId="251967DC" w14:textId="77777777" w:rsidR="0044727B" w:rsidRPr="00271147" w:rsidRDefault="0044727B" w:rsidP="00921D3D">
      <w:pPr>
        <w:spacing w:after="120" w:line="240" w:lineRule="auto"/>
        <w:jc w:val="center"/>
        <w:rPr>
          <w:rFonts w:ascii="Corbel" w:hAnsi="Corbel"/>
          <w:sz w:val="32"/>
          <w:szCs w:val="32"/>
        </w:rPr>
      </w:pPr>
      <w:r w:rsidRPr="00271147">
        <w:rPr>
          <w:rFonts w:ascii="Corbel" w:hAnsi="Corbel"/>
          <w:sz w:val="28"/>
          <w:szCs w:val="32"/>
        </w:rPr>
        <w:lastRenderedPageBreak/>
        <w:t>Zusammenfassung</w:t>
      </w:r>
    </w:p>
    <w:p w14:paraId="24A34AA8" w14:textId="3239ECDE" w:rsidR="003C10B4" w:rsidRDefault="003C10B4" w:rsidP="003C10B4">
      <w:pPr>
        <w:pStyle w:val="AbkVerz"/>
      </w:pPr>
      <w:r>
        <w:t xml:space="preserve">Die Biologie ist eine quantitative Wissenschaft, die eine beträchtliche Datenmenge benötigt, um </w:t>
      </w:r>
      <w:del w:id="4" w:author="Sebastian Schürmann" w:date="2022-05-04T10:10:00Z">
        <w:r w:rsidDel="00994183">
          <w:delText xml:space="preserve">eine bestimmte </w:delText>
        </w:r>
      </w:del>
      <w:r>
        <w:t>Hypothese</w:t>
      </w:r>
      <w:ins w:id="5" w:author="Sebastian Schürmann" w:date="2022-05-04T10:11:00Z">
        <w:r w:rsidR="00994183">
          <w:t>n</w:t>
        </w:r>
      </w:ins>
      <w:r>
        <w:t xml:space="preserve"> zu </w:t>
      </w:r>
      <w:del w:id="6" w:author="Sebastian Schürmann" w:date="2022-05-04T10:11:00Z">
        <w:r w:rsidDel="00994183">
          <w:delText>beweisen</w:delText>
        </w:r>
      </w:del>
      <w:ins w:id="7" w:author="Sebastian Schürmann" w:date="2022-05-04T10:11:00Z">
        <w:r w:rsidR="00994183">
          <w:t>überprüfen</w:t>
        </w:r>
      </w:ins>
      <w:r>
        <w:t xml:space="preserve">. Bilder von Zellen und Geweben </w:t>
      </w:r>
      <w:del w:id="8" w:author="Sebastian Schürmann" w:date="2022-05-04T10:11:00Z">
        <w:r w:rsidDel="00994183">
          <w:delText xml:space="preserve">sind eine großartige Datenquelle, aber Daten allein reichen nicht aus, sie </w:delText>
        </w:r>
      </w:del>
      <w:r>
        <w:t xml:space="preserve">müssen </w:t>
      </w:r>
      <w:del w:id="9" w:author="Sebastian Schürmann" w:date="2022-05-04T10:11:00Z">
        <w:r w:rsidDel="00994183">
          <w:delText xml:space="preserve">verbessert, </w:delText>
        </w:r>
      </w:del>
      <w:ins w:id="10" w:author="Sebastian Schürmann" w:date="2022-05-04T10:12:00Z">
        <w:r w:rsidR="00994183">
          <w:t xml:space="preserve">dazu </w:t>
        </w:r>
      </w:ins>
      <w:r>
        <w:t>verarbeitet, analysiert und quantifiziert werden, um wichtige Erkenntnisse zu gewinnen.</w:t>
      </w:r>
    </w:p>
    <w:p w14:paraId="2773D5EA" w14:textId="77777777" w:rsidR="003C10B4" w:rsidRDefault="003C10B4" w:rsidP="003C10B4">
      <w:pPr>
        <w:pStyle w:val="AbkVerz"/>
      </w:pPr>
      <w:commentRangeStart w:id="11"/>
      <w:r>
        <w:t>Eines der Tools, die bei der Verarbeitung der Daten helfen, sind Deep Neural Networks. Diese Netzwerke können hervorragende Ergebnisse bei Aufgaben wie der Bildklassifizierung und -segmentierung zeigen, erfordern jedoch eine große Menge an Trainingsbeispielen, um daraus zu lernen. Die Bildklassifizierung ist recht einfach von Hand zu kennzeichnen, aber das ist bei der semantischen Segmentierung nicht der Fall.</w:t>
      </w:r>
      <w:commentRangeEnd w:id="11"/>
      <w:r w:rsidR="00994183">
        <w:rPr>
          <w:rStyle w:val="Kommentarzeichen"/>
        </w:rPr>
        <w:commentReference w:id="11"/>
      </w:r>
      <w:r>
        <w:t xml:space="preserve"> Die manuelle Beschriftung für die Bildsegmentierung erfordert viel Zeit, um die Umrisse für jeden Pixelbereich zu zeichnen und ihnen Beschriftungen zuzuweisen.</w:t>
      </w:r>
    </w:p>
    <w:p w14:paraId="6C47607B" w14:textId="0B3ACD7E" w:rsidR="001058DE" w:rsidRPr="00356669" w:rsidRDefault="003C10B4" w:rsidP="003C10B4">
      <w:pPr>
        <w:pStyle w:val="AbkVerz"/>
        <w:rPr>
          <w:rFonts w:ascii="Corbel" w:hAnsi="Corbel"/>
          <w:sz w:val="28"/>
          <w:szCs w:val="32"/>
        </w:rPr>
      </w:pPr>
      <w:r>
        <w:t xml:space="preserve">Um den Beschriftungsprozess zu vereinfachen, können klassische maschinelle Lernansätze wie Random Forest Classifier die Produktivität steigern und den Benutzer unterstützen, indem er das gesamte Bild mit nur einer kleinen Menge an Eingabedaten beschriftet. In dieser </w:t>
      </w:r>
      <w:del w:id="12" w:author="Sebastian Schürmann" w:date="2022-05-04T10:17:00Z">
        <w:r w:rsidDel="00870BBC">
          <w:delText xml:space="preserve">Dissertation </w:delText>
        </w:r>
      </w:del>
      <w:ins w:id="13" w:author="Sebastian Schürmann" w:date="2022-05-04T10:17:00Z">
        <w:r w:rsidR="00870BBC">
          <w:t xml:space="preserve">Projektarbeit </w:t>
        </w:r>
      </w:ins>
      <w:r>
        <w:t xml:space="preserve">wird der Random Forest </w:t>
      </w:r>
      <w:r w:rsidR="00E9380D">
        <w:t>Classifier</w:t>
      </w:r>
      <w:r>
        <w:t xml:space="preserve"> als ein Werkzeug zur halbautomatischen Markierung untersucht und auf Z-Stapel von Dickdarmgewebe angewendet, das mit einem Multiphotonenmikroskop aufgenommen wurde.</w:t>
      </w:r>
    </w:p>
    <w:p w14:paraId="251967E2" w14:textId="01AD3142" w:rsidR="00921D3D" w:rsidRPr="006F29DA" w:rsidRDefault="00921D3D" w:rsidP="00921D3D">
      <w:pPr>
        <w:spacing w:after="120" w:line="240" w:lineRule="auto"/>
        <w:jc w:val="center"/>
        <w:rPr>
          <w:rFonts w:ascii="Corbel" w:hAnsi="Corbel"/>
          <w:sz w:val="32"/>
          <w:szCs w:val="32"/>
          <w:lang w:val="en-US"/>
        </w:rPr>
      </w:pPr>
      <w:r w:rsidRPr="006F29DA">
        <w:rPr>
          <w:rFonts w:ascii="Corbel" w:hAnsi="Corbel"/>
          <w:sz w:val="28"/>
          <w:szCs w:val="32"/>
          <w:lang w:val="en-US"/>
        </w:rPr>
        <w:t>Abstract</w:t>
      </w:r>
    </w:p>
    <w:p w14:paraId="19CDD788" w14:textId="20D6C572" w:rsidR="00630280" w:rsidRPr="006F29DA" w:rsidRDefault="00FD7A01" w:rsidP="003C10B4">
      <w:pPr>
        <w:pStyle w:val="AbkVerz"/>
        <w:rPr>
          <w:lang w:val="en-US"/>
        </w:rPr>
      </w:pPr>
      <w:r w:rsidRPr="006F29DA">
        <w:rPr>
          <w:lang w:val="en-US"/>
        </w:rPr>
        <w:t xml:space="preserve">Biology is a quantitative science, that requires a significant amount of data to </w:t>
      </w:r>
      <w:del w:id="14" w:author="Sebastian Schürmann" w:date="2022-05-04T10:13:00Z">
        <w:r w:rsidRPr="006F29DA" w:rsidDel="00994183">
          <w:rPr>
            <w:lang w:val="en-US"/>
          </w:rPr>
          <w:delText xml:space="preserve">prove </w:delText>
        </w:r>
      </w:del>
      <w:ins w:id="15" w:author="Sebastian Schürmann" w:date="2022-05-04T10:13:00Z">
        <w:r w:rsidR="00994183">
          <w:rPr>
            <w:lang w:val="en-US"/>
          </w:rPr>
          <w:t xml:space="preserve">test </w:t>
        </w:r>
      </w:ins>
      <w:r w:rsidRPr="006F29DA">
        <w:rPr>
          <w:lang w:val="en-US"/>
        </w:rPr>
        <w:t xml:space="preserve">a </w:t>
      </w:r>
      <w:del w:id="16" w:author="Sebastian Schürmann" w:date="2022-05-04T10:14:00Z">
        <w:r w:rsidRPr="006F29DA" w:rsidDel="00994183">
          <w:rPr>
            <w:lang w:val="en-US"/>
          </w:rPr>
          <w:delText xml:space="preserve">certain </w:delText>
        </w:r>
      </w:del>
      <w:r w:rsidRPr="006F29DA">
        <w:rPr>
          <w:lang w:val="en-US"/>
        </w:rPr>
        <w:t xml:space="preserve">hypothesis. Images of cells and tissues are </w:t>
      </w:r>
      <w:r w:rsidR="004A3049">
        <w:rPr>
          <w:lang w:val="en-US"/>
        </w:rPr>
        <w:t>a</w:t>
      </w:r>
      <w:r w:rsidRPr="006F29DA">
        <w:rPr>
          <w:lang w:val="en-US"/>
        </w:rPr>
        <w:t xml:space="preserve"> great source of data, </w:t>
      </w:r>
      <w:ins w:id="17" w:author="Sebastian Schürmann" w:date="2022-05-04T10:14:00Z">
        <w:r w:rsidR="00870BBC">
          <w:rPr>
            <w:lang w:val="en-US"/>
          </w:rPr>
          <w:t xml:space="preserve">but </w:t>
        </w:r>
      </w:ins>
      <w:del w:id="18" w:author="Sebastian Schürmann" w:date="2022-05-04T10:14:00Z">
        <w:r w:rsidRPr="006F29DA" w:rsidDel="00870BBC">
          <w:rPr>
            <w:lang w:val="en-US"/>
          </w:rPr>
          <w:delText xml:space="preserve">but data itself is not enough, it </w:delText>
        </w:r>
      </w:del>
      <w:r w:rsidR="003E7BEF" w:rsidRPr="006F29DA">
        <w:rPr>
          <w:lang w:val="en-US"/>
        </w:rPr>
        <w:t>must</w:t>
      </w:r>
      <w:r w:rsidRPr="006F29DA">
        <w:rPr>
          <w:lang w:val="en-US"/>
        </w:rPr>
        <w:t xml:space="preserve"> be </w:t>
      </w:r>
      <w:del w:id="19" w:author="Sebastian Schürmann" w:date="2022-05-04T10:14:00Z">
        <w:r w:rsidRPr="006F29DA" w:rsidDel="00870BBC">
          <w:rPr>
            <w:lang w:val="en-US"/>
          </w:rPr>
          <w:delText xml:space="preserve">enhanced, </w:delText>
        </w:r>
      </w:del>
      <w:r w:rsidRPr="006F29DA">
        <w:rPr>
          <w:lang w:val="en-US"/>
        </w:rPr>
        <w:t xml:space="preserve">processed, </w:t>
      </w:r>
      <w:r w:rsidR="003E7BEF" w:rsidRPr="006F29DA">
        <w:rPr>
          <w:lang w:val="en-US"/>
        </w:rPr>
        <w:t>analyzed,</w:t>
      </w:r>
      <w:r w:rsidRPr="006F29DA">
        <w:rPr>
          <w:lang w:val="en-US"/>
        </w:rPr>
        <w:t xml:space="preserve"> and quantified to get </w:t>
      </w:r>
      <w:r w:rsidR="004E62BA" w:rsidRPr="006F29DA">
        <w:rPr>
          <w:lang w:val="en-US"/>
        </w:rPr>
        <w:t>important</w:t>
      </w:r>
      <w:r w:rsidRPr="006F29DA">
        <w:rPr>
          <w:lang w:val="en-US"/>
        </w:rPr>
        <w:t xml:space="preserve"> insights. </w:t>
      </w:r>
    </w:p>
    <w:p w14:paraId="06923F6D" w14:textId="77777777" w:rsidR="0003318A" w:rsidRDefault="00364247" w:rsidP="003C10B4">
      <w:pPr>
        <w:pStyle w:val="AbkVerz"/>
        <w:rPr>
          <w:lang w:val="en-US"/>
        </w:rPr>
      </w:pPr>
      <w:commentRangeStart w:id="20"/>
      <w:r w:rsidRPr="006F29DA">
        <w:rPr>
          <w:lang w:val="en-US"/>
        </w:rPr>
        <w:t xml:space="preserve">One of the </w:t>
      </w:r>
      <w:r w:rsidR="00C44079" w:rsidRPr="006F29DA">
        <w:rPr>
          <w:lang w:val="en-US"/>
        </w:rPr>
        <w:t xml:space="preserve">tools that </w:t>
      </w:r>
      <w:r w:rsidR="00812A51">
        <w:rPr>
          <w:lang w:val="en-US"/>
        </w:rPr>
        <w:t>help</w:t>
      </w:r>
      <w:r w:rsidR="00C44079" w:rsidRPr="006F29DA">
        <w:rPr>
          <w:lang w:val="en-US"/>
        </w:rPr>
        <w:t xml:space="preserve"> to process the data are </w:t>
      </w:r>
      <w:r w:rsidR="00FD7A01" w:rsidRPr="006F29DA">
        <w:rPr>
          <w:lang w:val="en-US"/>
        </w:rPr>
        <w:t xml:space="preserve">Deep </w:t>
      </w:r>
      <w:r w:rsidRPr="006F29DA">
        <w:rPr>
          <w:lang w:val="en-US"/>
        </w:rPr>
        <w:t>N</w:t>
      </w:r>
      <w:r w:rsidR="00FD7A01" w:rsidRPr="006F29DA">
        <w:rPr>
          <w:lang w:val="en-US"/>
        </w:rPr>
        <w:t xml:space="preserve">eural </w:t>
      </w:r>
      <w:r w:rsidR="00C2186B" w:rsidRPr="006F29DA">
        <w:rPr>
          <w:lang w:val="en-US"/>
        </w:rPr>
        <w:t>N</w:t>
      </w:r>
      <w:r w:rsidR="00FD7A01" w:rsidRPr="006F29DA">
        <w:rPr>
          <w:lang w:val="en-US"/>
        </w:rPr>
        <w:t>etworks</w:t>
      </w:r>
      <w:r w:rsidR="00C44079" w:rsidRPr="006F29DA">
        <w:rPr>
          <w:lang w:val="en-US"/>
        </w:rPr>
        <w:t xml:space="preserve">. </w:t>
      </w:r>
      <w:r w:rsidR="00FD7A01" w:rsidRPr="006F29DA">
        <w:rPr>
          <w:lang w:val="en-US"/>
        </w:rPr>
        <w:t xml:space="preserve"> These networks can show outstanding results in tasks like image classification and segmentation, although require a huge amount of training samples to learn from. Image classification is quite easy to label by hand, but that's not the case for semantic segmentation. </w:t>
      </w:r>
      <w:commentRangeEnd w:id="20"/>
      <w:r w:rsidR="00870BBC">
        <w:rPr>
          <w:rStyle w:val="Kommentarzeichen"/>
        </w:rPr>
        <w:commentReference w:id="20"/>
      </w:r>
      <w:r w:rsidR="00FD7A01" w:rsidRPr="006F29DA">
        <w:rPr>
          <w:lang w:val="en-US"/>
        </w:rPr>
        <w:t>Manual labeling for image segmentation requires a lot of time</w:t>
      </w:r>
      <w:r w:rsidR="002E4F7D" w:rsidRPr="006F29DA">
        <w:rPr>
          <w:lang w:val="en-US"/>
        </w:rPr>
        <w:t xml:space="preserve"> </w:t>
      </w:r>
      <w:r w:rsidR="00FD7A01" w:rsidRPr="006F29DA">
        <w:rPr>
          <w:lang w:val="en-US"/>
        </w:rPr>
        <w:t>to draw the outline for each pixel area and assign labels to them</w:t>
      </w:r>
      <w:r w:rsidR="0003318A">
        <w:rPr>
          <w:lang w:val="en-US"/>
        </w:rPr>
        <w:t>.</w:t>
      </w:r>
    </w:p>
    <w:p w14:paraId="251967E8" w14:textId="025F36BA" w:rsidR="0003318A" w:rsidRPr="006F29DA" w:rsidRDefault="002553B0" w:rsidP="003C10B4">
      <w:pPr>
        <w:pStyle w:val="AbkVerz"/>
        <w:rPr>
          <w:lang w:val="en-US"/>
        </w:rPr>
        <w:sectPr w:rsidR="0003318A" w:rsidRPr="006F29DA" w:rsidSect="005E2E0C">
          <w:footerReference w:type="default" r:id="rId16"/>
          <w:pgSz w:w="11906" w:h="16838" w:code="9"/>
          <w:pgMar w:top="1559" w:right="1985" w:bottom="2126" w:left="1985" w:header="1418" w:footer="1418" w:gutter="0"/>
          <w:cols w:space="708"/>
          <w:titlePg/>
          <w:docGrid w:linePitch="360"/>
        </w:sectPr>
      </w:pPr>
      <w:r>
        <w:rPr>
          <w:lang w:val="en-US"/>
        </w:rPr>
        <w:t>To</w:t>
      </w:r>
      <w:r w:rsidR="0078270B">
        <w:rPr>
          <w:lang w:val="en-US"/>
        </w:rPr>
        <w:t xml:space="preserve"> ease the labeling process classical machine learning approach</w:t>
      </w:r>
      <w:r>
        <w:rPr>
          <w:lang w:val="en-US"/>
        </w:rPr>
        <w:t>es</w:t>
      </w:r>
      <w:r w:rsidR="00E94D82">
        <w:rPr>
          <w:lang w:val="en-US"/>
        </w:rPr>
        <w:t xml:space="preserve"> such as </w:t>
      </w:r>
      <w:r w:rsidR="0031402F">
        <w:rPr>
          <w:lang w:val="en-US"/>
        </w:rPr>
        <w:t xml:space="preserve">the </w:t>
      </w:r>
      <w:r w:rsidR="00E94D82">
        <w:rPr>
          <w:lang w:val="en-US"/>
        </w:rPr>
        <w:t>Random Forest classifier</w:t>
      </w:r>
      <w:r w:rsidR="0078270B">
        <w:rPr>
          <w:lang w:val="en-US"/>
        </w:rPr>
        <w:t xml:space="preserve"> </w:t>
      </w:r>
      <w:r w:rsidR="00B07EF0">
        <w:rPr>
          <w:lang w:val="en-US"/>
        </w:rPr>
        <w:t xml:space="preserve">can increase productivity and assist </w:t>
      </w:r>
      <w:r w:rsidR="003B0DCC">
        <w:rPr>
          <w:lang w:val="en-US"/>
        </w:rPr>
        <w:t>users</w:t>
      </w:r>
      <w:r w:rsidR="00E94D82">
        <w:rPr>
          <w:lang w:val="en-US"/>
        </w:rPr>
        <w:t>, by labeling the whole image, given only a small amount of input data. In this thesis</w:t>
      </w:r>
      <w:r w:rsidR="003B0DCC">
        <w:rPr>
          <w:lang w:val="en-US"/>
        </w:rPr>
        <w:t>,</w:t>
      </w:r>
      <w:r w:rsidR="00E94D82">
        <w:rPr>
          <w:lang w:val="en-US"/>
        </w:rPr>
        <w:t xml:space="preserve"> </w:t>
      </w:r>
      <w:r w:rsidR="003B0DCC">
        <w:rPr>
          <w:lang w:val="en-US"/>
        </w:rPr>
        <w:t xml:space="preserve">a </w:t>
      </w:r>
      <w:r w:rsidR="00E8696D">
        <w:rPr>
          <w:lang w:val="en-US"/>
        </w:rPr>
        <w:t>Random Forest classifier as a tool for semi-automated labeling will be investigated</w:t>
      </w:r>
      <w:r w:rsidR="000134C2">
        <w:rPr>
          <w:lang w:val="en-US"/>
        </w:rPr>
        <w:t xml:space="preserve"> and applied to</w:t>
      </w:r>
      <w:r w:rsidR="00A17B7F">
        <w:rPr>
          <w:lang w:val="en-US"/>
        </w:rPr>
        <w:t xml:space="preserve"> z-stacks of </w:t>
      </w:r>
      <w:r w:rsidR="00176B36">
        <w:rPr>
          <w:lang w:val="en-US"/>
        </w:rPr>
        <w:t>colon tissue</w:t>
      </w:r>
      <w:r w:rsidR="00A17B7F">
        <w:rPr>
          <w:lang w:val="en-US"/>
        </w:rPr>
        <w:t xml:space="preserve"> acquired by </w:t>
      </w:r>
      <w:r w:rsidR="00284977">
        <w:rPr>
          <w:lang w:val="en-US"/>
        </w:rPr>
        <w:t xml:space="preserve">a </w:t>
      </w:r>
      <w:r w:rsidR="00A17B7F">
        <w:rPr>
          <w:lang w:val="en-US"/>
        </w:rPr>
        <w:t>multiphoton microscope</w:t>
      </w:r>
      <w:r w:rsidR="00E94D82">
        <w:rPr>
          <w:lang w:val="en-US"/>
        </w:rPr>
        <w:t>.</w:t>
      </w:r>
    </w:p>
    <w:p w14:paraId="251967E9" w14:textId="77777777" w:rsidR="00116B89" w:rsidRPr="006F29DA" w:rsidRDefault="00116B89">
      <w:pPr>
        <w:spacing w:after="0" w:line="240" w:lineRule="auto"/>
        <w:jc w:val="left"/>
        <w:rPr>
          <w:lang w:val="en-US"/>
        </w:rPr>
      </w:pPr>
      <w:r w:rsidRPr="006F29DA">
        <w:rPr>
          <w:lang w:val="en-US"/>
        </w:rPr>
        <w:lastRenderedPageBreak/>
        <w:br w:type="page"/>
      </w:r>
    </w:p>
    <w:p w14:paraId="251967EA" w14:textId="77777777" w:rsidR="00C72123" w:rsidRPr="006F29DA" w:rsidRDefault="00C72123" w:rsidP="00C72123">
      <w:pPr>
        <w:rPr>
          <w:lang w:val="en-US"/>
        </w:rPr>
      </w:pPr>
    </w:p>
    <w:p w14:paraId="251967EB" w14:textId="77777777" w:rsidR="00BE4ED0" w:rsidRPr="006F29DA" w:rsidRDefault="008F2841" w:rsidP="00BE4ED0">
      <w:pPr>
        <w:pStyle w:val="berschrift1ohneNum"/>
        <w:rPr>
          <w:lang w:val="en-US"/>
        </w:rPr>
      </w:pPr>
      <w:r w:rsidRPr="006F29DA">
        <w:rPr>
          <w:lang w:val="en-US"/>
        </w:rPr>
        <w:t>Table of Content</w:t>
      </w:r>
    </w:p>
    <w:p w14:paraId="4BBA7FCF" w14:textId="3F391883" w:rsidR="00546E1C" w:rsidRDefault="00815867">
      <w:pPr>
        <w:pStyle w:val="Verzeichnis1"/>
        <w:rPr>
          <w:rFonts w:asciiTheme="minorHAnsi" w:eastAsiaTheme="minorEastAsia" w:hAnsiTheme="minorHAnsi" w:cstheme="minorBidi"/>
          <w:b w:val="0"/>
          <w:noProof/>
          <w:lang w:eastAsia="en-GB"/>
        </w:rPr>
      </w:pPr>
      <w:r w:rsidRPr="006F29DA">
        <w:rPr>
          <w:lang w:val="en-US"/>
        </w:rPr>
        <w:fldChar w:fldCharType="begin"/>
      </w:r>
      <w:r w:rsidR="00091C50" w:rsidRPr="006F29DA">
        <w:rPr>
          <w:lang w:val="en-US"/>
        </w:rPr>
        <w:instrText xml:space="preserve"> TOC \o "1-3" \h \z \u </w:instrText>
      </w:r>
      <w:r w:rsidRPr="006F29DA">
        <w:rPr>
          <w:lang w:val="en-US"/>
        </w:rPr>
        <w:fldChar w:fldCharType="separate"/>
      </w:r>
      <w:hyperlink w:anchor="_Toc101120014" w:history="1">
        <w:r w:rsidR="00546E1C" w:rsidRPr="006C269F">
          <w:rPr>
            <w:rStyle w:val="Hyperlink"/>
            <w:noProof/>
            <w:lang w:val="en-US" w:eastAsia="en-GB"/>
          </w:rPr>
          <w:t>1</w:t>
        </w:r>
        <w:r w:rsidR="00546E1C">
          <w:rPr>
            <w:rFonts w:asciiTheme="minorHAnsi" w:eastAsiaTheme="minorEastAsia" w:hAnsiTheme="minorHAnsi" w:cstheme="minorBidi"/>
            <w:b w:val="0"/>
            <w:noProof/>
            <w:lang w:eastAsia="en-GB"/>
          </w:rPr>
          <w:tab/>
        </w:r>
        <w:r w:rsidR="00546E1C" w:rsidRPr="006C269F">
          <w:rPr>
            <w:rStyle w:val="Hyperlink"/>
            <w:noProof/>
            <w:lang w:val="en-US" w:eastAsia="en-GB"/>
          </w:rPr>
          <w:t>Introduction</w:t>
        </w:r>
        <w:r w:rsidR="00546E1C">
          <w:rPr>
            <w:noProof/>
            <w:webHidden/>
          </w:rPr>
          <w:tab/>
        </w:r>
        <w:r w:rsidR="00546E1C">
          <w:rPr>
            <w:noProof/>
            <w:webHidden/>
          </w:rPr>
          <w:fldChar w:fldCharType="begin"/>
        </w:r>
        <w:r w:rsidR="00546E1C">
          <w:rPr>
            <w:noProof/>
            <w:webHidden/>
          </w:rPr>
          <w:instrText xml:space="preserve"> PAGEREF _Toc101120014 \h </w:instrText>
        </w:r>
        <w:r w:rsidR="00546E1C">
          <w:rPr>
            <w:noProof/>
            <w:webHidden/>
          </w:rPr>
        </w:r>
        <w:r w:rsidR="00546E1C">
          <w:rPr>
            <w:noProof/>
            <w:webHidden/>
          </w:rPr>
          <w:fldChar w:fldCharType="separate"/>
        </w:r>
        <w:r w:rsidR="00546E1C">
          <w:rPr>
            <w:noProof/>
            <w:webHidden/>
          </w:rPr>
          <w:t>8</w:t>
        </w:r>
        <w:r w:rsidR="00546E1C">
          <w:rPr>
            <w:noProof/>
            <w:webHidden/>
          </w:rPr>
          <w:fldChar w:fldCharType="end"/>
        </w:r>
      </w:hyperlink>
    </w:p>
    <w:p w14:paraId="4CC602F0" w14:textId="4DB4D613" w:rsidR="00546E1C" w:rsidRDefault="00734752">
      <w:pPr>
        <w:pStyle w:val="Verzeichnis1"/>
        <w:rPr>
          <w:rFonts w:asciiTheme="minorHAnsi" w:eastAsiaTheme="minorEastAsia" w:hAnsiTheme="minorHAnsi" w:cstheme="minorBidi"/>
          <w:b w:val="0"/>
          <w:noProof/>
          <w:lang w:eastAsia="en-GB"/>
        </w:rPr>
      </w:pPr>
      <w:hyperlink w:anchor="_Toc101120015" w:history="1">
        <w:r w:rsidR="00546E1C" w:rsidRPr="006C269F">
          <w:rPr>
            <w:rStyle w:val="Hyperlink"/>
            <w:noProof/>
            <w:lang w:val="en-US" w:eastAsia="en-GB"/>
          </w:rPr>
          <w:t>2</w:t>
        </w:r>
        <w:r w:rsidR="00546E1C">
          <w:rPr>
            <w:rFonts w:asciiTheme="minorHAnsi" w:eastAsiaTheme="minorEastAsia" w:hAnsiTheme="minorHAnsi" w:cstheme="minorBidi"/>
            <w:b w:val="0"/>
            <w:noProof/>
            <w:lang w:eastAsia="en-GB"/>
          </w:rPr>
          <w:tab/>
        </w:r>
        <w:r w:rsidR="00546E1C" w:rsidRPr="006C269F">
          <w:rPr>
            <w:rStyle w:val="Hyperlink"/>
            <w:noProof/>
            <w:lang w:val="en-US" w:eastAsia="en-GB"/>
          </w:rPr>
          <w:t>State of the Art</w:t>
        </w:r>
        <w:r w:rsidR="00546E1C">
          <w:rPr>
            <w:noProof/>
            <w:webHidden/>
          </w:rPr>
          <w:tab/>
        </w:r>
        <w:r w:rsidR="00546E1C">
          <w:rPr>
            <w:noProof/>
            <w:webHidden/>
          </w:rPr>
          <w:fldChar w:fldCharType="begin"/>
        </w:r>
        <w:r w:rsidR="00546E1C">
          <w:rPr>
            <w:noProof/>
            <w:webHidden/>
          </w:rPr>
          <w:instrText xml:space="preserve"> PAGEREF _Toc101120015 \h </w:instrText>
        </w:r>
        <w:r w:rsidR="00546E1C">
          <w:rPr>
            <w:noProof/>
            <w:webHidden/>
          </w:rPr>
        </w:r>
        <w:r w:rsidR="00546E1C">
          <w:rPr>
            <w:noProof/>
            <w:webHidden/>
          </w:rPr>
          <w:fldChar w:fldCharType="separate"/>
        </w:r>
        <w:r w:rsidR="00546E1C">
          <w:rPr>
            <w:noProof/>
            <w:webHidden/>
          </w:rPr>
          <w:t>10</w:t>
        </w:r>
        <w:r w:rsidR="00546E1C">
          <w:rPr>
            <w:noProof/>
            <w:webHidden/>
          </w:rPr>
          <w:fldChar w:fldCharType="end"/>
        </w:r>
      </w:hyperlink>
    </w:p>
    <w:p w14:paraId="636B89C0" w14:textId="0A01165E" w:rsidR="00546E1C" w:rsidRDefault="00734752">
      <w:pPr>
        <w:pStyle w:val="Verzeichnis2"/>
        <w:rPr>
          <w:rFonts w:asciiTheme="minorHAnsi" w:eastAsiaTheme="minorEastAsia" w:hAnsiTheme="minorHAnsi" w:cstheme="minorBidi"/>
          <w:noProof/>
          <w:lang w:eastAsia="en-GB"/>
        </w:rPr>
      </w:pPr>
      <w:hyperlink w:anchor="_Toc101120016" w:history="1">
        <w:r w:rsidR="00546E1C" w:rsidRPr="006C269F">
          <w:rPr>
            <w:rStyle w:val="Hyperlink"/>
            <w:noProof/>
            <w:lang w:val="en-US" w:eastAsia="en-GB"/>
          </w:rPr>
          <w:t>2.1</w:t>
        </w:r>
        <w:r w:rsidR="00546E1C">
          <w:rPr>
            <w:rFonts w:asciiTheme="minorHAnsi" w:eastAsiaTheme="minorEastAsia" w:hAnsiTheme="minorHAnsi" w:cstheme="minorBidi"/>
            <w:noProof/>
            <w:lang w:eastAsia="en-GB"/>
          </w:rPr>
          <w:tab/>
        </w:r>
        <w:r w:rsidR="00546E1C" w:rsidRPr="006C269F">
          <w:rPr>
            <w:rStyle w:val="Hyperlink"/>
            <w:noProof/>
            <w:lang w:val="en-US" w:eastAsia="en-GB"/>
          </w:rPr>
          <w:t>Imaging in Medical Diagnostics</w:t>
        </w:r>
        <w:r w:rsidR="00546E1C">
          <w:rPr>
            <w:noProof/>
            <w:webHidden/>
          </w:rPr>
          <w:tab/>
        </w:r>
        <w:r w:rsidR="00546E1C">
          <w:rPr>
            <w:noProof/>
            <w:webHidden/>
          </w:rPr>
          <w:fldChar w:fldCharType="begin"/>
        </w:r>
        <w:r w:rsidR="00546E1C">
          <w:rPr>
            <w:noProof/>
            <w:webHidden/>
          </w:rPr>
          <w:instrText xml:space="preserve"> PAGEREF _Toc101120016 \h </w:instrText>
        </w:r>
        <w:r w:rsidR="00546E1C">
          <w:rPr>
            <w:noProof/>
            <w:webHidden/>
          </w:rPr>
        </w:r>
        <w:r w:rsidR="00546E1C">
          <w:rPr>
            <w:noProof/>
            <w:webHidden/>
          </w:rPr>
          <w:fldChar w:fldCharType="separate"/>
        </w:r>
        <w:r w:rsidR="00546E1C">
          <w:rPr>
            <w:noProof/>
            <w:webHidden/>
          </w:rPr>
          <w:t>10</w:t>
        </w:r>
        <w:r w:rsidR="00546E1C">
          <w:rPr>
            <w:noProof/>
            <w:webHidden/>
          </w:rPr>
          <w:fldChar w:fldCharType="end"/>
        </w:r>
      </w:hyperlink>
    </w:p>
    <w:p w14:paraId="2F907F6A" w14:textId="05EC1609" w:rsidR="00546E1C" w:rsidRDefault="00734752">
      <w:pPr>
        <w:pStyle w:val="Verzeichnis3"/>
        <w:rPr>
          <w:rFonts w:asciiTheme="minorHAnsi" w:eastAsiaTheme="minorEastAsia" w:hAnsiTheme="minorHAnsi" w:cstheme="minorBidi"/>
          <w:noProof/>
          <w:lang w:eastAsia="en-GB"/>
        </w:rPr>
      </w:pPr>
      <w:hyperlink w:anchor="_Toc101120017" w:history="1">
        <w:r w:rsidR="00546E1C" w:rsidRPr="006C269F">
          <w:rPr>
            <w:rStyle w:val="Hyperlink"/>
            <w:noProof/>
            <w:lang w:val="en-US" w:eastAsia="en-GB"/>
          </w:rPr>
          <w:t>2.1.1</w:t>
        </w:r>
        <w:r w:rsidR="00546E1C">
          <w:rPr>
            <w:rFonts w:asciiTheme="minorHAnsi" w:eastAsiaTheme="minorEastAsia" w:hAnsiTheme="minorHAnsi" w:cstheme="minorBidi"/>
            <w:noProof/>
            <w:lang w:eastAsia="en-GB"/>
          </w:rPr>
          <w:tab/>
        </w:r>
        <w:r w:rsidR="00546E1C" w:rsidRPr="006C269F">
          <w:rPr>
            <w:rStyle w:val="Hyperlink"/>
            <w:noProof/>
            <w:lang w:val="en-US" w:eastAsia="en-GB"/>
          </w:rPr>
          <w:t>Imaging modalities in medicine</w:t>
        </w:r>
        <w:r w:rsidR="00546E1C">
          <w:rPr>
            <w:noProof/>
            <w:webHidden/>
          </w:rPr>
          <w:tab/>
        </w:r>
        <w:r w:rsidR="00546E1C">
          <w:rPr>
            <w:noProof/>
            <w:webHidden/>
          </w:rPr>
          <w:fldChar w:fldCharType="begin"/>
        </w:r>
        <w:r w:rsidR="00546E1C">
          <w:rPr>
            <w:noProof/>
            <w:webHidden/>
          </w:rPr>
          <w:instrText xml:space="preserve"> PAGEREF _Toc101120017 \h </w:instrText>
        </w:r>
        <w:r w:rsidR="00546E1C">
          <w:rPr>
            <w:noProof/>
            <w:webHidden/>
          </w:rPr>
        </w:r>
        <w:r w:rsidR="00546E1C">
          <w:rPr>
            <w:noProof/>
            <w:webHidden/>
          </w:rPr>
          <w:fldChar w:fldCharType="separate"/>
        </w:r>
        <w:r w:rsidR="00546E1C">
          <w:rPr>
            <w:noProof/>
            <w:webHidden/>
          </w:rPr>
          <w:t>10</w:t>
        </w:r>
        <w:r w:rsidR="00546E1C">
          <w:rPr>
            <w:noProof/>
            <w:webHidden/>
          </w:rPr>
          <w:fldChar w:fldCharType="end"/>
        </w:r>
      </w:hyperlink>
    </w:p>
    <w:p w14:paraId="5574D83A" w14:textId="470E4784" w:rsidR="00546E1C" w:rsidRDefault="00734752">
      <w:pPr>
        <w:pStyle w:val="Verzeichnis3"/>
        <w:rPr>
          <w:rFonts w:asciiTheme="minorHAnsi" w:eastAsiaTheme="minorEastAsia" w:hAnsiTheme="minorHAnsi" w:cstheme="minorBidi"/>
          <w:noProof/>
          <w:lang w:eastAsia="en-GB"/>
        </w:rPr>
      </w:pPr>
      <w:hyperlink w:anchor="_Toc101120018" w:history="1">
        <w:r w:rsidR="00546E1C" w:rsidRPr="006C269F">
          <w:rPr>
            <w:rStyle w:val="Hyperlink"/>
            <w:noProof/>
            <w:lang w:val="en-US" w:eastAsia="en-GB"/>
          </w:rPr>
          <w:t>2.1.2</w:t>
        </w:r>
        <w:r w:rsidR="00546E1C">
          <w:rPr>
            <w:rFonts w:asciiTheme="minorHAnsi" w:eastAsiaTheme="minorEastAsia" w:hAnsiTheme="minorHAnsi" w:cstheme="minorBidi"/>
            <w:noProof/>
            <w:lang w:eastAsia="en-GB"/>
          </w:rPr>
          <w:tab/>
        </w:r>
        <w:r w:rsidR="00546E1C" w:rsidRPr="006C269F">
          <w:rPr>
            <w:rStyle w:val="Hyperlink"/>
            <w:noProof/>
            <w:lang w:val="en-US" w:eastAsia="en-GB"/>
          </w:rPr>
          <w:t>Volumetric Data</w:t>
        </w:r>
        <w:r w:rsidR="00546E1C">
          <w:rPr>
            <w:noProof/>
            <w:webHidden/>
          </w:rPr>
          <w:tab/>
        </w:r>
        <w:r w:rsidR="00546E1C">
          <w:rPr>
            <w:noProof/>
            <w:webHidden/>
          </w:rPr>
          <w:fldChar w:fldCharType="begin"/>
        </w:r>
        <w:r w:rsidR="00546E1C">
          <w:rPr>
            <w:noProof/>
            <w:webHidden/>
          </w:rPr>
          <w:instrText xml:space="preserve"> PAGEREF _Toc101120018 \h </w:instrText>
        </w:r>
        <w:r w:rsidR="00546E1C">
          <w:rPr>
            <w:noProof/>
            <w:webHidden/>
          </w:rPr>
        </w:r>
        <w:r w:rsidR="00546E1C">
          <w:rPr>
            <w:noProof/>
            <w:webHidden/>
          </w:rPr>
          <w:fldChar w:fldCharType="separate"/>
        </w:r>
        <w:r w:rsidR="00546E1C">
          <w:rPr>
            <w:noProof/>
            <w:webHidden/>
          </w:rPr>
          <w:t>10</w:t>
        </w:r>
        <w:r w:rsidR="00546E1C">
          <w:rPr>
            <w:noProof/>
            <w:webHidden/>
          </w:rPr>
          <w:fldChar w:fldCharType="end"/>
        </w:r>
      </w:hyperlink>
    </w:p>
    <w:p w14:paraId="7E981749" w14:textId="17FC0A02" w:rsidR="00546E1C" w:rsidRDefault="00734752">
      <w:pPr>
        <w:pStyle w:val="Verzeichnis2"/>
        <w:rPr>
          <w:rFonts w:asciiTheme="minorHAnsi" w:eastAsiaTheme="minorEastAsia" w:hAnsiTheme="minorHAnsi" w:cstheme="minorBidi"/>
          <w:noProof/>
          <w:lang w:eastAsia="en-GB"/>
        </w:rPr>
      </w:pPr>
      <w:hyperlink w:anchor="_Toc101120019" w:history="1">
        <w:r w:rsidR="00546E1C" w:rsidRPr="006C269F">
          <w:rPr>
            <w:rStyle w:val="Hyperlink"/>
            <w:noProof/>
            <w:lang w:val="en-US" w:eastAsia="en-GB"/>
          </w:rPr>
          <w:t>2.2</w:t>
        </w:r>
        <w:r w:rsidR="00546E1C">
          <w:rPr>
            <w:rFonts w:asciiTheme="minorHAnsi" w:eastAsiaTheme="minorEastAsia" w:hAnsiTheme="minorHAnsi" w:cstheme="minorBidi"/>
            <w:noProof/>
            <w:lang w:eastAsia="en-GB"/>
          </w:rPr>
          <w:tab/>
        </w:r>
        <w:r w:rsidR="00546E1C" w:rsidRPr="006C269F">
          <w:rPr>
            <w:rStyle w:val="Hyperlink"/>
            <w:noProof/>
            <w:lang w:val="en-US" w:eastAsia="en-GB"/>
          </w:rPr>
          <w:t>Motivation</w:t>
        </w:r>
        <w:r w:rsidR="00546E1C">
          <w:rPr>
            <w:noProof/>
            <w:webHidden/>
          </w:rPr>
          <w:tab/>
        </w:r>
        <w:r w:rsidR="00546E1C">
          <w:rPr>
            <w:noProof/>
            <w:webHidden/>
          </w:rPr>
          <w:fldChar w:fldCharType="begin"/>
        </w:r>
        <w:r w:rsidR="00546E1C">
          <w:rPr>
            <w:noProof/>
            <w:webHidden/>
          </w:rPr>
          <w:instrText xml:space="preserve"> PAGEREF _Toc101120019 \h </w:instrText>
        </w:r>
        <w:r w:rsidR="00546E1C">
          <w:rPr>
            <w:noProof/>
            <w:webHidden/>
          </w:rPr>
        </w:r>
        <w:r w:rsidR="00546E1C">
          <w:rPr>
            <w:noProof/>
            <w:webHidden/>
          </w:rPr>
          <w:fldChar w:fldCharType="separate"/>
        </w:r>
        <w:r w:rsidR="00546E1C">
          <w:rPr>
            <w:noProof/>
            <w:webHidden/>
          </w:rPr>
          <w:t>11</w:t>
        </w:r>
        <w:r w:rsidR="00546E1C">
          <w:rPr>
            <w:noProof/>
            <w:webHidden/>
          </w:rPr>
          <w:fldChar w:fldCharType="end"/>
        </w:r>
      </w:hyperlink>
    </w:p>
    <w:p w14:paraId="2BC25324" w14:textId="33EA4E29" w:rsidR="00546E1C" w:rsidRDefault="00734752">
      <w:pPr>
        <w:pStyle w:val="Verzeichnis3"/>
        <w:rPr>
          <w:rFonts w:asciiTheme="minorHAnsi" w:eastAsiaTheme="minorEastAsia" w:hAnsiTheme="minorHAnsi" w:cstheme="minorBidi"/>
          <w:noProof/>
          <w:lang w:eastAsia="en-GB"/>
        </w:rPr>
      </w:pPr>
      <w:hyperlink w:anchor="_Toc101120020" w:history="1">
        <w:r w:rsidR="00546E1C" w:rsidRPr="006C269F">
          <w:rPr>
            <w:rStyle w:val="Hyperlink"/>
            <w:noProof/>
            <w:lang w:val="en-US" w:eastAsia="en-GB"/>
          </w:rPr>
          <w:t>2.2.1</w:t>
        </w:r>
        <w:r w:rsidR="00546E1C">
          <w:rPr>
            <w:rFonts w:asciiTheme="minorHAnsi" w:eastAsiaTheme="minorEastAsia" w:hAnsiTheme="minorHAnsi" w:cstheme="minorBidi"/>
            <w:noProof/>
            <w:lang w:eastAsia="en-GB"/>
          </w:rPr>
          <w:tab/>
        </w:r>
        <w:r w:rsidR="00546E1C" w:rsidRPr="006C269F">
          <w:rPr>
            <w:rStyle w:val="Hyperlink"/>
            <w:noProof/>
            <w:lang w:val="en-US" w:eastAsia="en-GB"/>
          </w:rPr>
          <w:t>Human immune cells in colon tissue</w:t>
        </w:r>
        <w:r w:rsidR="00546E1C">
          <w:rPr>
            <w:noProof/>
            <w:webHidden/>
          </w:rPr>
          <w:tab/>
        </w:r>
        <w:r w:rsidR="00546E1C">
          <w:rPr>
            <w:noProof/>
            <w:webHidden/>
          </w:rPr>
          <w:fldChar w:fldCharType="begin"/>
        </w:r>
        <w:r w:rsidR="00546E1C">
          <w:rPr>
            <w:noProof/>
            <w:webHidden/>
          </w:rPr>
          <w:instrText xml:space="preserve"> PAGEREF _Toc101120020 \h </w:instrText>
        </w:r>
        <w:r w:rsidR="00546E1C">
          <w:rPr>
            <w:noProof/>
            <w:webHidden/>
          </w:rPr>
        </w:r>
        <w:r w:rsidR="00546E1C">
          <w:rPr>
            <w:noProof/>
            <w:webHidden/>
          </w:rPr>
          <w:fldChar w:fldCharType="separate"/>
        </w:r>
        <w:r w:rsidR="00546E1C">
          <w:rPr>
            <w:noProof/>
            <w:webHidden/>
          </w:rPr>
          <w:t>11</w:t>
        </w:r>
        <w:r w:rsidR="00546E1C">
          <w:rPr>
            <w:noProof/>
            <w:webHidden/>
          </w:rPr>
          <w:fldChar w:fldCharType="end"/>
        </w:r>
      </w:hyperlink>
    </w:p>
    <w:p w14:paraId="58FC5D39" w14:textId="4A1FAD2F" w:rsidR="00546E1C" w:rsidRDefault="00734752">
      <w:pPr>
        <w:pStyle w:val="Verzeichnis3"/>
        <w:rPr>
          <w:rFonts w:asciiTheme="minorHAnsi" w:eastAsiaTheme="minorEastAsia" w:hAnsiTheme="minorHAnsi" w:cstheme="minorBidi"/>
          <w:noProof/>
          <w:lang w:eastAsia="en-GB"/>
        </w:rPr>
      </w:pPr>
      <w:hyperlink w:anchor="_Toc101120021" w:history="1">
        <w:r w:rsidR="00546E1C" w:rsidRPr="006C269F">
          <w:rPr>
            <w:rStyle w:val="Hyperlink"/>
            <w:noProof/>
            <w:lang w:val="en-US" w:eastAsia="en-GB"/>
          </w:rPr>
          <w:t>2.2.2</w:t>
        </w:r>
        <w:r w:rsidR="00546E1C">
          <w:rPr>
            <w:rFonts w:asciiTheme="minorHAnsi" w:eastAsiaTheme="minorEastAsia" w:hAnsiTheme="minorHAnsi" w:cstheme="minorBidi"/>
            <w:noProof/>
            <w:lang w:eastAsia="en-GB"/>
          </w:rPr>
          <w:tab/>
        </w:r>
        <w:r w:rsidR="00546E1C" w:rsidRPr="006C269F">
          <w:rPr>
            <w:rStyle w:val="Hyperlink"/>
            <w:noProof/>
            <w:lang w:val="en-US" w:eastAsia="en-GB"/>
          </w:rPr>
          <w:t>Multiphoton Microscope</w:t>
        </w:r>
        <w:r w:rsidR="00546E1C">
          <w:rPr>
            <w:noProof/>
            <w:webHidden/>
          </w:rPr>
          <w:tab/>
        </w:r>
        <w:r w:rsidR="00546E1C">
          <w:rPr>
            <w:noProof/>
            <w:webHidden/>
          </w:rPr>
          <w:fldChar w:fldCharType="begin"/>
        </w:r>
        <w:r w:rsidR="00546E1C">
          <w:rPr>
            <w:noProof/>
            <w:webHidden/>
          </w:rPr>
          <w:instrText xml:space="preserve"> PAGEREF _Toc101120021 \h </w:instrText>
        </w:r>
        <w:r w:rsidR="00546E1C">
          <w:rPr>
            <w:noProof/>
            <w:webHidden/>
          </w:rPr>
        </w:r>
        <w:r w:rsidR="00546E1C">
          <w:rPr>
            <w:noProof/>
            <w:webHidden/>
          </w:rPr>
          <w:fldChar w:fldCharType="separate"/>
        </w:r>
        <w:r w:rsidR="00546E1C">
          <w:rPr>
            <w:noProof/>
            <w:webHidden/>
          </w:rPr>
          <w:t>12</w:t>
        </w:r>
        <w:r w:rsidR="00546E1C">
          <w:rPr>
            <w:noProof/>
            <w:webHidden/>
          </w:rPr>
          <w:fldChar w:fldCharType="end"/>
        </w:r>
      </w:hyperlink>
    </w:p>
    <w:p w14:paraId="6491490B" w14:textId="16274BE5" w:rsidR="00546E1C" w:rsidRDefault="00734752">
      <w:pPr>
        <w:pStyle w:val="Verzeichnis2"/>
        <w:rPr>
          <w:rFonts w:asciiTheme="minorHAnsi" w:eastAsiaTheme="minorEastAsia" w:hAnsiTheme="minorHAnsi" w:cstheme="minorBidi"/>
          <w:noProof/>
          <w:lang w:eastAsia="en-GB"/>
        </w:rPr>
      </w:pPr>
      <w:hyperlink w:anchor="_Toc101120022" w:history="1">
        <w:r w:rsidR="00546E1C" w:rsidRPr="006C269F">
          <w:rPr>
            <w:rStyle w:val="Hyperlink"/>
            <w:noProof/>
            <w:lang w:val="en-US" w:eastAsia="en-GB"/>
          </w:rPr>
          <w:t>2.3</w:t>
        </w:r>
        <w:r w:rsidR="00546E1C">
          <w:rPr>
            <w:rFonts w:asciiTheme="minorHAnsi" w:eastAsiaTheme="minorEastAsia" w:hAnsiTheme="minorHAnsi" w:cstheme="minorBidi"/>
            <w:noProof/>
            <w:lang w:eastAsia="en-GB"/>
          </w:rPr>
          <w:tab/>
        </w:r>
        <w:r w:rsidR="00546E1C" w:rsidRPr="006C269F">
          <w:rPr>
            <w:rStyle w:val="Hyperlink"/>
            <w:noProof/>
            <w:lang w:val="en-US" w:eastAsia="en-GB"/>
          </w:rPr>
          <w:t>Aims of Image Analysis</w:t>
        </w:r>
        <w:r w:rsidR="00546E1C">
          <w:rPr>
            <w:noProof/>
            <w:webHidden/>
          </w:rPr>
          <w:tab/>
        </w:r>
        <w:r w:rsidR="00546E1C">
          <w:rPr>
            <w:noProof/>
            <w:webHidden/>
          </w:rPr>
          <w:fldChar w:fldCharType="begin"/>
        </w:r>
        <w:r w:rsidR="00546E1C">
          <w:rPr>
            <w:noProof/>
            <w:webHidden/>
          </w:rPr>
          <w:instrText xml:space="preserve"> PAGEREF _Toc101120022 \h </w:instrText>
        </w:r>
        <w:r w:rsidR="00546E1C">
          <w:rPr>
            <w:noProof/>
            <w:webHidden/>
          </w:rPr>
        </w:r>
        <w:r w:rsidR="00546E1C">
          <w:rPr>
            <w:noProof/>
            <w:webHidden/>
          </w:rPr>
          <w:fldChar w:fldCharType="separate"/>
        </w:r>
        <w:r w:rsidR="00546E1C">
          <w:rPr>
            <w:noProof/>
            <w:webHidden/>
          </w:rPr>
          <w:t>13</w:t>
        </w:r>
        <w:r w:rsidR="00546E1C">
          <w:rPr>
            <w:noProof/>
            <w:webHidden/>
          </w:rPr>
          <w:fldChar w:fldCharType="end"/>
        </w:r>
      </w:hyperlink>
    </w:p>
    <w:p w14:paraId="34AC1612" w14:textId="5338018E" w:rsidR="00546E1C" w:rsidRDefault="00734752">
      <w:pPr>
        <w:pStyle w:val="Verzeichnis2"/>
        <w:rPr>
          <w:rFonts w:asciiTheme="minorHAnsi" w:eastAsiaTheme="minorEastAsia" w:hAnsiTheme="minorHAnsi" w:cstheme="minorBidi"/>
          <w:noProof/>
          <w:lang w:eastAsia="en-GB"/>
        </w:rPr>
      </w:pPr>
      <w:hyperlink w:anchor="_Toc101120023" w:history="1">
        <w:r w:rsidR="00546E1C" w:rsidRPr="006C269F">
          <w:rPr>
            <w:rStyle w:val="Hyperlink"/>
            <w:noProof/>
            <w:lang w:val="en-US" w:eastAsia="en-GB"/>
          </w:rPr>
          <w:t>2.4</w:t>
        </w:r>
        <w:r w:rsidR="00546E1C">
          <w:rPr>
            <w:rFonts w:asciiTheme="minorHAnsi" w:eastAsiaTheme="minorEastAsia" w:hAnsiTheme="minorHAnsi" w:cstheme="minorBidi"/>
            <w:noProof/>
            <w:lang w:eastAsia="en-GB"/>
          </w:rPr>
          <w:tab/>
        </w:r>
        <w:r w:rsidR="00546E1C" w:rsidRPr="006C269F">
          <w:rPr>
            <w:rStyle w:val="Hyperlink"/>
            <w:noProof/>
            <w:lang w:val="en-US" w:eastAsia="en-GB"/>
          </w:rPr>
          <w:t>Machine learning in image processing</w:t>
        </w:r>
        <w:r w:rsidR="00546E1C">
          <w:rPr>
            <w:noProof/>
            <w:webHidden/>
          </w:rPr>
          <w:tab/>
        </w:r>
        <w:r w:rsidR="00546E1C">
          <w:rPr>
            <w:noProof/>
            <w:webHidden/>
          </w:rPr>
          <w:fldChar w:fldCharType="begin"/>
        </w:r>
        <w:r w:rsidR="00546E1C">
          <w:rPr>
            <w:noProof/>
            <w:webHidden/>
          </w:rPr>
          <w:instrText xml:space="preserve"> PAGEREF _Toc101120023 \h </w:instrText>
        </w:r>
        <w:r w:rsidR="00546E1C">
          <w:rPr>
            <w:noProof/>
            <w:webHidden/>
          </w:rPr>
        </w:r>
        <w:r w:rsidR="00546E1C">
          <w:rPr>
            <w:noProof/>
            <w:webHidden/>
          </w:rPr>
          <w:fldChar w:fldCharType="separate"/>
        </w:r>
        <w:r w:rsidR="00546E1C">
          <w:rPr>
            <w:noProof/>
            <w:webHidden/>
          </w:rPr>
          <w:t>14</w:t>
        </w:r>
        <w:r w:rsidR="00546E1C">
          <w:rPr>
            <w:noProof/>
            <w:webHidden/>
          </w:rPr>
          <w:fldChar w:fldCharType="end"/>
        </w:r>
      </w:hyperlink>
    </w:p>
    <w:p w14:paraId="48D779AB" w14:textId="504D3DD5" w:rsidR="00546E1C" w:rsidRDefault="00734752">
      <w:pPr>
        <w:pStyle w:val="Verzeichnis2"/>
        <w:rPr>
          <w:rFonts w:asciiTheme="minorHAnsi" w:eastAsiaTheme="minorEastAsia" w:hAnsiTheme="minorHAnsi" w:cstheme="minorBidi"/>
          <w:noProof/>
          <w:lang w:eastAsia="en-GB"/>
        </w:rPr>
      </w:pPr>
      <w:hyperlink w:anchor="_Toc101120024" w:history="1">
        <w:r w:rsidR="00546E1C" w:rsidRPr="006C269F">
          <w:rPr>
            <w:rStyle w:val="Hyperlink"/>
            <w:noProof/>
            <w:lang w:val="en-US"/>
          </w:rPr>
          <w:t>2.5</w:t>
        </w:r>
        <w:r w:rsidR="00546E1C">
          <w:rPr>
            <w:rFonts w:asciiTheme="minorHAnsi" w:eastAsiaTheme="minorEastAsia" w:hAnsiTheme="minorHAnsi" w:cstheme="minorBidi"/>
            <w:noProof/>
            <w:lang w:eastAsia="en-GB"/>
          </w:rPr>
          <w:tab/>
        </w:r>
        <w:r w:rsidR="00546E1C" w:rsidRPr="006C269F">
          <w:rPr>
            <w:rStyle w:val="Hyperlink"/>
            <w:noProof/>
            <w:lang w:val="en-US"/>
          </w:rPr>
          <w:t>Decision Tree</w:t>
        </w:r>
        <w:r w:rsidR="00546E1C">
          <w:rPr>
            <w:noProof/>
            <w:webHidden/>
          </w:rPr>
          <w:tab/>
        </w:r>
        <w:r w:rsidR="00546E1C">
          <w:rPr>
            <w:noProof/>
            <w:webHidden/>
          </w:rPr>
          <w:fldChar w:fldCharType="begin"/>
        </w:r>
        <w:r w:rsidR="00546E1C">
          <w:rPr>
            <w:noProof/>
            <w:webHidden/>
          </w:rPr>
          <w:instrText xml:space="preserve"> PAGEREF _Toc101120024 \h </w:instrText>
        </w:r>
        <w:r w:rsidR="00546E1C">
          <w:rPr>
            <w:noProof/>
            <w:webHidden/>
          </w:rPr>
        </w:r>
        <w:r w:rsidR="00546E1C">
          <w:rPr>
            <w:noProof/>
            <w:webHidden/>
          </w:rPr>
          <w:fldChar w:fldCharType="separate"/>
        </w:r>
        <w:r w:rsidR="00546E1C">
          <w:rPr>
            <w:noProof/>
            <w:webHidden/>
          </w:rPr>
          <w:t>15</w:t>
        </w:r>
        <w:r w:rsidR="00546E1C">
          <w:rPr>
            <w:noProof/>
            <w:webHidden/>
          </w:rPr>
          <w:fldChar w:fldCharType="end"/>
        </w:r>
      </w:hyperlink>
    </w:p>
    <w:p w14:paraId="0D6379C1" w14:textId="2FC1A76C" w:rsidR="00546E1C" w:rsidRDefault="00734752">
      <w:pPr>
        <w:pStyle w:val="Verzeichnis2"/>
        <w:rPr>
          <w:rFonts w:asciiTheme="minorHAnsi" w:eastAsiaTheme="minorEastAsia" w:hAnsiTheme="minorHAnsi" w:cstheme="minorBidi"/>
          <w:noProof/>
          <w:lang w:eastAsia="en-GB"/>
        </w:rPr>
      </w:pPr>
      <w:hyperlink w:anchor="_Toc101120025" w:history="1">
        <w:r w:rsidR="00546E1C" w:rsidRPr="006C269F">
          <w:rPr>
            <w:rStyle w:val="Hyperlink"/>
            <w:noProof/>
            <w:lang w:val="en-US" w:eastAsia="en-GB"/>
          </w:rPr>
          <w:t>2.6</w:t>
        </w:r>
        <w:r w:rsidR="00546E1C">
          <w:rPr>
            <w:rFonts w:asciiTheme="minorHAnsi" w:eastAsiaTheme="minorEastAsia" w:hAnsiTheme="minorHAnsi" w:cstheme="minorBidi"/>
            <w:noProof/>
            <w:lang w:eastAsia="en-GB"/>
          </w:rPr>
          <w:tab/>
        </w:r>
        <w:r w:rsidR="00546E1C" w:rsidRPr="006C269F">
          <w:rPr>
            <w:rStyle w:val="Hyperlink"/>
            <w:noProof/>
            <w:lang w:val="en-US" w:eastAsia="en-GB"/>
          </w:rPr>
          <w:t>Random forest</w:t>
        </w:r>
        <w:r w:rsidR="00546E1C">
          <w:rPr>
            <w:noProof/>
            <w:webHidden/>
          </w:rPr>
          <w:tab/>
        </w:r>
        <w:r w:rsidR="00546E1C">
          <w:rPr>
            <w:noProof/>
            <w:webHidden/>
          </w:rPr>
          <w:fldChar w:fldCharType="begin"/>
        </w:r>
        <w:r w:rsidR="00546E1C">
          <w:rPr>
            <w:noProof/>
            <w:webHidden/>
          </w:rPr>
          <w:instrText xml:space="preserve"> PAGEREF _Toc101120025 \h </w:instrText>
        </w:r>
        <w:r w:rsidR="00546E1C">
          <w:rPr>
            <w:noProof/>
            <w:webHidden/>
          </w:rPr>
        </w:r>
        <w:r w:rsidR="00546E1C">
          <w:rPr>
            <w:noProof/>
            <w:webHidden/>
          </w:rPr>
          <w:fldChar w:fldCharType="separate"/>
        </w:r>
        <w:r w:rsidR="00546E1C">
          <w:rPr>
            <w:noProof/>
            <w:webHidden/>
          </w:rPr>
          <w:t>16</w:t>
        </w:r>
        <w:r w:rsidR="00546E1C">
          <w:rPr>
            <w:noProof/>
            <w:webHidden/>
          </w:rPr>
          <w:fldChar w:fldCharType="end"/>
        </w:r>
      </w:hyperlink>
    </w:p>
    <w:p w14:paraId="3C42926B" w14:textId="17F1CE16" w:rsidR="00546E1C" w:rsidRDefault="00734752">
      <w:pPr>
        <w:pStyle w:val="Verzeichnis2"/>
        <w:rPr>
          <w:rFonts w:asciiTheme="minorHAnsi" w:eastAsiaTheme="minorEastAsia" w:hAnsiTheme="minorHAnsi" w:cstheme="minorBidi"/>
          <w:noProof/>
          <w:lang w:eastAsia="en-GB"/>
        </w:rPr>
      </w:pPr>
      <w:hyperlink w:anchor="_Toc101120026" w:history="1">
        <w:r w:rsidR="00546E1C" w:rsidRPr="006C269F">
          <w:rPr>
            <w:rStyle w:val="Hyperlink"/>
            <w:noProof/>
            <w:lang w:val="en-US" w:eastAsia="en-GB"/>
          </w:rPr>
          <w:t>2.7</w:t>
        </w:r>
        <w:r w:rsidR="00546E1C">
          <w:rPr>
            <w:rFonts w:asciiTheme="minorHAnsi" w:eastAsiaTheme="minorEastAsia" w:hAnsiTheme="minorHAnsi" w:cstheme="minorBidi"/>
            <w:noProof/>
            <w:lang w:eastAsia="en-GB"/>
          </w:rPr>
          <w:tab/>
        </w:r>
        <w:r w:rsidR="00546E1C" w:rsidRPr="006C269F">
          <w:rPr>
            <w:rStyle w:val="Hyperlink"/>
            <w:noProof/>
            <w:lang w:val="en-US" w:eastAsia="en-GB"/>
          </w:rPr>
          <w:t>Feature extraction</w:t>
        </w:r>
        <w:r w:rsidR="00546E1C">
          <w:rPr>
            <w:noProof/>
            <w:webHidden/>
          </w:rPr>
          <w:tab/>
        </w:r>
        <w:r w:rsidR="00546E1C">
          <w:rPr>
            <w:noProof/>
            <w:webHidden/>
          </w:rPr>
          <w:fldChar w:fldCharType="begin"/>
        </w:r>
        <w:r w:rsidR="00546E1C">
          <w:rPr>
            <w:noProof/>
            <w:webHidden/>
          </w:rPr>
          <w:instrText xml:space="preserve"> PAGEREF _Toc101120026 \h </w:instrText>
        </w:r>
        <w:r w:rsidR="00546E1C">
          <w:rPr>
            <w:noProof/>
            <w:webHidden/>
          </w:rPr>
        </w:r>
        <w:r w:rsidR="00546E1C">
          <w:rPr>
            <w:noProof/>
            <w:webHidden/>
          </w:rPr>
          <w:fldChar w:fldCharType="separate"/>
        </w:r>
        <w:r w:rsidR="00546E1C">
          <w:rPr>
            <w:noProof/>
            <w:webHidden/>
          </w:rPr>
          <w:t>17</w:t>
        </w:r>
        <w:r w:rsidR="00546E1C">
          <w:rPr>
            <w:noProof/>
            <w:webHidden/>
          </w:rPr>
          <w:fldChar w:fldCharType="end"/>
        </w:r>
      </w:hyperlink>
    </w:p>
    <w:p w14:paraId="60F7DA47" w14:textId="235FB2AE" w:rsidR="00546E1C" w:rsidRDefault="00734752">
      <w:pPr>
        <w:pStyle w:val="Verzeichnis3"/>
        <w:rPr>
          <w:rFonts w:asciiTheme="minorHAnsi" w:eastAsiaTheme="minorEastAsia" w:hAnsiTheme="minorHAnsi" w:cstheme="minorBidi"/>
          <w:noProof/>
          <w:lang w:eastAsia="en-GB"/>
        </w:rPr>
      </w:pPr>
      <w:hyperlink w:anchor="_Toc101120027" w:history="1">
        <w:r w:rsidR="00546E1C" w:rsidRPr="006C269F">
          <w:rPr>
            <w:rStyle w:val="Hyperlink"/>
            <w:noProof/>
            <w:lang w:val="en-US" w:eastAsia="en-GB"/>
          </w:rPr>
          <w:t>2.7.1</w:t>
        </w:r>
        <w:r w:rsidR="00546E1C">
          <w:rPr>
            <w:rFonts w:asciiTheme="minorHAnsi" w:eastAsiaTheme="minorEastAsia" w:hAnsiTheme="minorHAnsi" w:cstheme="minorBidi"/>
            <w:noProof/>
            <w:lang w:eastAsia="en-GB"/>
          </w:rPr>
          <w:tab/>
        </w:r>
        <w:r w:rsidR="00546E1C" w:rsidRPr="006C269F">
          <w:rPr>
            <w:rStyle w:val="Hyperlink"/>
            <w:noProof/>
            <w:lang w:val="en-US" w:eastAsia="en-GB"/>
          </w:rPr>
          <w:t>Convolutions</w:t>
        </w:r>
        <w:r w:rsidR="00546E1C">
          <w:rPr>
            <w:noProof/>
            <w:webHidden/>
          </w:rPr>
          <w:tab/>
        </w:r>
        <w:r w:rsidR="00546E1C">
          <w:rPr>
            <w:noProof/>
            <w:webHidden/>
          </w:rPr>
          <w:fldChar w:fldCharType="begin"/>
        </w:r>
        <w:r w:rsidR="00546E1C">
          <w:rPr>
            <w:noProof/>
            <w:webHidden/>
          </w:rPr>
          <w:instrText xml:space="preserve"> PAGEREF _Toc101120027 \h </w:instrText>
        </w:r>
        <w:r w:rsidR="00546E1C">
          <w:rPr>
            <w:noProof/>
            <w:webHidden/>
          </w:rPr>
        </w:r>
        <w:r w:rsidR="00546E1C">
          <w:rPr>
            <w:noProof/>
            <w:webHidden/>
          </w:rPr>
          <w:fldChar w:fldCharType="separate"/>
        </w:r>
        <w:r w:rsidR="00546E1C">
          <w:rPr>
            <w:noProof/>
            <w:webHidden/>
          </w:rPr>
          <w:t>17</w:t>
        </w:r>
        <w:r w:rsidR="00546E1C">
          <w:rPr>
            <w:noProof/>
            <w:webHidden/>
          </w:rPr>
          <w:fldChar w:fldCharType="end"/>
        </w:r>
      </w:hyperlink>
    </w:p>
    <w:p w14:paraId="1F7DB39B" w14:textId="2A013B4C" w:rsidR="00546E1C" w:rsidRDefault="00734752">
      <w:pPr>
        <w:pStyle w:val="Verzeichnis3"/>
        <w:rPr>
          <w:rFonts w:asciiTheme="minorHAnsi" w:eastAsiaTheme="minorEastAsia" w:hAnsiTheme="minorHAnsi" w:cstheme="minorBidi"/>
          <w:noProof/>
          <w:lang w:eastAsia="en-GB"/>
        </w:rPr>
      </w:pPr>
      <w:hyperlink w:anchor="_Toc101120028" w:history="1">
        <w:r w:rsidR="00546E1C" w:rsidRPr="006C269F">
          <w:rPr>
            <w:rStyle w:val="Hyperlink"/>
            <w:noProof/>
            <w:lang w:val="en-US" w:eastAsia="en-GB"/>
          </w:rPr>
          <w:t>2.7.2</w:t>
        </w:r>
        <w:r w:rsidR="00546E1C">
          <w:rPr>
            <w:rFonts w:asciiTheme="minorHAnsi" w:eastAsiaTheme="minorEastAsia" w:hAnsiTheme="minorHAnsi" w:cstheme="minorBidi"/>
            <w:noProof/>
            <w:lang w:eastAsia="en-GB"/>
          </w:rPr>
          <w:tab/>
        </w:r>
        <w:r w:rsidR="00546E1C" w:rsidRPr="006C269F">
          <w:rPr>
            <w:rStyle w:val="Hyperlink"/>
            <w:noProof/>
            <w:lang w:val="en-US" w:eastAsia="en-GB"/>
          </w:rPr>
          <w:t>Feature sets</w:t>
        </w:r>
        <w:r w:rsidR="00546E1C">
          <w:rPr>
            <w:noProof/>
            <w:webHidden/>
          </w:rPr>
          <w:tab/>
        </w:r>
        <w:r w:rsidR="00546E1C">
          <w:rPr>
            <w:noProof/>
            <w:webHidden/>
          </w:rPr>
          <w:fldChar w:fldCharType="begin"/>
        </w:r>
        <w:r w:rsidR="00546E1C">
          <w:rPr>
            <w:noProof/>
            <w:webHidden/>
          </w:rPr>
          <w:instrText xml:space="preserve"> PAGEREF _Toc101120028 \h </w:instrText>
        </w:r>
        <w:r w:rsidR="00546E1C">
          <w:rPr>
            <w:noProof/>
            <w:webHidden/>
          </w:rPr>
        </w:r>
        <w:r w:rsidR="00546E1C">
          <w:rPr>
            <w:noProof/>
            <w:webHidden/>
          </w:rPr>
          <w:fldChar w:fldCharType="separate"/>
        </w:r>
        <w:r w:rsidR="00546E1C">
          <w:rPr>
            <w:noProof/>
            <w:webHidden/>
          </w:rPr>
          <w:t>17</w:t>
        </w:r>
        <w:r w:rsidR="00546E1C">
          <w:rPr>
            <w:noProof/>
            <w:webHidden/>
          </w:rPr>
          <w:fldChar w:fldCharType="end"/>
        </w:r>
      </w:hyperlink>
    </w:p>
    <w:p w14:paraId="346004AC" w14:textId="66FAC70E" w:rsidR="00546E1C" w:rsidRDefault="00734752">
      <w:pPr>
        <w:pStyle w:val="Verzeichnis2"/>
        <w:rPr>
          <w:rFonts w:asciiTheme="minorHAnsi" w:eastAsiaTheme="minorEastAsia" w:hAnsiTheme="minorHAnsi" w:cstheme="minorBidi"/>
          <w:noProof/>
          <w:lang w:eastAsia="en-GB"/>
        </w:rPr>
      </w:pPr>
      <w:hyperlink w:anchor="_Toc101120029" w:history="1">
        <w:r w:rsidR="00546E1C" w:rsidRPr="006C269F">
          <w:rPr>
            <w:rStyle w:val="Hyperlink"/>
            <w:noProof/>
            <w:lang w:val="en-US" w:eastAsia="en-GB"/>
          </w:rPr>
          <w:t>2.8</w:t>
        </w:r>
        <w:r w:rsidR="00546E1C">
          <w:rPr>
            <w:rFonts w:asciiTheme="minorHAnsi" w:eastAsiaTheme="minorEastAsia" w:hAnsiTheme="minorHAnsi" w:cstheme="minorBidi"/>
            <w:noProof/>
            <w:lang w:eastAsia="en-GB"/>
          </w:rPr>
          <w:tab/>
        </w:r>
        <w:r w:rsidR="00546E1C" w:rsidRPr="006C269F">
          <w:rPr>
            <w:rStyle w:val="Hyperlink"/>
            <w:noProof/>
            <w:lang w:val="en-US" w:eastAsia="en-GB"/>
          </w:rPr>
          <w:t>Intersection over Union metric</w:t>
        </w:r>
        <w:r w:rsidR="00546E1C">
          <w:rPr>
            <w:noProof/>
            <w:webHidden/>
          </w:rPr>
          <w:tab/>
        </w:r>
        <w:r w:rsidR="00546E1C">
          <w:rPr>
            <w:noProof/>
            <w:webHidden/>
          </w:rPr>
          <w:fldChar w:fldCharType="begin"/>
        </w:r>
        <w:r w:rsidR="00546E1C">
          <w:rPr>
            <w:noProof/>
            <w:webHidden/>
          </w:rPr>
          <w:instrText xml:space="preserve"> PAGEREF _Toc101120029 \h </w:instrText>
        </w:r>
        <w:r w:rsidR="00546E1C">
          <w:rPr>
            <w:noProof/>
            <w:webHidden/>
          </w:rPr>
        </w:r>
        <w:r w:rsidR="00546E1C">
          <w:rPr>
            <w:noProof/>
            <w:webHidden/>
          </w:rPr>
          <w:fldChar w:fldCharType="separate"/>
        </w:r>
        <w:r w:rsidR="00546E1C">
          <w:rPr>
            <w:noProof/>
            <w:webHidden/>
          </w:rPr>
          <w:t>18</w:t>
        </w:r>
        <w:r w:rsidR="00546E1C">
          <w:rPr>
            <w:noProof/>
            <w:webHidden/>
          </w:rPr>
          <w:fldChar w:fldCharType="end"/>
        </w:r>
      </w:hyperlink>
    </w:p>
    <w:p w14:paraId="629FF946" w14:textId="274D257A" w:rsidR="00546E1C" w:rsidRDefault="00734752">
      <w:pPr>
        <w:pStyle w:val="Verzeichnis1"/>
        <w:rPr>
          <w:rFonts w:asciiTheme="minorHAnsi" w:eastAsiaTheme="minorEastAsia" w:hAnsiTheme="minorHAnsi" w:cstheme="minorBidi"/>
          <w:b w:val="0"/>
          <w:noProof/>
          <w:lang w:eastAsia="en-GB"/>
        </w:rPr>
      </w:pPr>
      <w:hyperlink w:anchor="_Toc101120030" w:history="1">
        <w:r w:rsidR="00546E1C" w:rsidRPr="006C269F">
          <w:rPr>
            <w:rStyle w:val="Hyperlink"/>
            <w:noProof/>
            <w:lang w:val="en-US" w:eastAsia="en-GB"/>
          </w:rPr>
          <w:t>3</w:t>
        </w:r>
        <w:r w:rsidR="00546E1C">
          <w:rPr>
            <w:rFonts w:asciiTheme="minorHAnsi" w:eastAsiaTheme="minorEastAsia" w:hAnsiTheme="minorHAnsi" w:cstheme="minorBidi"/>
            <w:b w:val="0"/>
            <w:noProof/>
            <w:lang w:eastAsia="en-GB"/>
          </w:rPr>
          <w:tab/>
        </w:r>
        <w:r w:rsidR="00546E1C" w:rsidRPr="006C269F">
          <w:rPr>
            <w:rStyle w:val="Hyperlink"/>
            <w:noProof/>
            <w:lang w:val="en-US" w:eastAsia="en-GB"/>
          </w:rPr>
          <w:t>Methods</w:t>
        </w:r>
        <w:r w:rsidR="00546E1C">
          <w:rPr>
            <w:noProof/>
            <w:webHidden/>
          </w:rPr>
          <w:tab/>
        </w:r>
        <w:r w:rsidR="00546E1C">
          <w:rPr>
            <w:noProof/>
            <w:webHidden/>
          </w:rPr>
          <w:fldChar w:fldCharType="begin"/>
        </w:r>
        <w:r w:rsidR="00546E1C">
          <w:rPr>
            <w:noProof/>
            <w:webHidden/>
          </w:rPr>
          <w:instrText xml:space="preserve"> PAGEREF _Toc101120030 \h </w:instrText>
        </w:r>
        <w:r w:rsidR="00546E1C">
          <w:rPr>
            <w:noProof/>
            <w:webHidden/>
          </w:rPr>
        </w:r>
        <w:r w:rsidR="00546E1C">
          <w:rPr>
            <w:noProof/>
            <w:webHidden/>
          </w:rPr>
          <w:fldChar w:fldCharType="separate"/>
        </w:r>
        <w:r w:rsidR="00546E1C">
          <w:rPr>
            <w:noProof/>
            <w:webHidden/>
          </w:rPr>
          <w:t>20</w:t>
        </w:r>
        <w:r w:rsidR="00546E1C">
          <w:rPr>
            <w:noProof/>
            <w:webHidden/>
          </w:rPr>
          <w:fldChar w:fldCharType="end"/>
        </w:r>
      </w:hyperlink>
    </w:p>
    <w:p w14:paraId="2E2AD483" w14:textId="7AC7D020" w:rsidR="00546E1C" w:rsidRDefault="00734752">
      <w:pPr>
        <w:pStyle w:val="Verzeichnis2"/>
        <w:rPr>
          <w:rFonts w:asciiTheme="minorHAnsi" w:eastAsiaTheme="minorEastAsia" w:hAnsiTheme="minorHAnsi" w:cstheme="minorBidi"/>
          <w:noProof/>
          <w:lang w:eastAsia="en-GB"/>
        </w:rPr>
      </w:pPr>
      <w:hyperlink w:anchor="_Toc101120031" w:history="1">
        <w:r w:rsidR="00546E1C" w:rsidRPr="006C269F">
          <w:rPr>
            <w:rStyle w:val="Hyperlink"/>
            <w:noProof/>
            <w:lang w:val="en-US" w:eastAsia="en-GB"/>
          </w:rPr>
          <w:t>3.1</w:t>
        </w:r>
        <w:r w:rsidR="00546E1C">
          <w:rPr>
            <w:rFonts w:asciiTheme="minorHAnsi" w:eastAsiaTheme="minorEastAsia" w:hAnsiTheme="minorHAnsi" w:cstheme="minorBidi"/>
            <w:noProof/>
            <w:lang w:eastAsia="en-GB"/>
          </w:rPr>
          <w:tab/>
        </w:r>
        <w:r w:rsidR="00546E1C" w:rsidRPr="006C269F">
          <w:rPr>
            <w:rStyle w:val="Hyperlink"/>
            <w:noProof/>
            <w:lang w:val="en-US" w:eastAsia="en-GB"/>
          </w:rPr>
          <w:t>Weka segmentation plugin</w:t>
        </w:r>
        <w:r w:rsidR="00546E1C">
          <w:rPr>
            <w:noProof/>
            <w:webHidden/>
          </w:rPr>
          <w:tab/>
        </w:r>
        <w:r w:rsidR="00546E1C">
          <w:rPr>
            <w:noProof/>
            <w:webHidden/>
          </w:rPr>
          <w:fldChar w:fldCharType="begin"/>
        </w:r>
        <w:r w:rsidR="00546E1C">
          <w:rPr>
            <w:noProof/>
            <w:webHidden/>
          </w:rPr>
          <w:instrText xml:space="preserve"> PAGEREF _Toc101120031 \h </w:instrText>
        </w:r>
        <w:r w:rsidR="00546E1C">
          <w:rPr>
            <w:noProof/>
            <w:webHidden/>
          </w:rPr>
        </w:r>
        <w:r w:rsidR="00546E1C">
          <w:rPr>
            <w:noProof/>
            <w:webHidden/>
          </w:rPr>
          <w:fldChar w:fldCharType="separate"/>
        </w:r>
        <w:r w:rsidR="00546E1C">
          <w:rPr>
            <w:noProof/>
            <w:webHidden/>
          </w:rPr>
          <w:t>20</w:t>
        </w:r>
        <w:r w:rsidR="00546E1C">
          <w:rPr>
            <w:noProof/>
            <w:webHidden/>
          </w:rPr>
          <w:fldChar w:fldCharType="end"/>
        </w:r>
      </w:hyperlink>
    </w:p>
    <w:p w14:paraId="3C277683" w14:textId="19495878" w:rsidR="00546E1C" w:rsidRDefault="00734752">
      <w:pPr>
        <w:pStyle w:val="Verzeichnis2"/>
        <w:rPr>
          <w:rFonts w:asciiTheme="minorHAnsi" w:eastAsiaTheme="minorEastAsia" w:hAnsiTheme="minorHAnsi" w:cstheme="minorBidi"/>
          <w:noProof/>
          <w:lang w:eastAsia="en-GB"/>
        </w:rPr>
      </w:pPr>
      <w:hyperlink w:anchor="_Toc101120032" w:history="1">
        <w:r w:rsidR="00546E1C" w:rsidRPr="006C269F">
          <w:rPr>
            <w:rStyle w:val="Hyperlink"/>
            <w:noProof/>
            <w:lang w:val="en-US"/>
          </w:rPr>
          <w:t>3.2</w:t>
        </w:r>
        <w:r w:rsidR="00546E1C">
          <w:rPr>
            <w:rFonts w:asciiTheme="minorHAnsi" w:eastAsiaTheme="minorEastAsia" w:hAnsiTheme="minorHAnsi" w:cstheme="minorBidi"/>
            <w:noProof/>
            <w:lang w:eastAsia="en-GB"/>
          </w:rPr>
          <w:tab/>
        </w:r>
        <w:r w:rsidR="00546E1C" w:rsidRPr="006C269F">
          <w:rPr>
            <w:rStyle w:val="Hyperlink"/>
            <w:noProof/>
            <w:lang w:val="en-US"/>
          </w:rPr>
          <w:t>Intersection over Union calculation</w:t>
        </w:r>
        <w:r w:rsidR="00546E1C">
          <w:rPr>
            <w:noProof/>
            <w:webHidden/>
          </w:rPr>
          <w:tab/>
        </w:r>
        <w:r w:rsidR="00546E1C">
          <w:rPr>
            <w:noProof/>
            <w:webHidden/>
          </w:rPr>
          <w:fldChar w:fldCharType="begin"/>
        </w:r>
        <w:r w:rsidR="00546E1C">
          <w:rPr>
            <w:noProof/>
            <w:webHidden/>
          </w:rPr>
          <w:instrText xml:space="preserve"> PAGEREF _Toc101120032 \h </w:instrText>
        </w:r>
        <w:r w:rsidR="00546E1C">
          <w:rPr>
            <w:noProof/>
            <w:webHidden/>
          </w:rPr>
        </w:r>
        <w:r w:rsidR="00546E1C">
          <w:rPr>
            <w:noProof/>
            <w:webHidden/>
          </w:rPr>
          <w:fldChar w:fldCharType="separate"/>
        </w:r>
        <w:r w:rsidR="00546E1C">
          <w:rPr>
            <w:noProof/>
            <w:webHidden/>
          </w:rPr>
          <w:t>21</w:t>
        </w:r>
        <w:r w:rsidR="00546E1C">
          <w:rPr>
            <w:noProof/>
            <w:webHidden/>
          </w:rPr>
          <w:fldChar w:fldCharType="end"/>
        </w:r>
      </w:hyperlink>
    </w:p>
    <w:p w14:paraId="50FA6006" w14:textId="4AA6579A" w:rsidR="00546E1C" w:rsidRDefault="00734752">
      <w:pPr>
        <w:pStyle w:val="Verzeichnis1"/>
        <w:rPr>
          <w:rFonts w:asciiTheme="minorHAnsi" w:eastAsiaTheme="minorEastAsia" w:hAnsiTheme="minorHAnsi" w:cstheme="minorBidi"/>
          <w:b w:val="0"/>
          <w:noProof/>
          <w:lang w:eastAsia="en-GB"/>
        </w:rPr>
      </w:pPr>
      <w:hyperlink w:anchor="_Toc101120033" w:history="1">
        <w:r w:rsidR="00546E1C" w:rsidRPr="006C269F">
          <w:rPr>
            <w:rStyle w:val="Hyperlink"/>
            <w:noProof/>
            <w:lang w:val="en-US" w:eastAsia="en-GB"/>
          </w:rPr>
          <w:t>4</w:t>
        </w:r>
        <w:r w:rsidR="00546E1C">
          <w:rPr>
            <w:rFonts w:asciiTheme="minorHAnsi" w:eastAsiaTheme="minorEastAsia" w:hAnsiTheme="minorHAnsi" w:cstheme="minorBidi"/>
            <w:b w:val="0"/>
            <w:noProof/>
            <w:lang w:eastAsia="en-GB"/>
          </w:rPr>
          <w:tab/>
        </w:r>
        <w:r w:rsidR="00546E1C" w:rsidRPr="006C269F">
          <w:rPr>
            <w:rStyle w:val="Hyperlink"/>
            <w:noProof/>
            <w:lang w:val="en-US" w:eastAsia="en-GB"/>
          </w:rPr>
          <w:t>Results</w:t>
        </w:r>
        <w:r w:rsidR="00546E1C">
          <w:rPr>
            <w:noProof/>
            <w:webHidden/>
          </w:rPr>
          <w:tab/>
        </w:r>
        <w:r w:rsidR="00546E1C">
          <w:rPr>
            <w:noProof/>
            <w:webHidden/>
          </w:rPr>
          <w:fldChar w:fldCharType="begin"/>
        </w:r>
        <w:r w:rsidR="00546E1C">
          <w:rPr>
            <w:noProof/>
            <w:webHidden/>
          </w:rPr>
          <w:instrText xml:space="preserve"> PAGEREF _Toc101120033 \h </w:instrText>
        </w:r>
        <w:r w:rsidR="00546E1C">
          <w:rPr>
            <w:noProof/>
            <w:webHidden/>
          </w:rPr>
        </w:r>
        <w:r w:rsidR="00546E1C">
          <w:rPr>
            <w:noProof/>
            <w:webHidden/>
          </w:rPr>
          <w:fldChar w:fldCharType="separate"/>
        </w:r>
        <w:r w:rsidR="00546E1C">
          <w:rPr>
            <w:noProof/>
            <w:webHidden/>
          </w:rPr>
          <w:t>22</w:t>
        </w:r>
        <w:r w:rsidR="00546E1C">
          <w:rPr>
            <w:noProof/>
            <w:webHidden/>
          </w:rPr>
          <w:fldChar w:fldCharType="end"/>
        </w:r>
      </w:hyperlink>
    </w:p>
    <w:p w14:paraId="30429741" w14:textId="20A71E5A" w:rsidR="00546E1C" w:rsidRDefault="00734752">
      <w:pPr>
        <w:pStyle w:val="Verzeichnis2"/>
        <w:rPr>
          <w:rFonts w:asciiTheme="minorHAnsi" w:eastAsiaTheme="minorEastAsia" w:hAnsiTheme="minorHAnsi" w:cstheme="minorBidi"/>
          <w:noProof/>
          <w:lang w:eastAsia="en-GB"/>
        </w:rPr>
      </w:pPr>
      <w:hyperlink w:anchor="_Toc101120034" w:history="1">
        <w:r w:rsidR="00546E1C" w:rsidRPr="006C269F">
          <w:rPr>
            <w:rStyle w:val="Hyperlink"/>
            <w:noProof/>
            <w:lang w:val="en-US"/>
          </w:rPr>
          <w:t>4.1</w:t>
        </w:r>
        <w:r w:rsidR="00546E1C">
          <w:rPr>
            <w:rFonts w:asciiTheme="minorHAnsi" w:eastAsiaTheme="minorEastAsia" w:hAnsiTheme="minorHAnsi" w:cstheme="minorBidi"/>
            <w:noProof/>
            <w:lang w:eastAsia="en-GB"/>
          </w:rPr>
          <w:tab/>
        </w:r>
        <w:r w:rsidR="00546E1C" w:rsidRPr="006C269F">
          <w:rPr>
            <w:rStyle w:val="Hyperlink"/>
            <w:noProof/>
            <w:lang w:val="en-US"/>
          </w:rPr>
          <w:t>Data labeling and cleaning</w:t>
        </w:r>
        <w:r w:rsidR="00546E1C">
          <w:rPr>
            <w:noProof/>
            <w:webHidden/>
          </w:rPr>
          <w:tab/>
        </w:r>
        <w:r w:rsidR="00546E1C">
          <w:rPr>
            <w:noProof/>
            <w:webHidden/>
          </w:rPr>
          <w:fldChar w:fldCharType="begin"/>
        </w:r>
        <w:r w:rsidR="00546E1C">
          <w:rPr>
            <w:noProof/>
            <w:webHidden/>
          </w:rPr>
          <w:instrText xml:space="preserve"> PAGEREF _Toc101120034 \h </w:instrText>
        </w:r>
        <w:r w:rsidR="00546E1C">
          <w:rPr>
            <w:noProof/>
            <w:webHidden/>
          </w:rPr>
        </w:r>
        <w:r w:rsidR="00546E1C">
          <w:rPr>
            <w:noProof/>
            <w:webHidden/>
          </w:rPr>
          <w:fldChar w:fldCharType="separate"/>
        </w:r>
        <w:r w:rsidR="00546E1C">
          <w:rPr>
            <w:noProof/>
            <w:webHidden/>
          </w:rPr>
          <w:t>23</w:t>
        </w:r>
        <w:r w:rsidR="00546E1C">
          <w:rPr>
            <w:noProof/>
            <w:webHidden/>
          </w:rPr>
          <w:fldChar w:fldCharType="end"/>
        </w:r>
      </w:hyperlink>
    </w:p>
    <w:p w14:paraId="05B160A0" w14:textId="78FD6F1D" w:rsidR="00546E1C" w:rsidRDefault="00734752">
      <w:pPr>
        <w:pStyle w:val="Verzeichnis2"/>
        <w:rPr>
          <w:rFonts w:asciiTheme="minorHAnsi" w:eastAsiaTheme="minorEastAsia" w:hAnsiTheme="minorHAnsi" w:cstheme="minorBidi"/>
          <w:noProof/>
          <w:lang w:eastAsia="en-GB"/>
        </w:rPr>
      </w:pPr>
      <w:hyperlink w:anchor="_Toc101120035" w:history="1">
        <w:r w:rsidR="00546E1C" w:rsidRPr="006C269F">
          <w:rPr>
            <w:rStyle w:val="Hyperlink"/>
            <w:noProof/>
            <w:lang w:val="en-US"/>
          </w:rPr>
          <w:t>4.2</w:t>
        </w:r>
        <w:r w:rsidR="00546E1C">
          <w:rPr>
            <w:rFonts w:asciiTheme="minorHAnsi" w:eastAsiaTheme="minorEastAsia" w:hAnsiTheme="minorHAnsi" w:cstheme="minorBidi"/>
            <w:noProof/>
            <w:lang w:eastAsia="en-GB"/>
          </w:rPr>
          <w:tab/>
        </w:r>
        <w:r w:rsidR="00546E1C" w:rsidRPr="006C269F">
          <w:rPr>
            <w:rStyle w:val="Hyperlink"/>
            <w:noProof/>
            <w:lang w:val="en-US"/>
          </w:rPr>
          <w:t>Segmentation results</w:t>
        </w:r>
        <w:r w:rsidR="00546E1C">
          <w:rPr>
            <w:noProof/>
            <w:webHidden/>
          </w:rPr>
          <w:tab/>
        </w:r>
        <w:r w:rsidR="00546E1C">
          <w:rPr>
            <w:noProof/>
            <w:webHidden/>
          </w:rPr>
          <w:fldChar w:fldCharType="begin"/>
        </w:r>
        <w:r w:rsidR="00546E1C">
          <w:rPr>
            <w:noProof/>
            <w:webHidden/>
          </w:rPr>
          <w:instrText xml:space="preserve"> PAGEREF _Toc101120035 \h </w:instrText>
        </w:r>
        <w:r w:rsidR="00546E1C">
          <w:rPr>
            <w:noProof/>
            <w:webHidden/>
          </w:rPr>
        </w:r>
        <w:r w:rsidR="00546E1C">
          <w:rPr>
            <w:noProof/>
            <w:webHidden/>
          </w:rPr>
          <w:fldChar w:fldCharType="separate"/>
        </w:r>
        <w:r w:rsidR="00546E1C">
          <w:rPr>
            <w:noProof/>
            <w:webHidden/>
          </w:rPr>
          <w:t>24</w:t>
        </w:r>
        <w:r w:rsidR="00546E1C">
          <w:rPr>
            <w:noProof/>
            <w:webHidden/>
          </w:rPr>
          <w:fldChar w:fldCharType="end"/>
        </w:r>
      </w:hyperlink>
    </w:p>
    <w:p w14:paraId="00D47C99" w14:textId="194EC03D" w:rsidR="00546E1C" w:rsidRDefault="00734752">
      <w:pPr>
        <w:pStyle w:val="Verzeichnis1"/>
        <w:rPr>
          <w:rFonts w:asciiTheme="minorHAnsi" w:eastAsiaTheme="minorEastAsia" w:hAnsiTheme="minorHAnsi" w:cstheme="minorBidi"/>
          <w:b w:val="0"/>
          <w:noProof/>
          <w:lang w:eastAsia="en-GB"/>
        </w:rPr>
      </w:pPr>
      <w:hyperlink w:anchor="_Toc101120036" w:history="1">
        <w:r w:rsidR="00546E1C" w:rsidRPr="006C269F">
          <w:rPr>
            <w:rStyle w:val="Hyperlink"/>
            <w:noProof/>
            <w:lang w:val="en-US"/>
          </w:rPr>
          <w:t>5</w:t>
        </w:r>
        <w:r w:rsidR="00546E1C">
          <w:rPr>
            <w:rFonts w:asciiTheme="minorHAnsi" w:eastAsiaTheme="minorEastAsia" w:hAnsiTheme="minorHAnsi" w:cstheme="minorBidi"/>
            <w:b w:val="0"/>
            <w:noProof/>
            <w:lang w:eastAsia="en-GB"/>
          </w:rPr>
          <w:tab/>
        </w:r>
        <w:r w:rsidR="00546E1C" w:rsidRPr="006C269F">
          <w:rPr>
            <w:rStyle w:val="Hyperlink"/>
            <w:noProof/>
            <w:lang w:val="en-US"/>
          </w:rPr>
          <w:t>Discussion</w:t>
        </w:r>
        <w:r w:rsidR="00546E1C">
          <w:rPr>
            <w:noProof/>
            <w:webHidden/>
          </w:rPr>
          <w:tab/>
        </w:r>
        <w:r w:rsidR="00546E1C">
          <w:rPr>
            <w:noProof/>
            <w:webHidden/>
          </w:rPr>
          <w:fldChar w:fldCharType="begin"/>
        </w:r>
        <w:r w:rsidR="00546E1C">
          <w:rPr>
            <w:noProof/>
            <w:webHidden/>
          </w:rPr>
          <w:instrText xml:space="preserve"> PAGEREF _Toc101120036 \h </w:instrText>
        </w:r>
        <w:r w:rsidR="00546E1C">
          <w:rPr>
            <w:noProof/>
            <w:webHidden/>
          </w:rPr>
        </w:r>
        <w:r w:rsidR="00546E1C">
          <w:rPr>
            <w:noProof/>
            <w:webHidden/>
          </w:rPr>
          <w:fldChar w:fldCharType="separate"/>
        </w:r>
        <w:r w:rsidR="00546E1C">
          <w:rPr>
            <w:noProof/>
            <w:webHidden/>
          </w:rPr>
          <w:t>26</w:t>
        </w:r>
        <w:r w:rsidR="00546E1C">
          <w:rPr>
            <w:noProof/>
            <w:webHidden/>
          </w:rPr>
          <w:fldChar w:fldCharType="end"/>
        </w:r>
      </w:hyperlink>
    </w:p>
    <w:p w14:paraId="72BC9BF9" w14:textId="2B2CC5C0" w:rsidR="00546E1C" w:rsidRDefault="00734752">
      <w:pPr>
        <w:pStyle w:val="Verzeichnis2"/>
        <w:rPr>
          <w:rFonts w:asciiTheme="minorHAnsi" w:eastAsiaTheme="minorEastAsia" w:hAnsiTheme="minorHAnsi" w:cstheme="minorBidi"/>
          <w:noProof/>
          <w:lang w:eastAsia="en-GB"/>
        </w:rPr>
      </w:pPr>
      <w:hyperlink w:anchor="_Toc101120037" w:history="1">
        <w:r w:rsidR="00546E1C" w:rsidRPr="006C269F">
          <w:rPr>
            <w:rStyle w:val="Hyperlink"/>
            <w:noProof/>
            <w:lang w:val="en-US"/>
          </w:rPr>
          <w:t>5.1</w:t>
        </w:r>
        <w:r w:rsidR="00546E1C">
          <w:rPr>
            <w:rFonts w:asciiTheme="minorHAnsi" w:eastAsiaTheme="minorEastAsia" w:hAnsiTheme="minorHAnsi" w:cstheme="minorBidi"/>
            <w:noProof/>
            <w:lang w:eastAsia="en-GB"/>
          </w:rPr>
          <w:tab/>
        </w:r>
        <w:r w:rsidR="00546E1C" w:rsidRPr="006C269F">
          <w:rPr>
            <w:rStyle w:val="Hyperlink"/>
            <w:noProof/>
            <w:lang w:val="en-US"/>
          </w:rPr>
          <w:t>Classifier feature selection</w:t>
        </w:r>
        <w:r w:rsidR="00546E1C">
          <w:rPr>
            <w:noProof/>
            <w:webHidden/>
          </w:rPr>
          <w:tab/>
        </w:r>
        <w:r w:rsidR="00546E1C">
          <w:rPr>
            <w:noProof/>
            <w:webHidden/>
          </w:rPr>
          <w:fldChar w:fldCharType="begin"/>
        </w:r>
        <w:r w:rsidR="00546E1C">
          <w:rPr>
            <w:noProof/>
            <w:webHidden/>
          </w:rPr>
          <w:instrText xml:space="preserve"> PAGEREF _Toc101120037 \h </w:instrText>
        </w:r>
        <w:r w:rsidR="00546E1C">
          <w:rPr>
            <w:noProof/>
            <w:webHidden/>
          </w:rPr>
        </w:r>
        <w:r w:rsidR="00546E1C">
          <w:rPr>
            <w:noProof/>
            <w:webHidden/>
          </w:rPr>
          <w:fldChar w:fldCharType="separate"/>
        </w:r>
        <w:r w:rsidR="00546E1C">
          <w:rPr>
            <w:noProof/>
            <w:webHidden/>
          </w:rPr>
          <w:t>26</w:t>
        </w:r>
        <w:r w:rsidR="00546E1C">
          <w:rPr>
            <w:noProof/>
            <w:webHidden/>
          </w:rPr>
          <w:fldChar w:fldCharType="end"/>
        </w:r>
      </w:hyperlink>
    </w:p>
    <w:p w14:paraId="48B8879C" w14:textId="60828A91" w:rsidR="00546E1C" w:rsidRDefault="00734752">
      <w:pPr>
        <w:pStyle w:val="Verzeichnis1"/>
        <w:rPr>
          <w:rFonts w:asciiTheme="minorHAnsi" w:eastAsiaTheme="minorEastAsia" w:hAnsiTheme="minorHAnsi" w:cstheme="minorBidi"/>
          <w:b w:val="0"/>
          <w:noProof/>
          <w:lang w:eastAsia="en-GB"/>
        </w:rPr>
      </w:pPr>
      <w:hyperlink w:anchor="_Toc101120038" w:history="1">
        <w:r w:rsidR="00546E1C" w:rsidRPr="006C269F">
          <w:rPr>
            <w:rStyle w:val="Hyperlink"/>
            <w:noProof/>
            <w:lang w:val="en-US" w:eastAsia="en-GB"/>
          </w:rPr>
          <w:t>6</w:t>
        </w:r>
        <w:r w:rsidR="00546E1C">
          <w:rPr>
            <w:rFonts w:asciiTheme="minorHAnsi" w:eastAsiaTheme="minorEastAsia" w:hAnsiTheme="minorHAnsi" w:cstheme="minorBidi"/>
            <w:b w:val="0"/>
            <w:noProof/>
            <w:lang w:eastAsia="en-GB"/>
          </w:rPr>
          <w:tab/>
        </w:r>
        <w:r w:rsidR="00546E1C" w:rsidRPr="006C269F">
          <w:rPr>
            <w:rStyle w:val="Hyperlink"/>
            <w:noProof/>
            <w:lang w:val="en-US" w:eastAsia="en-GB"/>
          </w:rPr>
          <w:t>Conclusion</w:t>
        </w:r>
        <w:r w:rsidR="00546E1C">
          <w:rPr>
            <w:noProof/>
            <w:webHidden/>
          </w:rPr>
          <w:tab/>
        </w:r>
        <w:r w:rsidR="00546E1C">
          <w:rPr>
            <w:noProof/>
            <w:webHidden/>
          </w:rPr>
          <w:fldChar w:fldCharType="begin"/>
        </w:r>
        <w:r w:rsidR="00546E1C">
          <w:rPr>
            <w:noProof/>
            <w:webHidden/>
          </w:rPr>
          <w:instrText xml:space="preserve"> PAGEREF _Toc101120038 \h </w:instrText>
        </w:r>
        <w:r w:rsidR="00546E1C">
          <w:rPr>
            <w:noProof/>
            <w:webHidden/>
          </w:rPr>
        </w:r>
        <w:r w:rsidR="00546E1C">
          <w:rPr>
            <w:noProof/>
            <w:webHidden/>
          </w:rPr>
          <w:fldChar w:fldCharType="separate"/>
        </w:r>
        <w:r w:rsidR="00546E1C">
          <w:rPr>
            <w:noProof/>
            <w:webHidden/>
          </w:rPr>
          <w:t>30</w:t>
        </w:r>
        <w:r w:rsidR="00546E1C">
          <w:rPr>
            <w:noProof/>
            <w:webHidden/>
          </w:rPr>
          <w:fldChar w:fldCharType="end"/>
        </w:r>
      </w:hyperlink>
    </w:p>
    <w:p w14:paraId="6A373D1E" w14:textId="5B418D1D" w:rsidR="00546E1C" w:rsidRDefault="00734752">
      <w:pPr>
        <w:pStyle w:val="Verzeichnis1"/>
        <w:rPr>
          <w:rFonts w:asciiTheme="minorHAnsi" w:eastAsiaTheme="minorEastAsia" w:hAnsiTheme="minorHAnsi" w:cstheme="minorBidi"/>
          <w:b w:val="0"/>
          <w:noProof/>
          <w:lang w:eastAsia="en-GB"/>
        </w:rPr>
      </w:pPr>
      <w:hyperlink w:anchor="_Toc101120039" w:history="1">
        <w:r w:rsidR="00546E1C" w:rsidRPr="006C269F">
          <w:rPr>
            <w:rStyle w:val="Hyperlink"/>
            <w:noProof/>
            <w:lang w:val="en-US"/>
          </w:rPr>
          <w:t>7</w:t>
        </w:r>
        <w:r w:rsidR="00546E1C">
          <w:rPr>
            <w:rFonts w:asciiTheme="minorHAnsi" w:eastAsiaTheme="minorEastAsia" w:hAnsiTheme="minorHAnsi" w:cstheme="minorBidi"/>
            <w:b w:val="0"/>
            <w:noProof/>
            <w:lang w:eastAsia="en-GB"/>
          </w:rPr>
          <w:tab/>
        </w:r>
        <w:r w:rsidR="00546E1C" w:rsidRPr="006C269F">
          <w:rPr>
            <w:rStyle w:val="Hyperlink"/>
            <w:noProof/>
            <w:lang w:val="en-US"/>
          </w:rPr>
          <w:t>References</w:t>
        </w:r>
        <w:r w:rsidR="00546E1C">
          <w:rPr>
            <w:noProof/>
            <w:webHidden/>
          </w:rPr>
          <w:tab/>
        </w:r>
        <w:r w:rsidR="00546E1C">
          <w:rPr>
            <w:noProof/>
            <w:webHidden/>
          </w:rPr>
          <w:fldChar w:fldCharType="begin"/>
        </w:r>
        <w:r w:rsidR="00546E1C">
          <w:rPr>
            <w:noProof/>
            <w:webHidden/>
          </w:rPr>
          <w:instrText xml:space="preserve"> PAGEREF _Toc101120039 \h </w:instrText>
        </w:r>
        <w:r w:rsidR="00546E1C">
          <w:rPr>
            <w:noProof/>
            <w:webHidden/>
          </w:rPr>
        </w:r>
        <w:r w:rsidR="00546E1C">
          <w:rPr>
            <w:noProof/>
            <w:webHidden/>
          </w:rPr>
          <w:fldChar w:fldCharType="separate"/>
        </w:r>
        <w:r w:rsidR="00546E1C">
          <w:rPr>
            <w:noProof/>
            <w:webHidden/>
          </w:rPr>
          <w:t>31</w:t>
        </w:r>
        <w:r w:rsidR="00546E1C">
          <w:rPr>
            <w:noProof/>
            <w:webHidden/>
          </w:rPr>
          <w:fldChar w:fldCharType="end"/>
        </w:r>
      </w:hyperlink>
    </w:p>
    <w:p w14:paraId="643092BF" w14:textId="18B53481" w:rsidR="00546E1C" w:rsidRDefault="00734752">
      <w:pPr>
        <w:pStyle w:val="Verzeichnis1"/>
        <w:rPr>
          <w:rFonts w:asciiTheme="minorHAnsi" w:eastAsiaTheme="minorEastAsia" w:hAnsiTheme="minorHAnsi" w:cstheme="minorBidi"/>
          <w:b w:val="0"/>
          <w:noProof/>
          <w:lang w:eastAsia="en-GB"/>
        </w:rPr>
      </w:pPr>
      <w:hyperlink w:anchor="_Toc101120040" w:history="1">
        <w:r w:rsidR="00546E1C" w:rsidRPr="006C269F">
          <w:rPr>
            <w:rStyle w:val="Hyperlink"/>
            <w:noProof/>
            <w:lang w:val="en-US"/>
          </w:rPr>
          <w:t>8</w:t>
        </w:r>
        <w:r w:rsidR="00546E1C">
          <w:rPr>
            <w:rFonts w:asciiTheme="minorHAnsi" w:eastAsiaTheme="minorEastAsia" w:hAnsiTheme="minorHAnsi" w:cstheme="minorBidi"/>
            <w:b w:val="0"/>
            <w:noProof/>
            <w:lang w:eastAsia="en-GB"/>
          </w:rPr>
          <w:tab/>
        </w:r>
        <w:r w:rsidR="00546E1C" w:rsidRPr="006C269F">
          <w:rPr>
            <w:rStyle w:val="Hyperlink"/>
            <w:noProof/>
            <w:lang w:val="en-US"/>
          </w:rPr>
          <w:t>Appendix</w:t>
        </w:r>
        <w:r w:rsidR="00546E1C">
          <w:rPr>
            <w:noProof/>
            <w:webHidden/>
          </w:rPr>
          <w:tab/>
        </w:r>
        <w:r w:rsidR="00546E1C">
          <w:rPr>
            <w:noProof/>
            <w:webHidden/>
          </w:rPr>
          <w:fldChar w:fldCharType="begin"/>
        </w:r>
        <w:r w:rsidR="00546E1C">
          <w:rPr>
            <w:noProof/>
            <w:webHidden/>
          </w:rPr>
          <w:instrText xml:space="preserve"> PAGEREF _Toc101120040 \h </w:instrText>
        </w:r>
        <w:r w:rsidR="00546E1C">
          <w:rPr>
            <w:noProof/>
            <w:webHidden/>
          </w:rPr>
        </w:r>
        <w:r w:rsidR="00546E1C">
          <w:rPr>
            <w:noProof/>
            <w:webHidden/>
          </w:rPr>
          <w:fldChar w:fldCharType="separate"/>
        </w:r>
        <w:r w:rsidR="00546E1C">
          <w:rPr>
            <w:noProof/>
            <w:webHidden/>
          </w:rPr>
          <w:t>32</w:t>
        </w:r>
        <w:r w:rsidR="00546E1C">
          <w:rPr>
            <w:noProof/>
            <w:webHidden/>
          </w:rPr>
          <w:fldChar w:fldCharType="end"/>
        </w:r>
      </w:hyperlink>
    </w:p>
    <w:p w14:paraId="2519680B" w14:textId="367A83FA" w:rsidR="00A656A3" w:rsidRPr="006F29DA" w:rsidRDefault="00815867" w:rsidP="00970F76">
      <w:pPr>
        <w:spacing w:line="396" w:lineRule="auto"/>
        <w:rPr>
          <w:lang w:val="en-US"/>
        </w:rPr>
      </w:pPr>
      <w:r w:rsidRPr="006F29DA">
        <w:rPr>
          <w:lang w:val="en-US"/>
        </w:rPr>
        <w:fldChar w:fldCharType="end"/>
      </w:r>
    </w:p>
    <w:p w14:paraId="2519680C" w14:textId="77777777" w:rsidR="00A656A3" w:rsidRPr="006F29DA" w:rsidRDefault="00A656A3" w:rsidP="00A656A3">
      <w:pPr>
        <w:rPr>
          <w:lang w:val="en-US"/>
        </w:rPr>
      </w:pPr>
    </w:p>
    <w:p w14:paraId="4F013277" w14:textId="77777777" w:rsidR="00A64451" w:rsidRDefault="00A64451" w:rsidP="00A656A3">
      <w:pPr>
        <w:rPr>
          <w:szCs w:val="22"/>
          <w:lang w:val="en-US"/>
        </w:rPr>
      </w:pPr>
    </w:p>
    <w:p w14:paraId="3D791D26" w14:textId="77777777" w:rsidR="009411C0" w:rsidRPr="009411C0" w:rsidRDefault="009411C0" w:rsidP="009411C0">
      <w:pPr>
        <w:rPr>
          <w:lang w:val="en-US"/>
        </w:rPr>
      </w:pPr>
    </w:p>
    <w:p w14:paraId="012D64D4" w14:textId="77777777" w:rsidR="009411C0" w:rsidRPr="009411C0" w:rsidRDefault="009411C0" w:rsidP="009411C0">
      <w:pPr>
        <w:rPr>
          <w:lang w:val="en-US"/>
        </w:rPr>
      </w:pPr>
    </w:p>
    <w:p w14:paraId="1D4A2993" w14:textId="77777777" w:rsidR="009411C0" w:rsidRPr="009411C0" w:rsidRDefault="009411C0" w:rsidP="009411C0">
      <w:pPr>
        <w:rPr>
          <w:lang w:val="en-US"/>
        </w:rPr>
      </w:pPr>
    </w:p>
    <w:p w14:paraId="74D32D50" w14:textId="77777777" w:rsidR="009411C0" w:rsidRPr="009411C0" w:rsidRDefault="009411C0" w:rsidP="009411C0">
      <w:pPr>
        <w:rPr>
          <w:lang w:val="en-US"/>
        </w:rPr>
      </w:pPr>
    </w:p>
    <w:p w14:paraId="5C41F1B9" w14:textId="77777777" w:rsidR="009411C0" w:rsidRPr="009411C0" w:rsidRDefault="009411C0" w:rsidP="009411C0">
      <w:pPr>
        <w:rPr>
          <w:lang w:val="en-US"/>
        </w:rPr>
      </w:pPr>
    </w:p>
    <w:p w14:paraId="6FFD33BD" w14:textId="77777777" w:rsidR="009411C0" w:rsidRPr="009411C0" w:rsidRDefault="009411C0" w:rsidP="009411C0">
      <w:pPr>
        <w:rPr>
          <w:lang w:val="en-US"/>
        </w:rPr>
      </w:pPr>
    </w:p>
    <w:p w14:paraId="0404AE25" w14:textId="77777777" w:rsidR="009411C0" w:rsidRPr="009411C0" w:rsidRDefault="009411C0" w:rsidP="009411C0">
      <w:pPr>
        <w:rPr>
          <w:lang w:val="en-US"/>
        </w:rPr>
      </w:pPr>
    </w:p>
    <w:p w14:paraId="11F0E686" w14:textId="77777777" w:rsidR="009411C0" w:rsidRPr="009411C0" w:rsidRDefault="009411C0" w:rsidP="009411C0">
      <w:pPr>
        <w:rPr>
          <w:lang w:val="en-US"/>
        </w:rPr>
      </w:pPr>
    </w:p>
    <w:p w14:paraId="5E7B643E" w14:textId="77777777" w:rsidR="009411C0" w:rsidRPr="009411C0" w:rsidRDefault="009411C0" w:rsidP="009411C0">
      <w:pPr>
        <w:rPr>
          <w:lang w:val="en-US"/>
        </w:rPr>
      </w:pPr>
    </w:p>
    <w:p w14:paraId="235249FF" w14:textId="77777777" w:rsidR="009411C0" w:rsidRPr="009411C0" w:rsidRDefault="009411C0" w:rsidP="009411C0">
      <w:pPr>
        <w:rPr>
          <w:lang w:val="en-US"/>
        </w:rPr>
      </w:pPr>
    </w:p>
    <w:p w14:paraId="010B37D6" w14:textId="77777777" w:rsidR="009411C0" w:rsidRPr="009411C0" w:rsidRDefault="009411C0" w:rsidP="009411C0">
      <w:pPr>
        <w:rPr>
          <w:lang w:val="en-US"/>
        </w:rPr>
      </w:pPr>
    </w:p>
    <w:p w14:paraId="41AC99C4" w14:textId="64A5E2EC" w:rsidR="009411C0" w:rsidRDefault="009411C0" w:rsidP="009411C0">
      <w:pPr>
        <w:tabs>
          <w:tab w:val="left" w:pos="4624"/>
        </w:tabs>
        <w:rPr>
          <w:szCs w:val="22"/>
          <w:lang w:val="en-US"/>
        </w:rPr>
      </w:pPr>
      <w:r>
        <w:rPr>
          <w:szCs w:val="22"/>
          <w:lang w:val="en-US"/>
        </w:rPr>
        <w:tab/>
      </w:r>
    </w:p>
    <w:p w14:paraId="2519680D" w14:textId="1593DD85" w:rsidR="009411C0" w:rsidRPr="009411C0" w:rsidRDefault="009411C0" w:rsidP="009411C0">
      <w:pPr>
        <w:tabs>
          <w:tab w:val="left" w:pos="4624"/>
        </w:tabs>
        <w:rPr>
          <w:lang w:val="en-US"/>
        </w:rPr>
        <w:sectPr w:rsidR="009411C0" w:rsidRPr="009411C0" w:rsidSect="00222254">
          <w:pgSz w:w="11906" w:h="16838" w:code="9"/>
          <w:pgMar w:top="2098" w:right="1985" w:bottom="2552" w:left="1985" w:header="1418" w:footer="1418" w:gutter="0"/>
          <w:cols w:space="708"/>
          <w:titlePg/>
          <w:docGrid w:linePitch="360"/>
        </w:sectPr>
      </w:pPr>
      <w:r>
        <w:rPr>
          <w:lang w:val="en-US"/>
        </w:rPr>
        <w:tab/>
      </w:r>
    </w:p>
    <w:p w14:paraId="2519680E" w14:textId="77777777" w:rsidR="00C72123" w:rsidRPr="006F29DA" w:rsidRDefault="00C72123" w:rsidP="00C72123">
      <w:pPr>
        <w:rPr>
          <w:lang w:val="en-US"/>
        </w:rPr>
      </w:pPr>
    </w:p>
    <w:p w14:paraId="25196810" w14:textId="380F30A7" w:rsidR="00C200A4" w:rsidRPr="006F29DA" w:rsidRDefault="00C200A4" w:rsidP="00812A51">
      <w:pPr>
        <w:pStyle w:val="berschrift1ohneNum"/>
        <w:rPr>
          <w:lang w:val="en-US"/>
        </w:rPr>
      </w:pPr>
      <w:r w:rsidRPr="006F29DA">
        <w:rPr>
          <w:lang w:val="en-US"/>
        </w:rPr>
        <w:t>Abbreviation</w:t>
      </w:r>
    </w:p>
    <w:tbl>
      <w:tblPr>
        <w:tblStyle w:val="Tabellenraster"/>
        <w:tblW w:w="82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77"/>
        <w:gridCol w:w="6358"/>
      </w:tblGrid>
      <w:tr w:rsidR="00F32E17" w:rsidRPr="006F29DA" w14:paraId="25196813" w14:textId="77777777" w:rsidTr="00356669">
        <w:trPr>
          <w:trHeight w:val="458"/>
        </w:trPr>
        <w:tc>
          <w:tcPr>
            <w:tcW w:w="1877" w:type="dxa"/>
          </w:tcPr>
          <w:p w14:paraId="25196811" w14:textId="65AC4F33" w:rsidR="00F32E17" w:rsidRPr="006F29DA" w:rsidRDefault="00A751B8" w:rsidP="0015442A">
            <w:pPr>
              <w:pStyle w:val="AbkVerz"/>
              <w:rPr>
                <w:lang w:val="en-US"/>
              </w:rPr>
            </w:pPr>
            <w:r>
              <w:rPr>
                <w:lang w:val="en-US"/>
              </w:rPr>
              <w:t>MPM</w:t>
            </w:r>
          </w:p>
        </w:tc>
        <w:tc>
          <w:tcPr>
            <w:tcW w:w="6358" w:type="dxa"/>
          </w:tcPr>
          <w:p w14:paraId="25196812" w14:textId="5DCB711E" w:rsidR="00F32E17" w:rsidRPr="006F29DA" w:rsidRDefault="00A751B8" w:rsidP="008F2841">
            <w:pPr>
              <w:pStyle w:val="AbkVerz"/>
              <w:rPr>
                <w:lang w:val="en-US"/>
              </w:rPr>
            </w:pPr>
            <w:r>
              <w:rPr>
                <w:lang w:val="en-US"/>
              </w:rPr>
              <w:t xml:space="preserve">Multiphoton </w:t>
            </w:r>
            <w:r w:rsidR="008F2841" w:rsidRPr="006F29DA">
              <w:rPr>
                <w:lang w:val="en-US"/>
              </w:rPr>
              <w:t>Microscope</w:t>
            </w:r>
            <w:r w:rsidR="00B0649C" w:rsidRPr="006F29DA">
              <w:rPr>
                <w:lang w:val="en-US"/>
              </w:rPr>
              <w:t xml:space="preserve"> </w:t>
            </w:r>
          </w:p>
        </w:tc>
      </w:tr>
      <w:tr w:rsidR="00F32E17" w:rsidRPr="00835D25" w14:paraId="25196816" w14:textId="77777777" w:rsidTr="00356669">
        <w:trPr>
          <w:trHeight w:val="469"/>
        </w:trPr>
        <w:tc>
          <w:tcPr>
            <w:tcW w:w="1877" w:type="dxa"/>
          </w:tcPr>
          <w:p w14:paraId="25196814" w14:textId="70191263" w:rsidR="00230CD6" w:rsidRPr="006F29DA" w:rsidRDefault="00F565AD" w:rsidP="00230CD6">
            <w:pPr>
              <w:pStyle w:val="AbkVerz"/>
              <w:tabs>
                <w:tab w:val="left" w:pos="1034"/>
              </w:tabs>
              <w:rPr>
                <w:lang w:val="en-US"/>
              </w:rPr>
            </w:pPr>
            <w:r w:rsidRPr="006F29DA">
              <w:rPr>
                <w:lang w:val="en-US"/>
              </w:rPr>
              <w:t>CN</w:t>
            </w:r>
            <w:r w:rsidR="009411C0">
              <w:rPr>
                <w:lang w:val="en-US"/>
              </w:rPr>
              <w:t>N</w:t>
            </w:r>
          </w:p>
        </w:tc>
        <w:tc>
          <w:tcPr>
            <w:tcW w:w="6358" w:type="dxa"/>
          </w:tcPr>
          <w:p w14:paraId="25196815" w14:textId="7A04AE7B" w:rsidR="007B0B4F" w:rsidRPr="006F29DA" w:rsidRDefault="00F565AD" w:rsidP="0015442A">
            <w:pPr>
              <w:pStyle w:val="AbkVerz"/>
              <w:rPr>
                <w:lang w:val="en-US"/>
              </w:rPr>
            </w:pPr>
            <w:r w:rsidRPr="006F29DA">
              <w:rPr>
                <w:lang w:val="en-US"/>
              </w:rPr>
              <w:t>Convolutional Neural Network</w:t>
            </w:r>
          </w:p>
        </w:tc>
      </w:tr>
      <w:tr w:rsidR="009411C0" w:rsidRPr="00835D25" w14:paraId="526BF5C3" w14:textId="77777777" w:rsidTr="00356669">
        <w:trPr>
          <w:trHeight w:val="458"/>
        </w:trPr>
        <w:tc>
          <w:tcPr>
            <w:tcW w:w="1877" w:type="dxa"/>
          </w:tcPr>
          <w:p w14:paraId="1BDD8447" w14:textId="0CE35A2D" w:rsidR="009411C0" w:rsidRPr="006F29DA" w:rsidRDefault="009411C0" w:rsidP="00230CD6">
            <w:pPr>
              <w:pStyle w:val="AbkVerz"/>
              <w:tabs>
                <w:tab w:val="left" w:pos="1034"/>
              </w:tabs>
              <w:rPr>
                <w:lang w:val="en-US"/>
              </w:rPr>
            </w:pPr>
            <w:r w:rsidRPr="006F29DA">
              <w:rPr>
                <w:lang w:val="en-US"/>
              </w:rPr>
              <w:t>H&amp;E</w:t>
            </w:r>
          </w:p>
        </w:tc>
        <w:tc>
          <w:tcPr>
            <w:tcW w:w="6358" w:type="dxa"/>
          </w:tcPr>
          <w:p w14:paraId="1C2855B0" w14:textId="3ACD1BCE" w:rsidR="009411C0" w:rsidRPr="006F29DA" w:rsidRDefault="009411C0" w:rsidP="0015442A">
            <w:pPr>
              <w:pStyle w:val="AbkVerz"/>
              <w:rPr>
                <w:lang w:val="en-US"/>
              </w:rPr>
            </w:pPr>
            <w:r w:rsidRPr="006F29DA">
              <w:rPr>
                <w:lang w:val="en-US"/>
              </w:rPr>
              <w:t>Hematoxylin and Eosin</w:t>
            </w:r>
          </w:p>
        </w:tc>
      </w:tr>
      <w:tr w:rsidR="009411C0" w:rsidRPr="00835D25" w14:paraId="1FAB35B2" w14:textId="77777777" w:rsidTr="00356669">
        <w:trPr>
          <w:trHeight w:val="458"/>
        </w:trPr>
        <w:tc>
          <w:tcPr>
            <w:tcW w:w="1877" w:type="dxa"/>
          </w:tcPr>
          <w:p w14:paraId="5BB36DB1" w14:textId="1FAC2E10" w:rsidR="009411C0" w:rsidRPr="006F29DA" w:rsidRDefault="009411C0" w:rsidP="00230CD6">
            <w:pPr>
              <w:pStyle w:val="AbkVerz"/>
              <w:tabs>
                <w:tab w:val="left" w:pos="1034"/>
              </w:tabs>
              <w:rPr>
                <w:lang w:val="en-US"/>
              </w:rPr>
            </w:pPr>
            <w:r>
              <w:rPr>
                <w:lang w:val="en-US"/>
              </w:rPr>
              <w:t>RF</w:t>
            </w:r>
          </w:p>
        </w:tc>
        <w:tc>
          <w:tcPr>
            <w:tcW w:w="6358" w:type="dxa"/>
          </w:tcPr>
          <w:p w14:paraId="0D841877" w14:textId="158D9C9B" w:rsidR="009411C0" w:rsidRPr="006F29DA" w:rsidRDefault="009411C0" w:rsidP="0015442A">
            <w:pPr>
              <w:pStyle w:val="AbkVerz"/>
              <w:rPr>
                <w:lang w:val="en-US"/>
              </w:rPr>
            </w:pPr>
            <w:r>
              <w:rPr>
                <w:lang w:val="en-US"/>
              </w:rPr>
              <w:t>Random Forest</w:t>
            </w:r>
          </w:p>
        </w:tc>
      </w:tr>
      <w:tr w:rsidR="009411C0" w:rsidRPr="00835D25" w14:paraId="59130396" w14:textId="77777777" w:rsidTr="00356669">
        <w:trPr>
          <w:trHeight w:val="458"/>
        </w:trPr>
        <w:tc>
          <w:tcPr>
            <w:tcW w:w="1877" w:type="dxa"/>
          </w:tcPr>
          <w:p w14:paraId="5E717687" w14:textId="21F006D1" w:rsidR="009411C0" w:rsidRDefault="009411C0" w:rsidP="00230CD6">
            <w:pPr>
              <w:pStyle w:val="AbkVerz"/>
              <w:tabs>
                <w:tab w:val="left" w:pos="1034"/>
              </w:tabs>
              <w:rPr>
                <w:lang w:val="en-US"/>
              </w:rPr>
            </w:pPr>
            <w:r>
              <w:rPr>
                <w:lang w:val="en-US"/>
              </w:rPr>
              <w:t>DTC</w:t>
            </w:r>
          </w:p>
        </w:tc>
        <w:tc>
          <w:tcPr>
            <w:tcW w:w="6358" w:type="dxa"/>
          </w:tcPr>
          <w:p w14:paraId="41DD1247" w14:textId="27E78C29" w:rsidR="009411C0" w:rsidRDefault="009411C0" w:rsidP="0015442A">
            <w:pPr>
              <w:pStyle w:val="AbkVerz"/>
              <w:rPr>
                <w:lang w:val="en-US"/>
              </w:rPr>
            </w:pPr>
            <w:r>
              <w:rPr>
                <w:lang w:val="en-US"/>
              </w:rPr>
              <w:t>Decision Tree Classifier</w:t>
            </w:r>
          </w:p>
        </w:tc>
      </w:tr>
      <w:tr w:rsidR="007B0B4F" w:rsidRPr="00835D25" w14:paraId="58C7E38E" w14:textId="77777777" w:rsidTr="00356669">
        <w:trPr>
          <w:trHeight w:val="469"/>
        </w:trPr>
        <w:tc>
          <w:tcPr>
            <w:tcW w:w="1877" w:type="dxa"/>
          </w:tcPr>
          <w:p w14:paraId="14177E6B" w14:textId="77777777" w:rsidR="007B0B4F" w:rsidRPr="006F29DA" w:rsidRDefault="007B0B4F" w:rsidP="00230CD6">
            <w:pPr>
              <w:pStyle w:val="AbkVerz"/>
              <w:tabs>
                <w:tab w:val="left" w:pos="1034"/>
              </w:tabs>
              <w:rPr>
                <w:lang w:val="en-US"/>
              </w:rPr>
            </w:pPr>
          </w:p>
        </w:tc>
        <w:tc>
          <w:tcPr>
            <w:tcW w:w="6358" w:type="dxa"/>
          </w:tcPr>
          <w:p w14:paraId="64598172" w14:textId="77777777" w:rsidR="007B0B4F" w:rsidRPr="006F29DA" w:rsidRDefault="007B0B4F" w:rsidP="0015442A">
            <w:pPr>
              <w:pStyle w:val="AbkVerz"/>
              <w:rPr>
                <w:lang w:val="en-US"/>
              </w:rPr>
            </w:pPr>
          </w:p>
        </w:tc>
      </w:tr>
      <w:tr w:rsidR="00F32E17" w:rsidRPr="00835D25" w14:paraId="25196825" w14:textId="77777777" w:rsidTr="00356669">
        <w:trPr>
          <w:trHeight w:val="458"/>
        </w:trPr>
        <w:tc>
          <w:tcPr>
            <w:tcW w:w="1877" w:type="dxa"/>
          </w:tcPr>
          <w:p w14:paraId="25196823" w14:textId="77777777" w:rsidR="00F32E17" w:rsidRPr="006F29DA" w:rsidRDefault="00F32E17" w:rsidP="0015442A">
            <w:pPr>
              <w:pStyle w:val="AbkVerz"/>
              <w:rPr>
                <w:lang w:val="en-US"/>
              </w:rPr>
            </w:pPr>
          </w:p>
        </w:tc>
        <w:tc>
          <w:tcPr>
            <w:tcW w:w="6358" w:type="dxa"/>
          </w:tcPr>
          <w:p w14:paraId="25196824" w14:textId="77777777" w:rsidR="00F32E17" w:rsidRPr="006F29DA" w:rsidRDefault="00F32E17" w:rsidP="0015442A">
            <w:pPr>
              <w:pStyle w:val="AbkVerz"/>
              <w:rPr>
                <w:lang w:val="en-US"/>
              </w:rPr>
            </w:pPr>
          </w:p>
        </w:tc>
      </w:tr>
      <w:tr w:rsidR="00F32E17" w:rsidRPr="00835D25" w14:paraId="25196828" w14:textId="77777777" w:rsidTr="00356669">
        <w:trPr>
          <w:trHeight w:val="458"/>
        </w:trPr>
        <w:tc>
          <w:tcPr>
            <w:tcW w:w="1877" w:type="dxa"/>
          </w:tcPr>
          <w:p w14:paraId="25196826" w14:textId="77777777" w:rsidR="00F32E17" w:rsidRPr="006F29DA" w:rsidRDefault="00F32E17" w:rsidP="0015442A">
            <w:pPr>
              <w:pStyle w:val="AbkVerz"/>
              <w:rPr>
                <w:lang w:val="en-US"/>
              </w:rPr>
            </w:pPr>
          </w:p>
        </w:tc>
        <w:tc>
          <w:tcPr>
            <w:tcW w:w="6358" w:type="dxa"/>
          </w:tcPr>
          <w:p w14:paraId="25196827" w14:textId="77777777" w:rsidR="00F32E17" w:rsidRPr="006F29DA" w:rsidRDefault="00F32E17" w:rsidP="0015442A">
            <w:pPr>
              <w:pStyle w:val="AbkVerz"/>
              <w:rPr>
                <w:lang w:val="en-US"/>
              </w:rPr>
            </w:pPr>
          </w:p>
        </w:tc>
      </w:tr>
    </w:tbl>
    <w:p w14:paraId="25196829" w14:textId="77777777" w:rsidR="00D92F69" w:rsidRPr="006F29DA" w:rsidRDefault="00D92F69" w:rsidP="00D92F69">
      <w:pPr>
        <w:rPr>
          <w:lang w:val="en-US"/>
        </w:rPr>
        <w:sectPr w:rsidR="00D92F69" w:rsidRPr="006F29DA" w:rsidSect="00222254">
          <w:headerReference w:type="even" r:id="rId17"/>
          <w:headerReference w:type="default" r:id="rId18"/>
          <w:headerReference w:type="first" r:id="rId19"/>
          <w:pgSz w:w="11906" w:h="16838" w:code="9"/>
          <w:pgMar w:top="2098" w:right="1985" w:bottom="2552" w:left="1985" w:header="1418" w:footer="1418" w:gutter="0"/>
          <w:cols w:space="708"/>
          <w:titlePg/>
          <w:docGrid w:linePitch="360"/>
        </w:sectPr>
      </w:pPr>
    </w:p>
    <w:p w14:paraId="60F2DE6F" w14:textId="34F80406" w:rsidR="00D952C5" w:rsidRPr="006F29DA" w:rsidRDefault="00D952C5" w:rsidP="00D952C5">
      <w:pPr>
        <w:spacing w:before="100" w:beforeAutospacing="1" w:after="100" w:afterAutospacing="1" w:line="240" w:lineRule="auto"/>
        <w:jc w:val="left"/>
        <w:rPr>
          <w:rFonts w:ascii="Times New Roman" w:hAnsi="Times New Roman"/>
          <w:lang w:val="en-US" w:eastAsia="en-GB"/>
        </w:rPr>
      </w:pPr>
    </w:p>
    <w:p w14:paraId="648AEE22" w14:textId="77777777" w:rsidR="00D952C5" w:rsidRPr="006F29DA" w:rsidRDefault="00D952C5" w:rsidP="00D952C5">
      <w:pPr>
        <w:pStyle w:val="berschrift1"/>
        <w:rPr>
          <w:lang w:val="en-US" w:eastAsia="en-GB"/>
        </w:rPr>
      </w:pPr>
      <w:bookmarkStart w:id="21" w:name="_Toc101120014"/>
      <w:r w:rsidRPr="006F29DA">
        <w:rPr>
          <w:lang w:val="en-US" w:eastAsia="en-GB"/>
        </w:rPr>
        <w:t>Introduction</w:t>
      </w:r>
      <w:bookmarkEnd w:id="21"/>
      <w:r w:rsidRPr="006F29DA">
        <w:rPr>
          <w:lang w:val="en-US" w:eastAsia="en-GB"/>
        </w:rPr>
        <w:t xml:space="preserve"> </w:t>
      </w:r>
    </w:p>
    <w:p w14:paraId="2A52C157" w14:textId="2EB57498" w:rsidR="0059340A" w:rsidRDefault="0059340A" w:rsidP="0059340A">
      <w:pPr>
        <w:pStyle w:val="AbkVerz"/>
        <w:rPr>
          <w:lang w:val="en-US"/>
        </w:rPr>
      </w:pPr>
      <w:commentRangeStart w:id="22"/>
      <w:r>
        <w:rPr>
          <w:lang w:val="en-US"/>
        </w:rPr>
        <w:t xml:space="preserve">In the frame of this </w:t>
      </w:r>
      <w:commentRangeStart w:id="23"/>
      <w:r>
        <w:rPr>
          <w:lang w:val="en-US"/>
        </w:rPr>
        <w:t>Thesis</w:t>
      </w:r>
      <w:commentRangeEnd w:id="23"/>
      <w:r w:rsidR="000B64C1">
        <w:rPr>
          <w:rStyle w:val="Kommentarzeichen"/>
        </w:rPr>
        <w:commentReference w:id="23"/>
      </w:r>
      <w:r w:rsidR="00C77379">
        <w:rPr>
          <w:lang w:val="en-US"/>
        </w:rPr>
        <w:t>,</w:t>
      </w:r>
      <w:r>
        <w:rPr>
          <w:lang w:val="en-US"/>
        </w:rPr>
        <w:t xml:space="preserve"> labeling for further investigation of immune cells in human colon tissue is required. </w:t>
      </w:r>
      <w:commentRangeEnd w:id="22"/>
      <w:r w:rsidR="00D46418">
        <w:rPr>
          <w:rStyle w:val="Kommentarzeichen"/>
        </w:rPr>
        <w:commentReference w:id="22"/>
      </w:r>
      <w:r>
        <w:rPr>
          <w:lang w:val="en-US"/>
        </w:rPr>
        <w:t xml:space="preserve">The studies of immune infiltrate in the infected tissues </w:t>
      </w:r>
      <w:r w:rsidR="00892F55">
        <w:rPr>
          <w:lang w:val="en-US"/>
        </w:rPr>
        <w:t>play</w:t>
      </w:r>
      <w:r>
        <w:rPr>
          <w:lang w:val="en-US"/>
        </w:rPr>
        <w:t xml:space="preserve"> a role to research the disease progress, </w:t>
      </w:r>
      <w:r w:rsidR="00892F55">
        <w:rPr>
          <w:lang w:val="en-US"/>
        </w:rPr>
        <w:t>which</w:t>
      </w:r>
      <w:r>
        <w:rPr>
          <w:lang w:val="en-US"/>
        </w:rPr>
        <w:t xml:space="preserve"> would be beneficial for future treatment or at least in </w:t>
      </w:r>
      <w:r w:rsidR="00892F55">
        <w:rPr>
          <w:lang w:val="en-US"/>
        </w:rPr>
        <w:t xml:space="preserve">the </w:t>
      </w:r>
      <w:r>
        <w:rPr>
          <w:lang w:val="en-US"/>
        </w:rPr>
        <w:t xml:space="preserve">diagnostics </w:t>
      </w:r>
      <w:sdt>
        <w:sdtPr>
          <w:rPr>
            <w:lang w:val="en-US"/>
          </w:rPr>
          <w:id w:val="1113484147"/>
          <w:citation/>
        </w:sdtPr>
        <w:sdtEndPr/>
        <w:sdtContent>
          <w:r>
            <w:rPr>
              <w:lang w:val="en-US"/>
            </w:rPr>
            <w:fldChar w:fldCharType="begin"/>
          </w:r>
          <w:r>
            <w:rPr>
              <w:lang w:val="en-US"/>
            </w:rPr>
            <w:instrText xml:space="preserve"> CITATION Kri19 \l 1033 </w:instrText>
          </w:r>
          <w:r>
            <w:rPr>
              <w:lang w:val="en-US"/>
            </w:rPr>
            <w:fldChar w:fldCharType="separate"/>
          </w:r>
          <w:r w:rsidR="00546E1C" w:rsidRPr="00546E1C">
            <w:rPr>
              <w:noProof/>
              <w:lang w:val="en-US"/>
            </w:rPr>
            <w:t>[1]</w:t>
          </w:r>
          <w:r>
            <w:rPr>
              <w:lang w:val="en-US"/>
            </w:rPr>
            <w:fldChar w:fldCharType="end"/>
          </w:r>
        </w:sdtContent>
      </w:sdt>
      <w:r>
        <w:rPr>
          <w:lang w:val="en-US"/>
        </w:rPr>
        <w:t xml:space="preserve">. </w:t>
      </w:r>
      <w:commentRangeStart w:id="24"/>
      <w:r>
        <w:rPr>
          <w:lang w:val="en-US"/>
        </w:rPr>
        <w:t xml:space="preserve">The immune cells in </w:t>
      </w:r>
      <w:r w:rsidR="00892F55">
        <w:rPr>
          <w:lang w:val="en-US"/>
        </w:rPr>
        <w:t xml:space="preserve">a </w:t>
      </w:r>
      <w:r>
        <w:rPr>
          <w:lang w:val="en-US"/>
        </w:rPr>
        <w:t xml:space="preserve">tissue are visualized using the multiphoton microscope, </w:t>
      </w:r>
      <w:r w:rsidR="00B51701">
        <w:rPr>
          <w:lang w:val="en-US"/>
        </w:rPr>
        <w:t>which</w:t>
      </w:r>
      <w:r>
        <w:rPr>
          <w:lang w:val="en-US"/>
        </w:rPr>
        <w:t xml:space="preserve"> creates a </w:t>
      </w:r>
      <w:ins w:id="25" w:author="Sebastian Schürmann" w:date="2022-05-04T10:27:00Z">
        <w:r w:rsidR="0074214A">
          <w:rPr>
            <w:lang w:val="en-US"/>
          </w:rPr>
          <w:t>three</w:t>
        </w:r>
      </w:ins>
      <w:del w:id="26" w:author="Sebastian Schürmann" w:date="2022-05-04T10:27:00Z">
        <w:r w:rsidDel="0074214A">
          <w:rPr>
            <w:lang w:val="en-US"/>
          </w:rPr>
          <w:delText>3</w:delText>
        </w:r>
      </w:del>
      <w:r>
        <w:rPr>
          <w:lang w:val="en-US"/>
        </w:rPr>
        <w:t>-dimensional image of the tissue.</w:t>
      </w:r>
      <w:commentRangeEnd w:id="24"/>
      <w:r w:rsidR="00D46418">
        <w:rPr>
          <w:rStyle w:val="Kommentarzeichen"/>
        </w:rPr>
        <w:commentReference w:id="24"/>
      </w:r>
      <w:r>
        <w:rPr>
          <w:lang w:val="en-US"/>
        </w:rPr>
        <w:t xml:space="preserve"> Each channel of this image corresponds to a different fluorophore, that binds to specific proteins, that helps to visualize different parts of the specimen like immune cells, collagen matrix, epithelium cells</w:t>
      </w:r>
      <w:r w:rsidR="00B51701">
        <w:rPr>
          <w:lang w:val="en-US"/>
        </w:rPr>
        <w:t>,</w:t>
      </w:r>
      <w:r>
        <w:rPr>
          <w:lang w:val="en-US"/>
        </w:rPr>
        <w:t xml:space="preserve"> etc. That helps to distinguish between them. For further research</w:t>
      </w:r>
      <w:r w:rsidR="00CD6148">
        <w:rPr>
          <w:lang w:val="en-US"/>
        </w:rPr>
        <w:t>,</w:t>
      </w:r>
      <w:r>
        <w:rPr>
          <w:lang w:val="en-US"/>
        </w:rPr>
        <w:t xml:space="preserve"> the quantification of the immune </w:t>
      </w:r>
      <w:r w:rsidR="00B51701">
        <w:rPr>
          <w:lang w:val="en-US"/>
        </w:rPr>
        <w:t>cells'</w:t>
      </w:r>
      <w:r>
        <w:rPr>
          <w:lang w:val="en-US"/>
        </w:rPr>
        <w:t xml:space="preserve"> number, their total intensity</w:t>
      </w:r>
      <w:r w:rsidR="00B51701">
        <w:rPr>
          <w:lang w:val="en-US"/>
        </w:rPr>
        <w:t>,</w:t>
      </w:r>
      <w:r>
        <w:rPr>
          <w:lang w:val="en-US"/>
        </w:rPr>
        <w:t xml:space="preserve"> and shape will help to unveil different types of immune cells and their statistics over the disease progress. </w:t>
      </w:r>
      <w:r w:rsidR="00F6462A">
        <w:rPr>
          <w:lang w:val="en-US"/>
        </w:rPr>
        <w:t>Acquiring</w:t>
      </w:r>
      <w:r>
        <w:rPr>
          <w:lang w:val="en-US"/>
        </w:rPr>
        <w:t xml:space="preserve"> instances of the immune cells and </w:t>
      </w:r>
      <w:r w:rsidR="006601C2">
        <w:rPr>
          <w:lang w:val="en-US"/>
        </w:rPr>
        <w:t>quantifying</w:t>
      </w:r>
      <w:r>
        <w:rPr>
          <w:lang w:val="en-US"/>
        </w:rPr>
        <w:t xml:space="preserve"> them </w:t>
      </w:r>
      <w:commentRangeStart w:id="27"/>
      <w:r>
        <w:rPr>
          <w:lang w:val="en-US"/>
        </w:rPr>
        <w:t>can be addressed as a segmentation problem</w:t>
      </w:r>
      <w:commentRangeEnd w:id="27"/>
      <w:r w:rsidR="000B64C1">
        <w:rPr>
          <w:rStyle w:val="Kommentarzeichen"/>
        </w:rPr>
        <w:commentReference w:id="27"/>
      </w:r>
      <w:r>
        <w:rPr>
          <w:lang w:val="en-US"/>
        </w:rPr>
        <w:t xml:space="preserve">, that can be </w:t>
      </w:r>
      <w:del w:id="28" w:author="Sebastian Schürmann" w:date="2022-05-04T10:24:00Z">
        <w:r w:rsidDel="00D46418">
          <w:rPr>
            <w:lang w:val="en-US"/>
          </w:rPr>
          <w:delText xml:space="preserve">solved </w:delText>
        </w:r>
      </w:del>
      <w:ins w:id="29" w:author="Sebastian Schürmann" w:date="2022-05-04T10:24:00Z">
        <w:r w:rsidR="00D46418">
          <w:rPr>
            <w:lang w:val="en-US"/>
          </w:rPr>
          <w:t xml:space="preserve">addressed </w:t>
        </w:r>
      </w:ins>
      <w:r>
        <w:rPr>
          <w:lang w:val="en-US"/>
        </w:rPr>
        <w:t>using an automated machine learning approach.</w:t>
      </w:r>
    </w:p>
    <w:p w14:paraId="42DD7D72" w14:textId="77777777" w:rsidR="00A335A0" w:rsidRDefault="00E93943" w:rsidP="002A4544">
      <w:pPr>
        <w:pStyle w:val="AbkVerz"/>
        <w:rPr>
          <w:lang w:val="en-US"/>
        </w:rPr>
      </w:pPr>
      <w:r w:rsidRPr="002A4544">
        <w:rPr>
          <w:lang w:val="en-US"/>
        </w:rPr>
        <w:t>Getting insights</w:t>
      </w:r>
      <w:r w:rsidR="00C653C7" w:rsidRPr="002A4544">
        <w:rPr>
          <w:lang w:val="en-US"/>
        </w:rPr>
        <w:t xml:space="preserve"> from </w:t>
      </w:r>
      <w:r w:rsidR="003B02B7" w:rsidRPr="002A4544">
        <w:rPr>
          <w:lang w:val="en-US"/>
        </w:rPr>
        <w:t xml:space="preserve">volumetric biological data is a </w:t>
      </w:r>
      <w:r w:rsidR="006632DE" w:rsidRPr="002A4544">
        <w:rPr>
          <w:lang w:val="en-US"/>
        </w:rPr>
        <w:t>sophisticated</w:t>
      </w:r>
      <w:r w:rsidR="003B02B7" w:rsidRPr="002A4544">
        <w:rPr>
          <w:lang w:val="en-US"/>
        </w:rPr>
        <w:t xml:space="preserve"> task, that </w:t>
      </w:r>
      <w:r w:rsidR="00BB4281" w:rsidRPr="002A4544">
        <w:rPr>
          <w:lang w:val="en-US"/>
        </w:rPr>
        <w:t>depends</w:t>
      </w:r>
      <w:r w:rsidR="003116F3" w:rsidRPr="002A4544">
        <w:rPr>
          <w:lang w:val="en-US"/>
        </w:rPr>
        <w:t xml:space="preserve"> upon the modality</w:t>
      </w:r>
      <w:r w:rsidR="00C653C7" w:rsidRPr="002A4544">
        <w:rPr>
          <w:lang w:val="en-US"/>
        </w:rPr>
        <w:t xml:space="preserve"> </w:t>
      </w:r>
      <w:r w:rsidR="00D31AA1" w:rsidRPr="002A4544">
        <w:rPr>
          <w:lang w:val="en-US"/>
        </w:rPr>
        <w:t>that was used to acquire</w:t>
      </w:r>
      <w:r w:rsidR="006632DE" w:rsidRPr="002A4544">
        <w:rPr>
          <w:lang w:val="en-US"/>
        </w:rPr>
        <w:t xml:space="preserve"> images</w:t>
      </w:r>
      <w:r w:rsidR="00D31AA1" w:rsidRPr="002A4544">
        <w:rPr>
          <w:lang w:val="en-US"/>
        </w:rPr>
        <w:t>, sample preparation</w:t>
      </w:r>
      <w:r w:rsidR="00BB4281" w:rsidRPr="002A4544">
        <w:rPr>
          <w:lang w:val="en-US"/>
        </w:rPr>
        <w:t>,</w:t>
      </w:r>
      <w:r w:rsidR="00D31AA1" w:rsidRPr="002A4544">
        <w:rPr>
          <w:lang w:val="en-US"/>
        </w:rPr>
        <w:t xml:space="preserve"> </w:t>
      </w:r>
      <w:r w:rsidR="00C653C7" w:rsidRPr="002A4544">
        <w:rPr>
          <w:lang w:val="en-US"/>
        </w:rPr>
        <w:t>and software</w:t>
      </w:r>
      <w:r w:rsidR="007D18A3" w:rsidRPr="002A4544">
        <w:rPr>
          <w:lang w:val="en-US"/>
        </w:rPr>
        <w:t xml:space="preserve"> that will quantify the raw data and give</w:t>
      </w:r>
      <w:r w:rsidR="00696DFD" w:rsidRPr="002A4544">
        <w:rPr>
          <w:lang w:val="en-US"/>
        </w:rPr>
        <w:t xml:space="preserve"> </w:t>
      </w:r>
      <w:r w:rsidR="00D92D07" w:rsidRPr="002A4544">
        <w:rPr>
          <w:lang w:val="en-US"/>
        </w:rPr>
        <w:t>significant</w:t>
      </w:r>
      <w:r w:rsidR="00696DFD" w:rsidRPr="002A4544">
        <w:rPr>
          <w:lang w:val="en-US"/>
        </w:rPr>
        <w:t xml:space="preserve"> results, that can </w:t>
      </w:r>
      <w:r w:rsidR="00BB4281" w:rsidRPr="002A4544">
        <w:rPr>
          <w:lang w:val="en-US"/>
        </w:rPr>
        <w:t>be interpreted</w:t>
      </w:r>
      <w:r w:rsidR="00696DFD" w:rsidRPr="002A4544">
        <w:rPr>
          <w:lang w:val="en-US"/>
        </w:rPr>
        <w:t xml:space="preserve">. </w:t>
      </w:r>
      <w:commentRangeStart w:id="30"/>
      <w:r w:rsidR="00D01198" w:rsidRPr="002A4544">
        <w:rPr>
          <w:lang w:val="en-US"/>
        </w:rPr>
        <w:t xml:space="preserve">Each month new </w:t>
      </w:r>
      <w:r w:rsidR="00377FFD" w:rsidRPr="002A4544">
        <w:rPr>
          <w:lang w:val="en-US"/>
        </w:rPr>
        <w:t>software algorithms are published, serving new approaches for segmentation and classification tasks</w:t>
      </w:r>
      <w:r w:rsidR="00756DFC" w:rsidRPr="002A4544">
        <w:rPr>
          <w:lang w:val="en-US"/>
        </w:rPr>
        <w:t xml:space="preserve">, but most of them are Deep Learning algorithms, that require gigantic </w:t>
      </w:r>
      <w:r w:rsidR="00D92D07" w:rsidRPr="002A4544">
        <w:rPr>
          <w:lang w:val="en-US"/>
        </w:rPr>
        <w:t>human-labeled</w:t>
      </w:r>
      <w:r w:rsidR="00756DFC" w:rsidRPr="002A4544">
        <w:rPr>
          <w:lang w:val="en-US"/>
        </w:rPr>
        <w:t xml:space="preserve"> data</w:t>
      </w:r>
      <w:r w:rsidR="00377FFD" w:rsidRPr="002A4544">
        <w:rPr>
          <w:lang w:val="en-US"/>
        </w:rPr>
        <w:t xml:space="preserve">. </w:t>
      </w:r>
      <w:commentRangeEnd w:id="30"/>
      <w:r w:rsidR="0074214A">
        <w:rPr>
          <w:rStyle w:val="Kommentarzeichen"/>
        </w:rPr>
        <w:commentReference w:id="30"/>
      </w:r>
      <w:r w:rsidR="00A074A5" w:rsidRPr="002A4544">
        <w:rPr>
          <w:lang w:val="en-US"/>
        </w:rPr>
        <w:t>Labeling for segmentation tasks is</w:t>
      </w:r>
      <w:r w:rsidR="002E7F21" w:rsidRPr="002A4544">
        <w:rPr>
          <w:lang w:val="en-US"/>
        </w:rPr>
        <w:t xml:space="preserve"> much more difficult</w:t>
      </w:r>
      <w:r w:rsidR="00705BA7" w:rsidRPr="002A4544">
        <w:rPr>
          <w:lang w:val="en-US"/>
        </w:rPr>
        <w:t xml:space="preserve"> than any other classification task. It requires from user to outline the pixel regions carefully</w:t>
      </w:r>
      <w:r w:rsidR="00671E9B" w:rsidRPr="002A4544">
        <w:rPr>
          <w:lang w:val="en-US"/>
        </w:rPr>
        <w:t xml:space="preserve"> for each image. Especially for images with cells, all cells must be labeled to avoid </w:t>
      </w:r>
      <w:r w:rsidR="00097B86" w:rsidRPr="002A4544">
        <w:rPr>
          <w:lang w:val="en-US"/>
        </w:rPr>
        <w:t xml:space="preserve">algorithm </w:t>
      </w:r>
      <w:r w:rsidR="006340BF" w:rsidRPr="002A4544">
        <w:rPr>
          <w:lang w:val="en-US"/>
        </w:rPr>
        <w:t>classifying</w:t>
      </w:r>
      <w:r w:rsidR="00097B86" w:rsidRPr="002A4544">
        <w:rPr>
          <w:lang w:val="en-US"/>
        </w:rPr>
        <w:t xml:space="preserve"> them as non-target ones</w:t>
      </w:r>
      <w:r w:rsidR="0035264D" w:rsidRPr="002A4544">
        <w:rPr>
          <w:lang w:val="en-US"/>
        </w:rPr>
        <w:t xml:space="preserve">, which in the end will lead to low </w:t>
      </w:r>
      <w:r w:rsidR="00957E2B" w:rsidRPr="002A4544">
        <w:rPr>
          <w:lang w:val="en-US"/>
        </w:rPr>
        <w:t xml:space="preserve">prediction performance or even </w:t>
      </w:r>
      <w:r w:rsidR="006340BF" w:rsidRPr="002A4544">
        <w:rPr>
          <w:lang w:val="en-US"/>
        </w:rPr>
        <w:t>false predictions.</w:t>
      </w:r>
    </w:p>
    <w:p w14:paraId="57084A80" w14:textId="3C98A1D7" w:rsidR="003421F5" w:rsidRDefault="00A3287A" w:rsidP="00A335A0">
      <w:pPr>
        <w:pStyle w:val="AbkVerz"/>
        <w:rPr>
          <w:lang w:val="en-US"/>
        </w:rPr>
      </w:pPr>
      <w:r w:rsidRPr="002A4544">
        <w:rPr>
          <w:lang w:val="en-US"/>
        </w:rPr>
        <w:t xml:space="preserve">But this problem becomes even more complicated when the number of data dimensions is increased </w:t>
      </w:r>
      <w:r w:rsidR="003B2F12" w:rsidRPr="002A4544">
        <w:rPr>
          <w:lang w:val="en-US"/>
        </w:rPr>
        <w:t xml:space="preserve">by 1. The </w:t>
      </w:r>
      <w:ins w:id="31" w:author="Sebastian Schürmann" w:date="2022-05-04T10:28:00Z">
        <w:r w:rsidR="0074214A">
          <w:rPr>
            <w:lang w:val="en-US"/>
          </w:rPr>
          <w:t>three</w:t>
        </w:r>
      </w:ins>
      <w:del w:id="32" w:author="Sebastian Schürmann" w:date="2022-05-04T10:28:00Z">
        <w:r w:rsidR="003B2F12" w:rsidRPr="002A4544" w:rsidDel="0074214A">
          <w:rPr>
            <w:lang w:val="en-US"/>
          </w:rPr>
          <w:delText>3</w:delText>
        </w:r>
      </w:del>
      <w:r w:rsidR="003B2F12" w:rsidRPr="002A4544">
        <w:rPr>
          <w:lang w:val="en-US"/>
        </w:rPr>
        <w:t>-dimensional data is difficult to display</w:t>
      </w:r>
      <w:r w:rsidR="00654619" w:rsidRPr="002A4544">
        <w:rPr>
          <w:lang w:val="en-US"/>
        </w:rPr>
        <w:t xml:space="preserve">. </w:t>
      </w:r>
      <w:r w:rsidR="004973BB" w:rsidRPr="002A4544">
        <w:rPr>
          <w:lang w:val="en-US"/>
        </w:rPr>
        <w:t>Scientists</w:t>
      </w:r>
      <w:r w:rsidR="00654619" w:rsidRPr="002A4544">
        <w:rPr>
          <w:lang w:val="en-US"/>
        </w:rPr>
        <w:t xml:space="preserve"> are used to </w:t>
      </w:r>
      <w:r w:rsidR="00183C4E" w:rsidRPr="002A4544">
        <w:rPr>
          <w:lang w:val="en-US"/>
        </w:rPr>
        <w:t>working</w:t>
      </w:r>
      <w:r w:rsidR="00654619" w:rsidRPr="002A4544">
        <w:rPr>
          <w:lang w:val="en-US"/>
        </w:rPr>
        <w:t xml:space="preserve"> with planar data</w:t>
      </w:r>
      <w:r w:rsidR="004973BB" w:rsidRPr="002A4544">
        <w:rPr>
          <w:lang w:val="en-US"/>
        </w:rPr>
        <w:t>, therefore with 3-dimensional data</w:t>
      </w:r>
      <w:r w:rsidR="00183C4E" w:rsidRPr="002A4544">
        <w:rPr>
          <w:lang w:val="en-US"/>
        </w:rPr>
        <w:t>,</w:t>
      </w:r>
      <w:r w:rsidR="004973BB" w:rsidRPr="002A4544">
        <w:rPr>
          <w:lang w:val="en-US"/>
        </w:rPr>
        <w:t xml:space="preserve"> only a single image slice is visible at a time</w:t>
      </w:r>
      <w:r w:rsidR="00183C4E" w:rsidRPr="002A4544">
        <w:rPr>
          <w:lang w:val="en-US"/>
        </w:rPr>
        <w:t xml:space="preserve"> during labeling. This </w:t>
      </w:r>
      <w:r w:rsidR="00DB10EC" w:rsidRPr="002A4544">
        <w:rPr>
          <w:lang w:val="en-US"/>
        </w:rPr>
        <w:t>escalates</w:t>
      </w:r>
      <w:r w:rsidR="00183C4E" w:rsidRPr="002A4544">
        <w:rPr>
          <w:lang w:val="en-US"/>
        </w:rPr>
        <w:t xml:space="preserve"> </w:t>
      </w:r>
      <w:del w:id="33" w:author="Sebastian Schürmann" w:date="2022-05-04T10:36:00Z">
        <w:r w:rsidR="00245D47" w:rsidDel="00D1636D">
          <w:rPr>
            <w:lang w:val="en-US"/>
          </w:rPr>
          <w:delText xml:space="preserve">further </w:delText>
        </w:r>
      </w:del>
      <w:r w:rsidR="00183C4E" w:rsidRPr="002A4544">
        <w:rPr>
          <w:lang w:val="en-US"/>
        </w:rPr>
        <w:t>the complexity and number of annotations</w:t>
      </w:r>
      <w:r w:rsidR="00DB10EC" w:rsidRPr="002A4544">
        <w:rPr>
          <w:lang w:val="en-US"/>
        </w:rPr>
        <w:t>, and</w:t>
      </w:r>
      <w:del w:id="34" w:author="Sebastian Schürmann" w:date="2022-05-04T10:36:00Z">
        <w:r w:rsidR="00DB10EC" w:rsidRPr="002A4544" w:rsidDel="00D1636D">
          <w:rPr>
            <w:lang w:val="en-US"/>
          </w:rPr>
          <w:delText xml:space="preserve"> course</w:delText>
        </w:r>
      </w:del>
      <w:r w:rsidR="00DB10EC" w:rsidRPr="002A4544">
        <w:rPr>
          <w:lang w:val="en-US"/>
        </w:rPr>
        <w:t xml:space="preserve"> the time investment from the user</w:t>
      </w:r>
      <w:ins w:id="35" w:author="Sebastian Schürmann" w:date="2022-05-04T10:36:00Z">
        <w:r w:rsidR="00D1636D">
          <w:rPr>
            <w:lang w:val="en-US"/>
          </w:rPr>
          <w:t xml:space="preserve"> further</w:t>
        </w:r>
      </w:ins>
      <w:r w:rsidR="00DB10EC" w:rsidRPr="002A4544">
        <w:rPr>
          <w:lang w:val="en-US"/>
        </w:rPr>
        <w:t>.</w:t>
      </w:r>
      <w:r w:rsidR="00761279" w:rsidRPr="002A4544">
        <w:rPr>
          <w:lang w:val="en-US"/>
        </w:rPr>
        <w:t xml:space="preserve"> Speeding up the labeling process by any means will save time and money during the data labeling.</w:t>
      </w:r>
      <w:del w:id="36" w:author="Sebastian Schürmann" w:date="2022-05-04T10:40:00Z">
        <w:r w:rsidR="002A4544" w:rsidRPr="002A4544" w:rsidDel="00C1570D">
          <w:rPr>
            <w:lang w:val="en-US"/>
          </w:rPr>
          <w:delText xml:space="preserve"> </w:delText>
        </w:r>
        <w:r w:rsidR="00756DFC" w:rsidRPr="002A4544" w:rsidDel="00C1570D">
          <w:rPr>
            <w:lang w:val="en-US"/>
          </w:rPr>
          <w:delText>Human time is expensive</w:delText>
        </w:r>
        <w:r w:rsidR="00573CAA" w:rsidRPr="002A4544" w:rsidDel="00C1570D">
          <w:rPr>
            <w:lang w:val="en-US"/>
          </w:rPr>
          <w:delText xml:space="preserve">, </w:delText>
        </w:r>
        <w:r w:rsidR="000256FC" w:rsidRPr="002A4544" w:rsidDel="00C1570D">
          <w:rPr>
            <w:lang w:val="en-US"/>
          </w:rPr>
          <w:delText>that’s why it must be minimized.</w:delText>
        </w:r>
      </w:del>
      <w:r w:rsidR="000256FC" w:rsidRPr="002A4544">
        <w:rPr>
          <w:lang w:val="en-US"/>
        </w:rPr>
        <w:t xml:space="preserve"> H</w:t>
      </w:r>
      <w:r w:rsidR="00573CAA" w:rsidRPr="002A4544">
        <w:rPr>
          <w:lang w:val="en-US"/>
        </w:rPr>
        <w:t xml:space="preserve">ence </w:t>
      </w:r>
      <w:commentRangeStart w:id="37"/>
      <w:r w:rsidR="00573CAA" w:rsidRPr="002A4544">
        <w:rPr>
          <w:lang w:val="en-US"/>
        </w:rPr>
        <w:t xml:space="preserve">assistance for labeling </w:t>
      </w:r>
      <w:commentRangeEnd w:id="37"/>
      <w:r w:rsidR="00C1570D">
        <w:rPr>
          <w:rStyle w:val="Kommentarzeichen"/>
        </w:rPr>
        <w:commentReference w:id="37"/>
      </w:r>
      <w:r w:rsidR="00767DA7" w:rsidRPr="002A4544">
        <w:rPr>
          <w:lang w:val="en-US"/>
        </w:rPr>
        <w:t xml:space="preserve">would be a helping hand to reduce </w:t>
      </w:r>
      <w:r w:rsidR="00BB4281" w:rsidRPr="002A4544">
        <w:rPr>
          <w:lang w:val="en-US"/>
        </w:rPr>
        <w:t xml:space="preserve">the </w:t>
      </w:r>
      <w:r w:rsidR="00767DA7" w:rsidRPr="002A4544">
        <w:rPr>
          <w:lang w:val="en-US"/>
        </w:rPr>
        <w:t>time</w:t>
      </w:r>
      <w:r w:rsidR="00D72050" w:rsidRPr="002A4544">
        <w:rPr>
          <w:lang w:val="en-US"/>
        </w:rPr>
        <w:t xml:space="preserve"> for labeling. </w:t>
      </w:r>
    </w:p>
    <w:p w14:paraId="69239CC8" w14:textId="3E96B9C5" w:rsidR="00574ECB" w:rsidRPr="002A4544" w:rsidRDefault="003421F5" w:rsidP="002A4544">
      <w:pPr>
        <w:pStyle w:val="AbkVerz"/>
        <w:rPr>
          <w:lang w:val="en-US"/>
        </w:rPr>
      </w:pPr>
      <w:r>
        <w:rPr>
          <w:lang w:val="en-US"/>
        </w:rPr>
        <w:lastRenderedPageBreak/>
        <w:t>For the segmentation task</w:t>
      </w:r>
      <w:r w:rsidR="00FB1232">
        <w:rPr>
          <w:lang w:val="en-US"/>
        </w:rPr>
        <w:t>,</w:t>
      </w:r>
      <w:r>
        <w:rPr>
          <w:lang w:val="en-US"/>
        </w:rPr>
        <w:t xml:space="preserve"> one of the popular</w:t>
      </w:r>
      <w:r w:rsidR="00B40790">
        <w:rPr>
          <w:lang w:val="en-US"/>
        </w:rPr>
        <w:t xml:space="preserve"> classical machine learning</w:t>
      </w:r>
      <w:r>
        <w:rPr>
          <w:lang w:val="en-US"/>
        </w:rPr>
        <w:t xml:space="preserve"> algorithms </w:t>
      </w:r>
      <w:r w:rsidR="00FB1232">
        <w:rPr>
          <w:lang w:val="en-US"/>
        </w:rPr>
        <w:t>is called Random Forest classifier (RF). It is</w:t>
      </w:r>
      <w:r>
        <w:rPr>
          <w:lang w:val="en-US"/>
        </w:rPr>
        <w:t xml:space="preserve"> widely used</w:t>
      </w:r>
      <w:r w:rsidR="00FB1232">
        <w:rPr>
          <w:lang w:val="en-US"/>
        </w:rPr>
        <w:t xml:space="preserve"> in different fields</w:t>
      </w:r>
      <w:r w:rsidR="00755DF7">
        <w:rPr>
          <w:lang w:val="en-US"/>
        </w:rPr>
        <w:t xml:space="preserve"> and has proven to be</w:t>
      </w:r>
      <w:r w:rsidR="002D361D">
        <w:rPr>
          <w:lang w:val="en-US"/>
        </w:rPr>
        <w:t xml:space="preserve"> </w:t>
      </w:r>
      <w:r w:rsidR="004D0C49">
        <w:rPr>
          <w:lang w:val="en-US"/>
        </w:rPr>
        <w:t>efficient and</w:t>
      </w:r>
      <w:r w:rsidR="00755DF7">
        <w:rPr>
          <w:lang w:val="en-US"/>
        </w:rPr>
        <w:t xml:space="preserve"> </w:t>
      </w:r>
      <w:r w:rsidR="00D16C5F">
        <w:rPr>
          <w:lang w:val="en-US"/>
        </w:rPr>
        <w:t>time-</w:t>
      </w:r>
      <w:r w:rsidR="00755DF7">
        <w:rPr>
          <w:lang w:val="en-US"/>
        </w:rPr>
        <w:t xml:space="preserve">competitive </w:t>
      </w:r>
      <w:r w:rsidR="00D16C5F">
        <w:rPr>
          <w:lang w:val="en-US"/>
        </w:rPr>
        <w:t>nowadays</w:t>
      </w:r>
      <w:sdt>
        <w:sdtPr>
          <w:rPr>
            <w:lang w:val="en-US"/>
          </w:rPr>
          <w:id w:val="1496372582"/>
          <w:citation/>
        </w:sdtPr>
        <w:sdtEndPr/>
        <w:sdtContent>
          <w:r w:rsidR="002E252D">
            <w:rPr>
              <w:lang w:val="en-US"/>
            </w:rPr>
            <w:fldChar w:fldCharType="begin"/>
          </w:r>
          <w:r w:rsidR="002E252D">
            <w:rPr>
              <w:lang w:val="en-US"/>
            </w:rPr>
            <w:instrText xml:space="preserve"> CITATION BKa19 \l 1033 </w:instrText>
          </w:r>
          <w:r w:rsidR="002E252D">
            <w:rPr>
              <w:lang w:val="en-US"/>
            </w:rPr>
            <w:fldChar w:fldCharType="separate"/>
          </w:r>
          <w:r w:rsidR="00546E1C">
            <w:rPr>
              <w:noProof/>
              <w:lang w:val="en-US"/>
            </w:rPr>
            <w:t xml:space="preserve"> </w:t>
          </w:r>
          <w:r w:rsidR="00546E1C" w:rsidRPr="00546E1C">
            <w:rPr>
              <w:noProof/>
              <w:lang w:val="en-US"/>
            </w:rPr>
            <w:t>[2]</w:t>
          </w:r>
          <w:r w:rsidR="002E252D">
            <w:rPr>
              <w:lang w:val="en-US"/>
            </w:rPr>
            <w:fldChar w:fldCharType="end"/>
          </w:r>
        </w:sdtContent>
      </w:sdt>
      <w:r w:rsidR="00755DF7">
        <w:rPr>
          <w:lang w:val="en-US"/>
        </w:rPr>
        <w:t xml:space="preserve">. </w:t>
      </w:r>
      <w:r w:rsidR="0050260C">
        <w:rPr>
          <w:lang w:val="en-US"/>
        </w:rPr>
        <w:t>I</w:t>
      </w:r>
      <w:r w:rsidR="00E42E20">
        <w:rPr>
          <w:lang w:val="en-US"/>
        </w:rPr>
        <w:t xml:space="preserve">t exploits the statistical benefit of ensembling to pursue </w:t>
      </w:r>
      <w:r w:rsidR="00ED3761">
        <w:rPr>
          <w:lang w:val="en-US"/>
        </w:rPr>
        <w:t>a competitive per-pixel classification</w:t>
      </w:r>
      <w:r w:rsidR="008B2EF9">
        <w:rPr>
          <w:lang w:val="en-US"/>
        </w:rPr>
        <w:t xml:space="preserve">, that </w:t>
      </w:r>
      <w:r w:rsidR="00ED3761">
        <w:rPr>
          <w:lang w:val="en-US"/>
        </w:rPr>
        <w:t xml:space="preserve">results </w:t>
      </w:r>
      <w:r w:rsidR="007505E8">
        <w:rPr>
          <w:lang w:val="en-US"/>
        </w:rPr>
        <w:t xml:space="preserve">in </w:t>
      </w:r>
      <w:r w:rsidR="00BB6146">
        <w:rPr>
          <w:lang w:val="en-US"/>
        </w:rPr>
        <w:t xml:space="preserve">good precision and </w:t>
      </w:r>
      <w:r w:rsidR="007505E8">
        <w:rPr>
          <w:lang w:val="en-US"/>
        </w:rPr>
        <w:t>smooth</w:t>
      </w:r>
      <w:r w:rsidR="00ED3761">
        <w:rPr>
          <w:lang w:val="en-US"/>
        </w:rPr>
        <w:t xml:space="preserve"> </w:t>
      </w:r>
      <w:r w:rsidR="008B2EF9">
        <w:rPr>
          <w:lang w:val="en-US"/>
        </w:rPr>
        <w:t xml:space="preserve">object boundaries. </w:t>
      </w:r>
      <w:r w:rsidR="00832A23">
        <w:rPr>
          <w:lang w:val="en-US"/>
        </w:rPr>
        <w:t xml:space="preserve">This algorithm is supervised and requires a set of labeled annotations, but </w:t>
      </w:r>
      <w:r w:rsidR="007505E8">
        <w:rPr>
          <w:lang w:val="en-US"/>
        </w:rPr>
        <w:t xml:space="preserve">in comparison to deep learning approach requires 1000x </w:t>
      </w:r>
      <w:r w:rsidR="008D7174">
        <w:rPr>
          <w:lang w:val="en-US"/>
        </w:rPr>
        <w:t>fewer</w:t>
      </w:r>
      <w:r w:rsidR="007505E8">
        <w:rPr>
          <w:lang w:val="en-US"/>
        </w:rPr>
        <w:t xml:space="preserve"> examples</w:t>
      </w:r>
      <w:r w:rsidR="00CC6824">
        <w:rPr>
          <w:lang w:val="en-US"/>
        </w:rPr>
        <w:t xml:space="preserve"> which is </w:t>
      </w:r>
      <w:r w:rsidR="00BC3EF7">
        <w:rPr>
          <w:lang w:val="en-US"/>
        </w:rPr>
        <w:t>beneficial</w:t>
      </w:r>
      <w:r w:rsidR="00CC6824">
        <w:rPr>
          <w:lang w:val="en-US"/>
        </w:rPr>
        <w:t xml:space="preserve"> for th</w:t>
      </w:r>
      <w:r w:rsidR="00BC3EF7">
        <w:rPr>
          <w:lang w:val="en-US"/>
        </w:rPr>
        <w:t>e task</w:t>
      </w:r>
      <w:r w:rsidR="007505E8">
        <w:rPr>
          <w:lang w:val="en-US"/>
        </w:rPr>
        <w:t xml:space="preserve">. </w:t>
      </w:r>
      <w:r w:rsidR="00154D74">
        <w:rPr>
          <w:lang w:val="en-US"/>
        </w:rPr>
        <w:t xml:space="preserve">RF uses </w:t>
      </w:r>
      <w:r w:rsidR="00735AB7">
        <w:rPr>
          <w:lang w:val="en-US"/>
        </w:rPr>
        <w:t xml:space="preserve">for pixel-wise classification </w:t>
      </w:r>
      <w:r w:rsidR="00463A62">
        <w:rPr>
          <w:lang w:val="en-US"/>
        </w:rPr>
        <w:t xml:space="preserve">of </w:t>
      </w:r>
      <w:r w:rsidR="00154D74">
        <w:rPr>
          <w:lang w:val="en-US"/>
        </w:rPr>
        <w:t xml:space="preserve">the features generated by </w:t>
      </w:r>
      <w:r w:rsidR="00735AB7">
        <w:rPr>
          <w:lang w:val="en-US"/>
        </w:rPr>
        <w:t>a set of</w:t>
      </w:r>
      <w:r w:rsidR="00154D74">
        <w:rPr>
          <w:lang w:val="en-US"/>
        </w:rPr>
        <w:t xml:space="preserve"> image filters</w:t>
      </w:r>
      <w:r w:rsidR="00735AB7">
        <w:rPr>
          <w:lang w:val="en-US"/>
        </w:rPr>
        <w:t xml:space="preserve">, selected by the user. The </w:t>
      </w:r>
      <w:r w:rsidR="00AE18CF">
        <w:rPr>
          <w:lang w:val="en-US"/>
        </w:rPr>
        <w:t xml:space="preserve">increased number of features </w:t>
      </w:r>
      <w:r w:rsidR="00463A62">
        <w:rPr>
          <w:lang w:val="en-US"/>
        </w:rPr>
        <w:t>leads</w:t>
      </w:r>
      <w:r w:rsidR="00AE18CF">
        <w:rPr>
          <w:lang w:val="en-US"/>
        </w:rPr>
        <w:t xml:space="preserve"> to better precision but slower computation, </w:t>
      </w:r>
      <w:r w:rsidR="008E4CB0">
        <w:rPr>
          <w:lang w:val="en-US"/>
        </w:rPr>
        <w:t>hence</w:t>
      </w:r>
      <w:r w:rsidR="00AE18CF">
        <w:rPr>
          <w:lang w:val="en-US"/>
        </w:rPr>
        <w:t xml:space="preserve"> a clever feature set selection is required. </w:t>
      </w:r>
      <w:r w:rsidR="002E252D">
        <w:rPr>
          <w:lang w:val="en-US"/>
        </w:rPr>
        <w:t xml:space="preserve">In </w:t>
      </w:r>
      <w:r w:rsidR="00D72050" w:rsidRPr="002A4544">
        <w:rPr>
          <w:lang w:val="en-US"/>
        </w:rPr>
        <w:t xml:space="preserve">this Thesis classical machine learning approach using Random Forest will be </w:t>
      </w:r>
      <w:r w:rsidR="003C7F4F">
        <w:rPr>
          <w:lang w:val="en-US"/>
        </w:rPr>
        <w:t xml:space="preserve">tested, optimized, </w:t>
      </w:r>
      <w:r w:rsidR="00D72050" w:rsidRPr="002A4544">
        <w:rPr>
          <w:lang w:val="en-US"/>
        </w:rPr>
        <w:t>explained</w:t>
      </w:r>
      <w:r w:rsidR="00A335A0">
        <w:rPr>
          <w:lang w:val="en-US"/>
        </w:rPr>
        <w:t>,</w:t>
      </w:r>
      <w:r w:rsidR="003C7F4F">
        <w:rPr>
          <w:lang w:val="en-US"/>
        </w:rPr>
        <w:t xml:space="preserve"> and </w:t>
      </w:r>
      <w:r w:rsidR="008D3752" w:rsidRPr="002A4544">
        <w:rPr>
          <w:lang w:val="en-US"/>
        </w:rPr>
        <w:t>utilized for human immune cells segmentation.</w:t>
      </w:r>
    </w:p>
    <w:p w14:paraId="1335EBD2" w14:textId="5F78290E" w:rsidR="00247EBF" w:rsidRPr="006F29DA" w:rsidRDefault="00247EBF">
      <w:pPr>
        <w:spacing w:after="0" w:line="240" w:lineRule="auto"/>
        <w:jc w:val="left"/>
        <w:rPr>
          <w:lang w:val="en-US" w:eastAsia="en-GB"/>
        </w:rPr>
      </w:pPr>
      <w:r w:rsidRPr="006F29DA">
        <w:rPr>
          <w:lang w:val="en-US" w:eastAsia="en-GB"/>
        </w:rPr>
        <w:br w:type="page"/>
      </w:r>
    </w:p>
    <w:p w14:paraId="65DCE3FD" w14:textId="604A9839" w:rsidR="00D952C5" w:rsidRPr="006F29DA" w:rsidRDefault="006F3FE0" w:rsidP="002B73E0">
      <w:pPr>
        <w:pStyle w:val="berschrift1"/>
        <w:rPr>
          <w:lang w:val="en-US" w:eastAsia="en-GB"/>
        </w:rPr>
      </w:pPr>
      <w:bookmarkStart w:id="38" w:name="_Toc101120015"/>
      <w:r w:rsidRPr="006F29DA">
        <w:rPr>
          <w:lang w:val="en-US" w:eastAsia="en-GB"/>
        </w:rPr>
        <w:lastRenderedPageBreak/>
        <w:t>State of the Art</w:t>
      </w:r>
      <w:bookmarkEnd w:id="38"/>
      <w:r w:rsidRPr="006F29DA">
        <w:rPr>
          <w:lang w:val="en-US" w:eastAsia="en-GB"/>
        </w:rPr>
        <w:t xml:space="preserve"> </w:t>
      </w:r>
    </w:p>
    <w:p w14:paraId="0DFB780A" w14:textId="17B41558" w:rsidR="006F3FE0" w:rsidRDefault="006F3FE0" w:rsidP="002B73E0">
      <w:pPr>
        <w:pStyle w:val="berschrift2"/>
        <w:rPr>
          <w:lang w:val="en-US" w:eastAsia="en-GB"/>
        </w:rPr>
      </w:pPr>
      <w:bookmarkStart w:id="39" w:name="_Toc101120016"/>
      <w:r w:rsidRPr="006F29DA">
        <w:rPr>
          <w:lang w:val="en-US" w:eastAsia="en-GB"/>
        </w:rPr>
        <w:t>Imaging in Medical Diagnostics</w:t>
      </w:r>
      <w:bookmarkEnd w:id="39"/>
      <w:r w:rsidRPr="006F29DA">
        <w:rPr>
          <w:lang w:val="en-US" w:eastAsia="en-GB"/>
        </w:rPr>
        <w:t xml:space="preserve"> </w:t>
      </w:r>
    </w:p>
    <w:p w14:paraId="3991F2AC" w14:textId="1B321152" w:rsidR="00B45EE3" w:rsidRPr="00B45EE3" w:rsidRDefault="00B45EE3" w:rsidP="00B45EE3">
      <w:pPr>
        <w:pStyle w:val="Textkrper"/>
        <w:rPr>
          <w:lang w:val="en-US" w:eastAsia="en-GB"/>
        </w:rPr>
      </w:pPr>
      <w:r>
        <w:rPr>
          <w:lang w:val="en-US" w:eastAsia="en-GB"/>
        </w:rPr>
        <w:t>In this section</w:t>
      </w:r>
      <w:r w:rsidR="00463A62">
        <w:rPr>
          <w:lang w:val="en-US" w:eastAsia="en-GB"/>
        </w:rPr>
        <w:t>,</w:t>
      </w:r>
      <w:r>
        <w:rPr>
          <w:lang w:val="en-US" w:eastAsia="en-GB"/>
        </w:rPr>
        <w:t xml:space="preserve"> the imaging modalities in diagnostics</w:t>
      </w:r>
      <w:r w:rsidR="00CB09B8">
        <w:rPr>
          <w:lang w:val="en-US" w:eastAsia="en-GB"/>
        </w:rPr>
        <w:t xml:space="preserve">, </w:t>
      </w:r>
      <w:r w:rsidR="007F1DEE">
        <w:rPr>
          <w:lang w:val="en-US" w:eastAsia="en-GB"/>
        </w:rPr>
        <w:t xml:space="preserve">and </w:t>
      </w:r>
      <w:r>
        <w:rPr>
          <w:lang w:val="en-US" w:eastAsia="en-GB"/>
        </w:rPr>
        <w:t>the type of</w:t>
      </w:r>
      <w:r w:rsidR="00DC1B92">
        <w:rPr>
          <w:lang w:val="en-US" w:eastAsia="en-GB"/>
        </w:rPr>
        <w:t xml:space="preserve"> acquired</w:t>
      </w:r>
      <w:r>
        <w:rPr>
          <w:lang w:val="en-US" w:eastAsia="en-GB"/>
        </w:rPr>
        <w:t xml:space="preserve"> data</w:t>
      </w:r>
      <w:r w:rsidR="00DC1B92">
        <w:rPr>
          <w:lang w:val="en-US" w:eastAsia="en-GB"/>
        </w:rPr>
        <w:t xml:space="preserve"> will be explained.</w:t>
      </w:r>
      <w:r w:rsidR="00274C34">
        <w:rPr>
          <w:lang w:val="en-US" w:eastAsia="en-GB"/>
        </w:rPr>
        <w:t xml:space="preserve"> This is important to understand the </w:t>
      </w:r>
      <w:r w:rsidR="00E143DC">
        <w:rPr>
          <w:lang w:val="en-US" w:eastAsia="en-GB"/>
        </w:rPr>
        <w:t xml:space="preserve">underlying principle of what </w:t>
      </w:r>
      <w:r w:rsidR="00405FA0">
        <w:rPr>
          <w:lang w:val="en-US" w:eastAsia="en-GB"/>
        </w:rPr>
        <w:t>volumetric data is and how image data is acquired in different modalities.</w:t>
      </w:r>
    </w:p>
    <w:p w14:paraId="72A39500" w14:textId="0AD2A28D" w:rsidR="006F3FE0" w:rsidRDefault="00372C57" w:rsidP="0033750B">
      <w:pPr>
        <w:pStyle w:val="berschrift3"/>
        <w:rPr>
          <w:lang w:val="en-US" w:eastAsia="en-GB"/>
        </w:rPr>
      </w:pPr>
      <w:bookmarkStart w:id="40" w:name="_Toc101120017"/>
      <w:commentRangeStart w:id="41"/>
      <w:r>
        <w:rPr>
          <w:lang w:val="en-US" w:eastAsia="en-GB"/>
        </w:rPr>
        <w:t>Imaging modalities</w:t>
      </w:r>
      <w:r w:rsidR="00B232C2">
        <w:rPr>
          <w:lang w:val="en-US" w:eastAsia="en-GB"/>
        </w:rPr>
        <w:t xml:space="preserve"> in medicine</w:t>
      </w:r>
      <w:bookmarkEnd w:id="40"/>
      <w:commentRangeEnd w:id="41"/>
      <w:r w:rsidR="006C2EE9">
        <w:rPr>
          <w:rStyle w:val="Kommentarzeichen"/>
          <w:rFonts w:ascii="Cambria" w:hAnsi="Cambria"/>
          <w:b w:val="0"/>
          <w:iCs w:val="0"/>
        </w:rPr>
        <w:commentReference w:id="41"/>
      </w:r>
    </w:p>
    <w:p w14:paraId="53F8F07E" w14:textId="7B604FA7" w:rsidR="00AF4677" w:rsidRPr="00A771CE" w:rsidRDefault="002904B2" w:rsidP="00A771CE">
      <w:pPr>
        <w:rPr>
          <w:lang w:val="en-US" w:eastAsia="en-GB"/>
        </w:rPr>
      </w:pPr>
      <w:r>
        <w:rPr>
          <w:lang w:val="en-US" w:eastAsia="en-GB"/>
        </w:rPr>
        <w:t>The human</w:t>
      </w:r>
      <w:r w:rsidR="00B232C2">
        <w:rPr>
          <w:lang w:val="en-US" w:eastAsia="en-GB"/>
        </w:rPr>
        <w:t xml:space="preserve"> body is a highly complex system</w:t>
      </w:r>
      <w:r w:rsidR="00F76743">
        <w:rPr>
          <w:lang w:val="en-US" w:eastAsia="en-GB"/>
        </w:rPr>
        <w:t xml:space="preserve"> with </w:t>
      </w:r>
      <w:commentRangeStart w:id="42"/>
      <w:r w:rsidR="00F76743">
        <w:rPr>
          <w:lang w:val="en-US" w:eastAsia="en-GB"/>
        </w:rPr>
        <w:t xml:space="preserve">billions of cells that group together </w:t>
      </w:r>
      <w:commentRangeEnd w:id="42"/>
      <w:r w:rsidR="006C2EE9">
        <w:rPr>
          <w:rStyle w:val="Kommentarzeichen"/>
        </w:rPr>
        <w:commentReference w:id="42"/>
      </w:r>
      <w:r w:rsidR="00F76743">
        <w:rPr>
          <w:lang w:val="en-US" w:eastAsia="en-GB"/>
        </w:rPr>
        <w:t xml:space="preserve">to make parts that we call organs. </w:t>
      </w:r>
      <w:r>
        <w:rPr>
          <w:lang w:val="en-US" w:eastAsia="en-GB"/>
        </w:rPr>
        <w:t>These parts</w:t>
      </w:r>
      <w:r w:rsidR="00F9458C">
        <w:rPr>
          <w:lang w:val="en-US" w:eastAsia="en-GB"/>
        </w:rPr>
        <w:t>, as well as their cells,</w:t>
      </w:r>
      <w:r>
        <w:rPr>
          <w:lang w:val="en-US" w:eastAsia="en-GB"/>
        </w:rPr>
        <w:t xml:space="preserve"> interact with each other</w:t>
      </w:r>
      <w:r w:rsidR="00F9458C">
        <w:rPr>
          <w:lang w:val="en-US" w:eastAsia="en-GB"/>
        </w:rPr>
        <w:t xml:space="preserve"> </w:t>
      </w:r>
      <w:r w:rsidR="0021084D">
        <w:rPr>
          <w:lang w:val="en-US" w:eastAsia="en-GB"/>
        </w:rPr>
        <w:t xml:space="preserve">and support the life of the body. </w:t>
      </w:r>
      <w:r w:rsidR="00870D00">
        <w:rPr>
          <w:lang w:val="en-US" w:eastAsia="en-GB"/>
        </w:rPr>
        <w:t>Like any complex system, this one tends to fail too</w:t>
      </w:r>
      <w:r w:rsidR="00250AB6">
        <w:rPr>
          <w:lang w:val="en-US" w:eastAsia="en-GB"/>
        </w:rPr>
        <w:t xml:space="preserve"> – any disease can make life complicated or impossible. The first step of curing any disease is diagnostics. There</w:t>
      </w:r>
      <w:r w:rsidR="009B5448">
        <w:rPr>
          <w:lang w:val="en-US" w:eastAsia="en-GB"/>
        </w:rPr>
        <w:t xml:space="preserve"> are multiple imaging modalities in medicine these days</w:t>
      </w:r>
      <w:r w:rsidR="00FC1611">
        <w:rPr>
          <w:lang w:val="en-US" w:eastAsia="en-GB"/>
        </w:rPr>
        <w:t>:</w:t>
      </w:r>
      <w:r w:rsidR="00A771CE">
        <w:rPr>
          <w:lang w:val="en-US" w:eastAsia="en-GB"/>
        </w:rPr>
        <w:t xml:space="preserve"> </w:t>
      </w:r>
      <w:r w:rsidR="00FC1611" w:rsidRPr="00A771CE">
        <w:rPr>
          <w:lang w:val="en-US" w:eastAsia="en-GB"/>
        </w:rPr>
        <w:t>X-ray</w:t>
      </w:r>
      <w:r w:rsidR="00A771CE">
        <w:rPr>
          <w:lang w:val="en-US" w:eastAsia="en-GB"/>
        </w:rPr>
        <w:t xml:space="preserve">, </w:t>
      </w:r>
      <w:r w:rsidR="00FC1611" w:rsidRPr="00A771CE">
        <w:rPr>
          <w:lang w:val="en-US" w:eastAsia="en-GB"/>
        </w:rPr>
        <w:t>Ultrasound</w:t>
      </w:r>
      <w:r w:rsidR="00A771CE">
        <w:rPr>
          <w:lang w:val="en-US" w:eastAsia="en-GB"/>
        </w:rPr>
        <w:t xml:space="preserve">, </w:t>
      </w:r>
      <w:r w:rsidR="00D41D53" w:rsidRPr="00A771CE">
        <w:rPr>
          <w:lang w:val="en-US" w:eastAsia="en-GB"/>
        </w:rPr>
        <w:t>Compute</w:t>
      </w:r>
      <w:r w:rsidR="009B722D" w:rsidRPr="00A771CE">
        <w:rPr>
          <w:lang w:val="en-US" w:eastAsia="en-GB"/>
        </w:rPr>
        <w:t>d</w:t>
      </w:r>
      <w:r w:rsidR="00D41D53" w:rsidRPr="00A771CE">
        <w:rPr>
          <w:lang w:val="en-US" w:eastAsia="en-GB"/>
        </w:rPr>
        <w:t xml:space="preserve"> tomography</w:t>
      </w:r>
      <w:r w:rsidR="00A771CE">
        <w:rPr>
          <w:lang w:val="en-US" w:eastAsia="en-GB"/>
        </w:rPr>
        <w:t xml:space="preserve">, </w:t>
      </w:r>
      <w:r w:rsidR="007C72BD" w:rsidRPr="00A771CE">
        <w:rPr>
          <w:lang w:val="en-US" w:eastAsia="en-GB"/>
        </w:rPr>
        <w:t>Optical coherence tomography</w:t>
      </w:r>
      <w:r w:rsidR="00A771CE">
        <w:rPr>
          <w:lang w:val="en-US" w:eastAsia="en-GB"/>
        </w:rPr>
        <w:t xml:space="preserve">, </w:t>
      </w:r>
      <w:r w:rsidR="009B722D" w:rsidRPr="00A771CE">
        <w:rPr>
          <w:lang w:val="en-US" w:eastAsia="en-GB"/>
        </w:rPr>
        <w:t>Magnetic resonance imaging</w:t>
      </w:r>
      <w:r w:rsidR="00A771CE">
        <w:rPr>
          <w:lang w:val="en-US" w:eastAsia="en-GB"/>
        </w:rPr>
        <w:t xml:space="preserve">, </w:t>
      </w:r>
      <w:r w:rsidR="007F1DEE">
        <w:rPr>
          <w:lang w:val="en-US" w:eastAsia="en-GB"/>
        </w:rPr>
        <w:t xml:space="preserve">and </w:t>
      </w:r>
      <w:r w:rsidR="00AF4677" w:rsidRPr="00A771CE">
        <w:rPr>
          <w:lang w:val="en-US" w:eastAsia="en-GB"/>
        </w:rPr>
        <w:t>Microscopy</w:t>
      </w:r>
      <w:r w:rsidR="00A771CE">
        <w:rPr>
          <w:lang w:val="en-US" w:eastAsia="en-GB"/>
        </w:rPr>
        <w:t>.</w:t>
      </w:r>
    </w:p>
    <w:p w14:paraId="2B57FDCA" w14:textId="3D4DA20E" w:rsidR="00AF4677" w:rsidRPr="00044341" w:rsidRDefault="00A84C34" w:rsidP="00AF4677">
      <w:pPr>
        <w:rPr>
          <w:lang w:val="en-US" w:eastAsia="en-GB"/>
        </w:rPr>
      </w:pPr>
      <w:del w:id="43" w:author="Sebastian Schürmann" w:date="2022-05-04T10:44:00Z">
        <w:r w:rsidRPr="00044341" w:rsidDel="00C1570D">
          <w:rPr>
            <w:lang w:val="en-US" w:eastAsia="en-GB"/>
          </w:rPr>
          <w:delText>All</w:delText>
        </w:r>
        <w:r w:rsidR="00044341" w:rsidRPr="00044341" w:rsidDel="00C1570D">
          <w:rPr>
            <w:lang w:val="en-US" w:eastAsia="en-GB"/>
          </w:rPr>
          <w:delText xml:space="preserve"> these</w:delText>
        </w:r>
        <w:r w:rsidR="00044341" w:rsidDel="00C1570D">
          <w:rPr>
            <w:lang w:val="en-US" w:eastAsia="en-GB"/>
          </w:rPr>
          <w:delText xml:space="preserve"> imaging</w:delText>
        </w:r>
        <w:r w:rsidR="00044341" w:rsidRPr="00044341" w:rsidDel="00C1570D">
          <w:rPr>
            <w:lang w:val="en-US" w:eastAsia="en-GB"/>
          </w:rPr>
          <w:delText xml:space="preserve"> modalities, except </w:delText>
        </w:r>
        <w:r w:rsidR="00044341" w:rsidDel="00C1570D">
          <w:rPr>
            <w:lang w:val="en-US" w:eastAsia="en-GB"/>
          </w:rPr>
          <w:delText>for</w:delText>
        </w:r>
        <w:r w:rsidR="00044341" w:rsidRPr="00044341" w:rsidDel="00C1570D">
          <w:rPr>
            <w:lang w:val="en-US" w:eastAsia="en-GB"/>
          </w:rPr>
          <w:delText xml:space="preserve"> </w:delText>
        </w:r>
        <w:r w:rsidR="00044341" w:rsidDel="00C1570D">
          <w:rPr>
            <w:lang w:val="en-US" w:eastAsia="en-GB"/>
          </w:rPr>
          <w:delText xml:space="preserve">microscopy, are used for </w:delText>
        </w:r>
        <w:r w:rsidDel="00C1570D">
          <w:rPr>
            <w:lang w:val="en-US" w:eastAsia="en-GB"/>
          </w:rPr>
          <w:delText>large structures</w:delText>
        </w:r>
        <w:r w:rsidR="00860CFC" w:rsidDel="00C1570D">
          <w:rPr>
            <w:lang w:val="en-US" w:eastAsia="en-GB"/>
          </w:rPr>
          <w:delText xml:space="preserve"> and cannot be used for cellular imaging.</w:delText>
        </w:r>
        <w:r w:rsidR="00037AFB" w:rsidDel="00C1570D">
          <w:rPr>
            <w:lang w:val="en-US" w:eastAsia="en-GB"/>
          </w:rPr>
          <w:delText xml:space="preserve"> </w:delText>
        </w:r>
      </w:del>
      <w:r w:rsidR="0057585F">
        <w:rPr>
          <w:lang w:val="en-US" w:eastAsia="en-GB"/>
        </w:rPr>
        <w:t xml:space="preserve">Microscopy </w:t>
      </w:r>
      <w:r w:rsidR="00E8644F">
        <w:rPr>
          <w:lang w:val="en-US" w:eastAsia="en-GB"/>
        </w:rPr>
        <w:t xml:space="preserve">is used for visualizing single cells and </w:t>
      </w:r>
      <w:commentRangeStart w:id="44"/>
      <w:r w:rsidR="00E8644F">
        <w:rPr>
          <w:lang w:val="en-US" w:eastAsia="en-GB"/>
        </w:rPr>
        <w:t xml:space="preserve">tissue. </w:t>
      </w:r>
      <w:commentRangeEnd w:id="44"/>
      <w:r w:rsidR="006C2EE9">
        <w:rPr>
          <w:rStyle w:val="Kommentarzeichen"/>
        </w:rPr>
        <w:commentReference w:id="44"/>
      </w:r>
      <w:r w:rsidR="006C046C">
        <w:rPr>
          <w:lang w:val="en-US" w:eastAsia="en-GB"/>
        </w:rPr>
        <w:t xml:space="preserve">Different microscopic modalities </w:t>
      </w:r>
      <w:r w:rsidR="00320D9A">
        <w:rPr>
          <w:lang w:val="en-US" w:eastAsia="en-GB"/>
        </w:rPr>
        <w:t>can deliver</w:t>
      </w:r>
      <w:r w:rsidR="006C046C">
        <w:rPr>
          <w:lang w:val="en-US" w:eastAsia="en-GB"/>
        </w:rPr>
        <w:t xml:space="preserve"> volumetric data </w:t>
      </w:r>
      <w:r w:rsidR="00E4437C">
        <w:rPr>
          <w:lang w:val="en-US" w:eastAsia="en-GB"/>
        </w:rPr>
        <w:t>such as Multiphoton Microscopy or Confocal laser Microscopy.</w:t>
      </w:r>
    </w:p>
    <w:p w14:paraId="2E7E9421" w14:textId="426E7C58" w:rsidR="006F3FE0" w:rsidRPr="006F29DA" w:rsidRDefault="006F3FE0" w:rsidP="00344B4B">
      <w:pPr>
        <w:pStyle w:val="berschrift3"/>
        <w:rPr>
          <w:lang w:val="en-US" w:eastAsia="en-GB"/>
        </w:rPr>
      </w:pPr>
      <w:bookmarkStart w:id="45" w:name="_Toc101120018"/>
      <w:r w:rsidRPr="006F29DA">
        <w:rPr>
          <w:lang w:val="en-US" w:eastAsia="en-GB"/>
        </w:rPr>
        <w:t>Volume</w:t>
      </w:r>
      <w:r w:rsidR="00FC3703" w:rsidRPr="006F29DA">
        <w:rPr>
          <w:lang w:val="en-US" w:eastAsia="en-GB"/>
        </w:rPr>
        <w:t>tric</w:t>
      </w:r>
      <w:r w:rsidRPr="006F29DA">
        <w:rPr>
          <w:lang w:val="en-US" w:eastAsia="en-GB"/>
        </w:rPr>
        <w:t xml:space="preserve"> Data</w:t>
      </w:r>
      <w:bookmarkEnd w:id="45"/>
      <w:r w:rsidRPr="006F29DA">
        <w:rPr>
          <w:lang w:val="en-US" w:eastAsia="en-GB"/>
        </w:rPr>
        <w:t xml:space="preserve"> </w:t>
      </w:r>
    </w:p>
    <w:p w14:paraId="2453F07F" w14:textId="3CA7E1A0" w:rsidR="00E16C41" w:rsidRPr="006F29DA" w:rsidRDefault="00D70CFC" w:rsidP="00CE343C">
      <w:pPr>
        <w:rPr>
          <w:lang w:val="en-US" w:eastAsia="en-GB"/>
        </w:rPr>
      </w:pPr>
      <w:r>
        <w:rPr>
          <w:lang w:val="en-US" w:eastAsia="en-GB"/>
        </w:rPr>
        <w:t xml:space="preserve">Cells are usually nonplanar and tend to live in three dimensions. The examination under the coverslip is not accurate enough and can hide some of the cellular behavior. </w:t>
      </w:r>
      <w:r w:rsidR="009A1119" w:rsidRPr="006F29DA">
        <w:rPr>
          <w:lang w:val="en-US" w:eastAsia="en-GB"/>
        </w:rPr>
        <w:t xml:space="preserve">To receive more data from </w:t>
      </w:r>
      <w:r w:rsidR="0021084D">
        <w:rPr>
          <w:lang w:val="en-US" w:eastAsia="en-GB"/>
        </w:rPr>
        <w:t xml:space="preserve">the </w:t>
      </w:r>
      <w:r w:rsidR="009A1119" w:rsidRPr="006F29DA">
        <w:rPr>
          <w:lang w:val="en-US" w:eastAsia="en-GB"/>
        </w:rPr>
        <w:t>tissue it is required to record volumetric images also known as Z-stacks or stacks. Th</w:t>
      </w:r>
      <w:r w:rsidR="0021473F" w:rsidRPr="006F29DA">
        <w:rPr>
          <w:lang w:val="en-US" w:eastAsia="en-GB"/>
        </w:rPr>
        <w:t>is</w:t>
      </w:r>
      <w:r w:rsidR="009A1119" w:rsidRPr="006F29DA">
        <w:rPr>
          <w:lang w:val="en-US" w:eastAsia="en-GB"/>
        </w:rPr>
        <w:t xml:space="preserve"> is a </w:t>
      </w:r>
      <w:r w:rsidR="00E5388B" w:rsidRPr="006F29DA">
        <w:rPr>
          <w:lang w:val="en-US" w:eastAsia="en-GB"/>
        </w:rPr>
        <w:t>three-dimensional</w:t>
      </w:r>
      <w:r w:rsidR="009A1119" w:rsidRPr="006F29DA">
        <w:rPr>
          <w:lang w:val="en-US" w:eastAsia="en-GB"/>
        </w:rPr>
        <w:t xml:space="preserve"> image</w:t>
      </w:r>
      <w:r w:rsidR="00561C4E" w:rsidRPr="006F29DA">
        <w:rPr>
          <w:lang w:val="en-US" w:eastAsia="en-GB"/>
        </w:rPr>
        <w:t xml:space="preserve"> with multiple color channels</w:t>
      </w:r>
      <w:r w:rsidR="00E5388B" w:rsidRPr="006F29DA">
        <w:rPr>
          <w:lang w:val="en-US" w:eastAsia="en-GB"/>
        </w:rPr>
        <w:t>.</w:t>
      </w:r>
      <w:r w:rsidR="00E16C41" w:rsidRPr="006F29DA">
        <w:rPr>
          <w:lang w:val="en-US" w:eastAsia="en-GB"/>
        </w:rPr>
        <w:t xml:space="preserve"> </w:t>
      </w:r>
      <w:commentRangeStart w:id="46"/>
      <w:r w:rsidR="00E16C41" w:rsidRPr="006F29DA">
        <w:rPr>
          <w:lang w:val="en-US" w:eastAsia="en-GB"/>
        </w:rPr>
        <w:t>It can be expressed as</w:t>
      </w:r>
      <w:r w:rsidR="00192813" w:rsidRPr="006F29DA">
        <w:rPr>
          <w:lang w:val="en-US" w:eastAsia="en-GB"/>
        </w:rPr>
        <w:t>:</w:t>
      </w:r>
      <w:commentRangeEnd w:id="46"/>
      <w:r w:rsidR="001C6AFE">
        <w:rPr>
          <w:rStyle w:val="Kommentarzeichen"/>
        </w:rPr>
        <w:commentReference w:id="46"/>
      </w:r>
    </w:p>
    <w:p w14:paraId="5F965EAA" w14:textId="3155C328" w:rsidR="00192813" w:rsidRPr="0071753B" w:rsidRDefault="00192813" w:rsidP="00CE343C">
      <w:pPr>
        <w:rPr>
          <w:lang w:val="en-US" w:eastAsia="en-GB"/>
        </w:rPr>
      </w:pPr>
      <m:oMathPara>
        <m:oMath>
          <m:r>
            <w:rPr>
              <w:rFonts w:ascii="Cambria Math" w:hAnsi="Cambria Math"/>
              <w:lang w:val="en-US" w:eastAsia="en-GB"/>
            </w:rPr>
            <m:t>I</m:t>
          </m:r>
          <m:d>
            <m:dPr>
              <m:ctrlPr>
                <w:rPr>
                  <w:rFonts w:ascii="Cambria Math" w:hAnsi="Cambria Math"/>
                  <w:i/>
                  <w:lang w:val="en-US" w:eastAsia="en-GB"/>
                </w:rPr>
              </m:ctrlPr>
            </m:dPr>
            <m:e>
              <m:r>
                <w:rPr>
                  <w:rFonts w:ascii="Cambria Math" w:hAnsi="Cambria Math"/>
                  <w:lang w:val="en-US" w:eastAsia="en-GB"/>
                </w:rPr>
                <m:t>x,y,z,</m:t>
              </m:r>
              <m:sSub>
                <m:sSubPr>
                  <m:ctrlPr>
                    <w:rPr>
                      <w:rFonts w:ascii="Cambria Math" w:hAnsi="Cambria Math"/>
                      <w:i/>
                      <w:lang w:val="en-US" w:eastAsia="en-GB"/>
                    </w:rPr>
                  </m:ctrlPr>
                </m:sSubPr>
                <m:e>
                  <m:r>
                    <w:rPr>
                      <w:rFonts w:ascii="Cambria Math" w:hAnsi="Cambria Math"/>
                      <w:lang w:val="en-US" w:eastAsia="en-GB"/>
                    </w:rPr>
                    <m:t>c</m:t>
                  </m:r>
                </m:e>
                <m:sub>
                  <m:r>
                    <w:rPr>
                      <w:rFonts w:ascii="Cambria Math" w:hAnsi="Cambria Math"/>
                      <w:lang w:val="en-US" w:eastAsia="en-GB"/>
                    </w:rPr>
                    <m:t>1</m:t>
                  </m:r>
                </m:sub>
              </m:sSub>
              <m:r>
                <w:rPr>
                  <w:rFonts w:ascii="Cambria Math" w:hAnsi="Cambria Math"/>
                  <w:lang w:val="en-US" w:eastAsia="en-GB"/>
                </w:rPr>
                <m:t>,</m:t>
              </m:r>
              <m:sSub>
                <m:sSubPr>
                  <m:ctrlPr>
                    <w:rPr>
                      <w:rFonts w:ascii="Cambria Math" w:hAnsi="Cambria Math"/>
                      <w:i/>
                      <w:lang w:val="en-US" w:eastAsia="en-GB"/>
                    </w:rPr>
                  </m:ctrlPr>
                </m:sSubPr>
                <m:e>
                  <m:r>
                    <w:rPr>
                      <w:rFonts w:ascii="Cambria Math" w:hAnsi="Cambria Math"/>
                      <w:lang w:val="en-US" w:eastAsia="en-GB"/>
                    </w:rPr>
                    <m:t>c</m:t>
                  </m:r>
                </m:e>
                <m:sub>
                  <m:r>
                    <w:rPr>
                      <w:rFonts w:ascii="Cambria Math" w:hAnsi="Cambria Math"/>
                      <w:lang w:val="en-US" w:eastAsia="en-GB"/>
                    </w:rPr>
                    <m:t>2</m:t>
                  </m:r>
                </m:sub>
              </m:sSub>
              <m:r>
                <w:rPr>
                  <w:rFonts w:ascii="Cambria Math" w:hAnsi="Cambria Math"/>
                  <w:lang w:val="en-US" w:eastAsia="en-GB"/>
                </w:rPr>
                <m:t>,…</m:t>
              </m:r>
            </m:e>
          </m:d>
        </m:oMath>
      </m:oMathPara>
    </w:p>
    <w:p w14:paraId="2CC930EF" w14:textId="29DA6B72" w:rsidR="008D1419" w:rsidRPr="00C11F0A" w:rsidRDefault="000A4F9F" w:rsidP="008D1419">
      <w:pPr>
        <w:keepNext/>
        <w:jc w:val="center"/>
        <w:rPr>
          <w:lang w:val="en-US"/>
        </w:rPr>
      </w:pPr>
      <w:r w:rsidRPr="00C11F0A">
        <w:rPr>
          <w:noProof/>
          <w:lang w:val="en-US"/>
        </w:rPr>
        <w:lastRenderedPageBreak/>
        <w:t xml:space="preserve"> </w:t>
      </w:r>
      <w:r w:rsidR="00457DAA" w:rsidRPr="00457DAA">
        <w:rPr>
          <w:noProof/>
          <w:lang w:val="en-US"/>
        </w:rPr>
        <w:drawing>
          <wp:inline distT="0" distB="0" distL="0" distR="0" wp14:anchorId="3B58B9A6" wp14:editId="30A97E4B">
            <wp:extent cx="5039360" cy="3083560"/>
            <wp:effectExtent l="0" t="0" r="2540" b="2540"/>
            <wp:docPr id="10" name="Picture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10;&#10;Description automatically generated"/>
                    <pic:cNvPicPr/>
                  </pic:nvPicPr>
                  <pic:blipFill>
                    <a:blip r:embed="rId20"/>
                    <a:stretch>
                      <a:fillRect/>
                    </a:stretch>
                  </pic:blipFill>
                  <pic:spPr>
                    <a:xfrm>
                      <a:off x="0" y="0"/>
                      <a:ext cx="5039360" cy="3083560"/>
                    </a:xfrm>
                    <a:prstGeom prst="rect">
                      <a:avLst/>
                    </a:prstGeom>
                  </pic:spPr>
                </pic:pic>
              </a:graphicData>
            </a:graphic>
          </wp:inline>
        </w:drawing>
      </w:r>
    </w:p>
    <w:p w14:paraId="3F010930" w14:textId="52C5F922" w:rsidR="0071753B" w:rsidRPr="00C11F0A" w:rsidRDefault="008D1419" w:rsidP="008D1419">
      <w:pPr>
        <w:pStyle w:val="Beschriftung"/>
        <w:rPr>
          <w:lang w:val="en-US"/>
        </w:rPr>
      </w:pPr>
      <w:r w:rsidRPr="00C60B00">
        <w:rPr>
          <w:b/>
          <w:bCs w:val="0"/>
          <w:lang w:val="en-US"/>
        </w:rPr>
        <w:t xml:space="preserve">Figure </w:t>
      </w:r>
      <w:r w:rsidRPr="00C60B00">
        <w:rPr>
          <w:b/>
          <w:bCs w:val="0"/>
        </w:rPr>
        <w:fldChar w:fldCharType="begin"/>
      </w:r>
      <w:r w:rsidRPr="00C60B00">
        <w:rPr>
          <w:b/>
          <w:bCs w:val="0"/>
          <w:lang w:val="en-US"/>
        </w:rPr>
        <w:instrText xml:space="preserve"> SEQ Figure \* ARABIC </w:instrText>
      </w:r>
      <w:r w:rsidRPr="00C60B00">
        <w:rPr>
          <w:b/>
          <w:bCs w:val="0"/>
        </w:rPr>
        <w:fldChar w:fldCharType="separate"/>
      </w:r>
      <w:r w:rsidR="00546E1C">
        <w:rPr>
          <w:b/>
          <w:bCs w:val="0"/>
          <w:noProof/>
          <w:lang w:val="en-US"/>
        </w:rPr>
        <w:t>1</w:t>
      </w:r>
      <w:r w:rsidRPr="00C60B00">
        <w:rPr>
          <w:b/>
          <w:bCs w:val="0"/>
        </w:rPr>
        <w:fldChar w:fldCharType="end"/>
      </w:r>
      <w:r w:rsidRPr="00C11F0A">
        <w:rPr>
          <w:lang w:val="en-US"/>
        </w:rPr>
        <w:t xml:space="preserve">. Representation of volumetric data. A: The montage of images acquired at different </w:t>
      </w:r>
      <w:r w:rsidR="007F1DEE">
        <w:rPr>
          <w:lang w:val="en-US"/>
        </w:rPr>
        <w:t>depths</w:t>
      </w:r>
      <w:r w:rsidRPr="00C11F0A">
        <w:rPr>
          <w:lang w:val="en-US"/>
        </w:rPr>
        <w:t xml:space="preserve"> Z. B: Zoomed in </w:t>
      </w:r>
      <w:r w:rsidR="007F1DEE">
        <w:rPr>
          <w:lang w:val="en-US"/>
        </w:rPr>
        <w:t xml:space="preserve">a </w:t>
      </w:r>
      <w:r w:rsidRPr="00C11F0A">
        <w:rPr>
          <w:lang w:val="en-US"/>
        </w:rPr>
        <w:t>single image. C: 3D representation of a stack.</w:t>
      </w:r>
    </w:p>
    <w:p w14:paraId="725A713E" w14:textId="4C782FBD" w:rsidR="0019284D" w:rsidRPr="006F29DA" w:rsidRDefault="00E5388B" w:rsidP="00CE343C">
      <w:pPr>
        <w:rPr>
          <w:lang w:val="en-US" w:eastAsia="en-GB"/>
        </w:rPr>
      </w:pPr>
      <w:r w:rsidRPr="006F29DA">
        <w:rPr>
          <w:lang w:val="en-US" w:eastAsia="en-GB"/>
        </w:rPr>
        <w:t xml:space="preserve">Stack allows </w:t>
      </w:r>
      <w:r w:rsidR="0021084D">
        <w:rPr>
          <w:lang w:val="en-US" w:eastAsia="en-GB"/>
        </w:rPr>
        <w:t>seeing</w:t>
      </w:r>
      <w:r w:rsidR="00494D36" w:rsidRPr="006F29DA">
        <w:rPr>
          <w:lang w:val="en-US" w:eastAsia="en-GB"/>
        </w:rPr>
        <w:t xml:space="preserve"> the cells</w:t>
      </w:r>
      <w:r w:rsidR="00576C13" w:rsidRPr="006F29DA">
        <w:rPr>
          <w:lang w:val="en-US" w:eastAsia="en-GB"/>
        </w:rPr>
        <w:t xml:space="preserve"> in volume </w:t>
      </w:r>
      <w:r w:rsidR="00CD715A" w:rsidRPr="006F29DA">
        <w:rPr>
          <w:lang w:val="en-US" w:eastAsia="en-GB"/>
        </w:rPr>
        <w:t>which is oftentimes necessary</w:t>
      </w:r>
      <w:ins w:id="47" w:author="Sebastian Schürmann" w:date="2022-05-04T10:52:00Z">
        <w:r w:rsidR="001C6AFE">
          <w:rPr>
            <w:lang w:val="en-US" w:eastAsia="en-GB"/>
          </w:rPr>
          <w:t>,</w:t>
        </w:r>
      </w:ins>
      <w:del w:id="48" w:author="Sebastian Schürmann" w:date="2022-05-04T10:52:00Z">
        <w:r w:rsidR="00682FFD" w:rsidRPr="006F29DA" w:rsidDel="001C6AFE">
          <w:rPr>
            <w:lang w:val="en-US" w:eastAsia="en-GB"/>
          </w:rPr>
          <w:delText>.</w:delText>
        </w:r>
      </w:del>
      <w:r w:rsidR="00CD715A" w:rsidRPr="006F29DA">
        <w:rPr>
          <w:lang w:val="en-US" w:eastAsia="en-GB"/>
        </w:rPr>
        <w:t xml:space="preserve"> </w:t>
      </w:r>
      <w:ins w:id="49" w:author="Sebastian Schürmann" w:date="2022-05-04T10:52:00Z">
        <w:r w:rsidR="001C6AFE">
          <w:rPr>
            <w:lang w:val="en-US" w:eastAsia="en-GB"/>
          </w:rPr>
          <w:t>f</w:t>
        </w:r>
      </w:ins>
      <w:del w:id="50" w:author="Sebastian Schürmann" w:date="2022-05-04T10:52:00Z">
        <w:r w:rsidR="00AD0551" w:rsidRPr="006F29DA" w:rsidDel="001C6AFE">
          <w:rPr>
            <w:lang w:val="en-US" w:eastAsia="en-GB"/>
          </w:rPr>
          <w:delText>F</w:delText>
        </w:r>
      </w:del>
      <w:r w:rsidR="00AD0551" w:rsidRPr="006F29DA">
        <w:rPr>
          <w:lang w:val="en-US" w:eastAsia="en-GB"/>
        </w:rPr>
        <w:t xml:space="preserve">or </w:t>
      </w:r>
      <w:r w:rsidR="00D75706" w:rsidRPr="006F29DA">
        <w:rPr>
          <w:lang w:val="en-US" w:eastAsia="en-GB"/>
        </w:rPr>
        <w:t>example,</w:t>
      </w:r>
      <w:r w:rsidR="00AD0551" w:rsidRPr="006F29DA">
        <w:rPr>
          <w:lang w:val="en-US" w:eastAsia="en-GB"/>
        </w:rPr>
        <w:t xml:space="preserve"> direct </w:t>
      </w:r>
      <w:r w:rsidR="006149B6" w:rsidRPr="006F29DA">
        <w:rPr>
          <w:lang w:val="en-US" w:eastAsia="en-GB"/>
        </w:rPr>
        <w:t xml:space="preserve">observation of skin </w:t>
      </w:r>
      <w:r w:rsidR="002C6E48">
        <w:rPr>
          <w:lang w:val="en-US" w:eastAsia="en-GB"/>
        </w:rPr>
        <w:t xml:space="preserve">cells </w:t>
      </w:r>
      <w:r w:rsidR="009D5219">
        <w:rPr>
          <w:lang w:val="en-US" w:eastAsia="en-GB"/>
        </w:rPr>
        <w:t xml:space="preserve">together with </w:t>
      </w:r>
      <w:r w:rsidR="002C6E48">
        <w:rPr>
          <w:lang w:val="en-US" w:eastAsia="en-GB"/>
        </w:rPr>
        <w:t xml:space="preserve">immune </w:t>
      </w:r>
      <w:r w:rsidR="006149B6" w:rsidRPr="006F29DA">
        <w:rPr>
          <w:lang w:val="en-US" w:eastAsia="en-GB"/>
        </w:rPr>
        <w:t>cells lying under the skin layer</w:t>
      </w:r>
      <w:del w:id="51" w:author="Sebastian Schürmann" w:date="2022-05-04T10:52:00Z">
        <w:r w:rsidR="0031204F" w:rsidDel="001C6AFE">
          <w:rPr>
            <w:lang w:val="en-US" w:eastAsia="en-GB"/>
          </w:rPr>
          <w:delText>,</w:delText>
        </w:r>
        <w:r w:rsidR="0019284D" w:rsidRPr="006F29DA" w:rsidDel="001C6AFE">
          <w:rPr>
            <w:lang w:val="en-US" w:eastAsia="en-GB"/>
          </w:rPr>
          <w:delText xml:space="preserve"> like in</w:delText>
        </w:r>
        <w:r w:rsidR="00320D9A" w:rsidDel="001C6AFE">
          <w:rPr>
            <w:lang w:val="en-US" w:eastAsia="en-GB"/>
          </w:rPr>
          <w:delText xml:space="preserve"> paper</w:delText>
        </w:r>
      </w:del>
      <w:r w:rsidR="0019284D" w:rsidRPr="006F29DA">
        <w:rPr>
          <w:lang w:val="en-US" w:eastAsia="en-GB"/>
        </w:rPr>
        <w:t xml:space="preserve"> </w:t>
      </w:r>
      <w:sdt>
        <w:sdtPr>
          <w:rPr>
            <w:lang w:val="en-US" w:eastAsia="en-GB"/>
          </w:rPr>
          <w:id w:val="999929610"/>
          <w:citation/>
        </w:sdtPr>
        <w:sdtEndPr/>
        <w:sdtContent>
          <w:r w:rsidR="0077032D" w:rsidRPr="006F29DA">
            <w:rPr>
              <w:lang w:val="en-US" w:eastAsia="en-GB"/>
            </w:rPr>
            <w:fldChar w:fldCharType="begin"/>
          </w:r>
          <w:r w:rsidR="00D75706" w:rsidRPr="006F29DA">
            <w:rPr>
              <w:lang w:val="en-US" w:eastAsia="en-GB"/>
            </w:rPr>
            <w:instrText xml:space="preserve">CITATION Kri19 \l 1033 </w:instrText>
          </w:r>
          <w:r w:rsidR="0077032D" w:rsidRPr="006F29DA">
            <w:rPr>
              <w:lang w:val="en-US" w:eastAsia="en-GB"/>
            </w:rPr>
            <w:fldChar w:fldCharType="separate"/>
          </w:r>
          <w:r w:rsidR="00546E1C" w:rsidRPr="00546E1C">
            <w:rPr>
              <w:noProof/>
              <w:lang w:val="en-US" w:eastAsia="en-GB"/>
            </w:rPr>
            <w:t>[1]</w:t>
          </w:r>
          <w:r w:rsidR="0077032D" w:rsidRPr="006F29DA">
            <w:rPr>
              <w:lang w:val="en-US" w:eastAsia="en-GB"/>
            </w:rPr>
            <w:fldChar w:fldCharType="end"/>
          </w:r>
        </w:sdtContent>
      </w:sdt>
      <w:r w:rsidR="00D75706" w:rsidRPr="006F29DA">
        <w:rPr>
          <w:lang w:val="en-US" w:eastAsia="en-GB"/>
        </w:rPr>
        <w:t>.</w:t>
      </w:r>
      <w:r w:rsidR="00AC181D">
        <w:rPr>
          <w:lang w:val="en-US" w:eastAsia="en-GB"/>
        </w:rPr>
        <w:t xml:space="preserve"> Volumetric data is more difficult to work with, due to the</w:t>
      </w:r>
      <w:r w:rsidR="00BE3171">
        <w:rPr>
          <w:lang w:val="en-US" w:eastAsia="en-GB"/>
        </w:rPr>
        <w:t xml:space="preserve"> high memory consumption and visualization</w:t>
      </w:r>
      <w:r w:rsidR="00AC181D">
        <w:rPr>
          <w:lang w:val="en-US" w:eastAsia="en-GB"/>
        </w:rPr>
        <w:t xml:space="preserve"> tradeoffs that we must do </w:t>
      </w:r>
      <w:r w:rsidR="00870E8D">
        <w:rPr>
          <w:lang w:val="en-US" w:eastAsia="en-GB"/>
        </w:rPr>
        <w:t>to</w:t>
      </w:r>
      <w:r w:rsidR="00AC181D">
        <w:rPr>
          <w:lang w:val="en-US" w:eastAsia="en-GB"/>
        </w:rPr>
        <w:t xml:space="preserve"> observe the data.</w:t>
      </w:r>
    </w:p>
    <w:p w14:paraId="2604EC06" w14:textId="6AE72592" w:rsidR="006F3FE0" w:rsidRDefault="006F3FE0" w:rsidP="006F3FE0">
      <w:pPr>
        <w:pStyle w:val="berschrift2"/>
        <w:rPr>
          <w:lang w:val="en-US" w:eastAsia="en-GB"/>
        </w:rPr>
      </w:pPr>
      <w:bookmarkStart w:id="52" w:name="_Toc101120019"/>
      <w:r w:rsidRPr="006F29DA">
        <w:rPr>
          <w:lang w:val="en-US" w:eastAsia="en-GB"/>
        </w:rPr>
        <w:t>Motivation</w:t>
      </w:r>
      <w:bookmarkEnd w:id="52"/>
      <w:r w:rsidRPr="006F29DA">
        <w:rPr>
          <w:lang w:val="en-US" w:eastAsia="en-GB"/>
        </w:rPr>
        <w:t xml:space="preserve"> </w:t>
      </w:r>
    </w:p>
    <w:p w14:paraId="40993ED6" w14:textId="10D4C5F0" w:rsidR="004B48F4" w:rsidRPr="004B48F4" w:rsidRDefault="00A845DF" w:rsidP="004B48F4">
      <w:pPr>
        <w:pStyle w:val="Textkrper"/>
        <w:rPr>
          <w:lang w:val="en-US" w:eastAsia="en-GB"/>
        </w:rPr>
      </w:pPr>
      <w:r>
        <w:rPr>
          <w:lang w:val="en-US" w:eastAsia="en-GB"/>
        </w:rPr>
        <w:t>In biological research</w:t>
      </w:r>
      <w:r w:rsidR="00BB4281">
        <w:rPr>
          <w:lang w:val="en-US" w:eastAsia="en-GB"/>
        </w:rPr>
        <w:t>,</w:t>
      </w:r>
      <w:r>
        <w:rPr>
          <w:lang w:val="en-US" w:eastAsia="en-GB"/>
        </w:rPr>
        <w:t xml:space="preserve"> it is highly important to</w:t>
      </w:r>
      <w:r w:rsidR="00073989">
        <w:rPr>
          <w:lang w:val="en-US" w:eastAsia="en-GB"/>
        </w:rPr>
        <w:t xml:space="preserve"> </w:t>
      </w:r>
      <w:commentRangeStart w:id="53"/>
      <w:r w:rsidR="00073989">
        <w:rPr>
          <w:lang w:val="en-US" w:eastAsia="en-GB"/>
        </w:rPr>
        <w:t>understand, prepare and detect a specimen</w:t>
      </w:r>
      <w:commentRangeEnd w:id="53"/>
      <w:r w:rsidR="001C6AFE">
        <w:rPr>
          <w:rStyle w:val="Kommentarzeichen"/>
        </w:rPr>
        <w:commentReference w:id="53"/>
      </w:r>
      <w:r w:rsidR="00073989">
        <w:rPr>
          <w:lang w:val="en-US" w:eastAsia="en-GB"/>
        </w:rPr>
        <w:t xml:space="preserve"> to conduct an experiment.</w:t>
      </w:r>
      <w:r w:rsidR="00D20689">
        <w:rPr>
          <w:lang w:val="en-US" w:eastAsia="en-GB"/>
        </w:rPr>
        <w:t xml:space="preserve"> Data acquired for this thesis was taken </w:t>
      </w:r>
      <w:r w:rsidR="00FB25B3">
        <w:rPr>
          <w:lang w:val="en-US" w:eastAsia="en-GB"/>
        </w:rPr>
        <w:t>from Human colon tissue using</w:t>
      </w:r>
      <w:r w:rsidR="00D20689">
        <w:rPr>
          <w:lang w:val="en-US" w:eastAsia="en-GB"/>
        </w:rPr>
        <w:t xml:space="preserve"> </w:t>
      </w:r>
      <w:r w:rsidR="005A6270">
        <w:rPr>
          <w:lang w:val="en-US" w:eastAsia="en-GB"/>
        </w:rPr>
        <w:t>Multiphoton</w:t>
      </w:r>
      <w:r w:rsidR="00D20689">
        <w:rPr>
          <w:lang w:val="en-US" w:eastAsia="en-GB"/>
        </w:rPr>
        <w:t xml:space="preserve"> Microscope</w:t>
      </w:r>
      <w:r w:rsidR="00FB25B3">
        <w:rPr>
          <w:lang w:val="en-US" w:eastAsia="en-GB"/>
        </w:rPr>
        <w:t>.</w:t>
      </w:r>
      <w:r w:rsidR="00073989">
        <w:rPr>
          <w:lang w:val="en-US" w:eastAsia="en-GB"/>
        </w:rPr>
        <w:t xml:space="preserve"> </w:t>
      </w:r>
    </w:p>
    <w:p w14:paraId="25DF5C67" w14:textId="385C9FF7" w:rsidR="006F3FE0" w:rsidRDefault="006F3FE0" w:rsidP="006F3FE0">
      <w:pPr>
        <w:pStyle w:val="berschrift3"/>
        <w:rPr>
          <w:lang w:val="en-US" w:eastAsia="en-GB"/>
        </w:rPr>
      </w:pPr>
      <w:bookmarkStart w:id="54" w:name="_Toc101120020"/>
      <w:r w:rsidRPr="006F29DA">
        <w:rPr>
          <w:lang w:val="en-US" w:eastAsia="en-GB"/>
        </w:rPr>
        <w:t>Human immune cells in colon tissue</w:t>
      </w:r>
      <w:bookmarkEnd w:id="54"/>
    </w:p>
    <w:p w14:paraId="2E1CB490" w14:textId="061AD380" w:rsidR="00D73BD5" w:rsidRPr="00D73BD5" w:rsidRDefault="000A023F" w:rsidP="00D73BD5">
      <w:pPr>
        <w:rPr>
          <w:lang w:val="en-US" w:eastAsia="en-GB"/>
        </w:rPr>
      </w:pPr>
      <w:commentRangeStart w:id="55"/>
      <w:del w:id="56" w:author="Sebastian Schürmann" w:date="2022-05-04T10:54:00Z">
        <w:r w:rsidDel="001C6AFE">
          <w:rPr>
            <w:lang w:val="en-US" w:eastAsia="en-GB"/>
          </w:rPr>
          <w:delText xml:space="preserve">Any human tissue can be infected. </w:delText>
        </w:r>
        <w:r w:rsidR="00CD52C4" w:rsidDel="001C6AFE">
          <w:rPr>
            <w:lang w:val="en-US" w:eastAsia="en-GB"/>
          </w:rPr>
          <w:delText xml:space="preserve">But the human body is not defenseless, its immune system is always </w:delText>
        </w:r>
        <w:r w:rsidR="00360ECA" w:rsidDel="001C6AFE">
          <w:rPr>
            <w:lang w:val="en-US" w:eastAsia="en-GB"/>
          </w:rPr>
          <w:delText xml:space="preserve">aware of </w:delText>
        </w:r>
        <w:r w:rsidR="00870E8D" w:rsidDel="001C6AFE">
          <w:rPr>
            <w:lang w:val="en-US" w:eastAsia="en-GB"/>
          </w:rPr>
          <w:delText xml:space="preserve">the </w:delText>
        </w:r>
        <w:r w:rsidR="00360ECA" w:rsidDel="001C6AFE">
          <w:rPr>
            <w:lang w:val="en-US" w:eastAsia="en-GB"/>
          </w:rPr>
          <w:delText>incoming infection</w:delText>
        </w:r>
        <w:r w:rsidR="002B4622" w:rsidDel="001C6AFE">
          <w:rPr>
            <w:lang w:val="en-US" w:eastAsia="en-GB"/>
          </w:rPr>
          <w:delText xml:space="preserve"> and permanently fights it back.</w:delText>
        </w:r>
        <w:r w:rsidR="00E12FFD" w:rsidDel="001C6AFE">
          <w:rPr>
            <w:lang w:val="en-US" w:eastAsia="en-GB"/>
          </w:rPr>
          <w:delText xml:space="preserve"> </w:delText>
        </w:r>
      </w:del>
      <w:r w:rsidR="00E12FFD">
        <w:rPr>
          <w:lang w:val="en-US" w:eastAsia="en-GB"/>
        </w:rPr>
        <w:t xml:space="preserve">The immune cells </w:t>
      </w:r>
      <w:commentRangeEnd w:id="55"/>
      <w:r w:rsidR="001C6AFE">
        <w:rPr>
          <w:rStyle w:val="Kommentarzeichen"/>
        </w:rPr>
        <w:commentReference w:id="55"/>
      </w:r>
      <w:r w:rsidR="00E12FFD">
        <w:rPr>
          <w:lang w:val="en-US" w:eastAsia="en-GB"/>
        </w:rPr>
        <w:t xml:space="preserve">are present everywhere, but if the inflammation occurs, then the immune cells will accumulate </w:t>
      </w:r>
      <w:r w:rsidR="0041392F">
        <w:rPr>
          <w:lang w:val="en-US" w:eastAsia="en-GB"/>
        </w:rPr>
        <w:t>in</w:t>
      </w:r>
      <w:r w:rsidR="00E12FFD">
        <w:rPr>
          <w:lang w:val="en-US" w:eastAsia="en-GB"/>
        </w:rPr>
        <w:t xml:space="preserve"> that area</w:t>
      </w:r>
      <w:r w:rsidR="0041392F">
        <w:rPr>
          <w:lang w:val="en-US" w:eastAsia="en-GB"/>
        </w:rPr>
        <w:t xml:space="preserve">, hence their concentration will rise. The types of cells </w:t>
      </w:r>
      <w:r w:rsidR="00AF7E82">
        <w:rPr>
          <w:lang w:val="en-US" w:eastAsia="en-GB"/>
        </w:rPr>
        <w:t>in the infected area and their relative concentration can tell a lot to the doctor</w:t>
      </w:r>
      <w:r w:rsidR="00062FE6">
        <w:rPr>
          <w:lang w:val="en-US" w:eastAsia="en-GB"/>
        </w:rPr>
        <w:t xml:space="preserve"> about the inflammation process.</w:t>
      </w:r>
    </w:p>
    <w:p w14:paraId="2310FF6C" w14:textId="190BA7D2" w:rsidR="007C614E" w:rsidRDefault="002575CC" w:rsidP="00A23950">
      <w:pPr>
        <w:rPr>
          <w:lang w:val="en-US" w:eastAsia="en-GB"/>
        </w:rPr>
      </w:pPr>
      <w:r>
        <w:rPr>
          <w:lang w:val="en-US" w:eastAsia="en-GB"/>
        </w:rPr>
        <w:lastRenderedPageBreak/>
        <w:t>A high</w:t>
      </w:r>
      <w:r w:rsidR="00A1064C">
        <w:rPr>
          <w:lang w:val="en-US" w:eastAsia="en-GB"/>
        </w:rPr>
        <w:t xml:space="preserve"> concentration of immune cells </w:t>
      </w:r>
      <w:r w:rsidR="00CF3E7C">
        <w:rPr>
          <w:lang w:val="en-US" w:eastAsia="en-GB"/>
        </w:rPr>
        <w:t xml:space="preserve">is </w:t>
      </w:r>
      <w:r w:rsidR="00EA0471">
        <w:rPr>
          <w:lang w:val="en-US" w:eastAsia="en-GB"/>
        </w:rPr>
        <w:t>concrete evidence of inflammation</w:t>
      </w:r>
      <w:r w:rsidR="00CF3E7C">
        <w:rPr>
          <w:lang w:val="en-US" w:eastAsia="en-GB"/>
        </w:rPr>
        <w:t xml:space="preserve"> in human colon tissue. </w:t>
      </w:r>
      <w:r w:rsidR="00D15FCC">
        <w:rPr>
          <w:lang w:val="en-US" w:eastAsia="en-GB"/>
        </w:rPr>
        <w:t xml:space="preserve">But not only the presence </w:t>
      </w:r>
      <w:r w:rsidR="00084CF5">
        <w:rPr>
          <w:lang w:val="en-US" w:eastAsia="en-GB"/>
        </w:rPr>
        <w:t xml:space="preserve">of immune cells is a source of information </w:t>
      </w:r>
      <w:r w:rsidR="00EA6D9E">
        <w:rPr>
          <w:lang w:val="en-US" w:eastAsia="en-GB"/>
        </w:rPr>
        <w:t>about</w:t>
      </w:r>
      <w:r w:rsidR="00084CF5">
        <w:rPr>
          <w:lang w:val="en-US" w:eastAsia="en-GB"/>
        </w:rPr>
        <w:t xml:space="preserve"> the inflammatory process, but also the cell types, their </w:t>
      </w:r>
      <w:r w:rsidR="00D53ECD">
        <w:rPr>
          <w:lang w:val="en-US" w:eastAsia="en-GB"/>
        </w:rPr>
        <w:t xml:space="preserve">concentration, and location. </w:t>
      </w:r>
      <w:r w:rsidR="007C614E">
        <w:rPr>
          <w:lang w:val="en-US" w:eastAsia="en-GB"/>
        </w:rPr>
        <w:t xml:space="preserve">Once the fluorescence signal is </w:t>
      </w:r>
      <w:r w:rsidR="006E19F7">
        <w:rPr>
          <w:lang w:val="en-US" w:eastAsia="en-GB"/>
        </w:rPr>
        <w:t>created</w:t>
      </w:r>
      <w:r w:rsidR="007C614E">
        <w:rPr>
          <w:lang w:val="en-US" w:eastAsia="en-GB"/>
        </w:rPr>
        <w:t xml:space="preserve">, it is important </w:t>
      </w:r>
      <w:r w:rsidR="006E19F7">
        <w:rPr>
          <w:lang w:val="en-US" w:eastAsia="en-GB"/>
        </w:rPr>
        <w:t xml:space="preserve">not to mix it with the signals, that arise from </w:t>
      </w:r>
      <w:r w:rsidR="00672CB5">
        <w:rPr>
          <w:lang w:val="en-US" w:eastAsia="en-GB"/>
        </w:rPr>
        <w:t xml:space="preserve">different objects, that are out of interest. </w:t>
      </w:r>
      <w:r w:rsidR="004C7092">
        <w:rPr>
          <w:lang w:val="en-US" w:eastAsia="en-GB"/>
        </w:rPr>
        <w:t xml:space="preserve">Hence the exact immune cell location is important for </w:t>
      </w:r>
      <w:r w:rsidR="00EA6D9E">
        <w:rPr>
          <w:lang w:val="en-US" w:eastAsia="en-GB"/>
        </w:rPr>
        <w:t xml:space="preserve">the </w:t>
      </w:r>
      <w:r w:rsidR="004C7092">
        <w:rPr>
          <w:lang w:val="en-US" w:eastAsia="en-GB"/>
        </w:rPr>
        <w:t>measurement of the immune infiltrate.</w:t>
      </w:r>
    </w:p>
    <w:p w14:paraId="09325976" w14:textId="0A250296" w:rsidR="00A1064C" w:rsidRPr="006752A7" w:rsidRDefault="000154C5" w:rsidP="00A23950">
      <w:pPr>
        <w:rPr>
          <w:lang w:val="en-US" w:eastAsia="en-GB"/>
        </w:rPr>
      </w:pPr>
      <w:r>
        <w:rPr>
          <w:lang w:val="en-US" w:eastAsia="en-GB"/>
        </w:rPr>
        <w:t>To</w:t>
      </w:r>
      <w:r w:rsidR="00EA0471">
        <w:rPr>
          <w:lang w:val="en-US" w:eastAsia="en-GB"/>
        </w:rPr>
        <w:t xml:space="preserve"> </w:t>
      </w:r>
      <w:r w:rsidR="00735141">
        <w:rPr>
          <w:lang w:val="en-US" w:eastAsia="en-GB"/>
        </w:rPr>
        <w:t xml:space="preserve">detect </w:t>
      </w:r>
      <w:r w:rsidR="002575CC">
        <w:rPr>
          <w:lang w:val="en-US" w:eastAsia="en-GB"/>
        </w:rPr>
        <w:t xml:space="preserve">the </w:t>
      </w:r>
      <w:r w:rsidR="00735141">
        <w:rPr>
          <w:lang w:val="en-US" w:eastAsia="en-GB"/>
        </w:rPr>
        <w:t>presence, quality</w:t>
      </w:r>
      <w:r w:rsidR="002575CC">
        <w:rPr>
          <w:lang w:val="en-US" w:eastAsia="en-GB"/>
        </w:rPr>
        <w:t>,</w:t>
      </w:r>
      <w:r w:rsidR="00735141">
        <w:rPr>
          <w:lang w:val="en-US" w:eastAsia="en-GB"/>
        </w:rPr>
        <w:t xml:space="preserve"> and quantity of immune cells in tissue</w:t>
      </w:r>
      <w:r w:rsidR="00D15FCC">
        <w:rPr>
          <w:lang w:val="en-US" w:eastAsia="en-GB"/>
        </w:rPr>
        <w:t xml:space="preserve"> imaging</w:t>
      </w:r>
      <w:r w:rsidR="00735141">
        <w:rPr>
          <w:lang w:val="en-US" w:eastAsia="en-GB"/>
        </w:rPr>
        <w:t xml:space="preserve"> techniques like </w:t>
      </w:r>
      <w:r w:rsidR="00D15FCC">
        <w:rPr>
          <w:lang w:val="en-US" w:eastAsia="en-GB"/>
        </w:rPr>
        <w:t>Multiphoton Microscopy</w:t>
      </w:r>
      <w:r w:rsidR="00735141">
        <w:rPr>
          <w:lang w:val="en-US" w:eastAsia="en-GB"/>
        </w:rPr>
        <w:t xml:space="preserve"> might </w:t>
      </w:r>
      <w:r w:rsidR="00A83FC5">
        <w:rPr>
          <w:lang w:val="en-US" w:eastAsia="en-GB"/>
        </w:rPr>
        <w:t>be very useful.</w:t>
      </w:r>
    </w:p>
    <w:p w14:paraId="04E89411" w14:textId="78AAE0B9" w:rsidR="006F3FE0" w:rsidRDefault="009E657A" w:rsidP="006F3FE0">
      <w:pPr>
        <w:pStyle w:val="berschrift3"/>
        <w:rPr>
          <w:lang w:val="en-US" w:eastAsia="en-GB"/>
        </w:rPr>
      </w:pPr>
      <w:bookmarkStart w:id="57" w:name="_Toc101120021"/>
      <w:r>
        <w:rPr>
          <w:lang w:val="en-US" w:eastAsia="en-GB"/>
        </w:rPr>
        <w:t>Multiphoton</w:t>
      </w:r>
      <w:r w:rsidR="006F3FE0" w:rsidRPr="006F29DA">
        <w:rPr>
          <w:lang w:val="en-US" w:eastAsia="en-GB"/>
        </w:rPr>
        <w:t xml:space="preserve"> Microscope</w:t>
      </w:r>
      <w:bookmarkEnd w:id="57"/>
    </w:p>
    <w:p w14:paraId="414D491B" w14:textId="0A089150" w:rsidR="009E657A" w:rsidRPr="00740754" w:rsidRDefault="009E657A" w:rsidP="00E425D7">
      <w:pPr>
        <w:pStyle w:val="AbkVerz"/>
        <w:rPr>
          <w:lang w:val="en-US"/>
        </w:rPr>
      </w:pPr>
      <w:r w:rsidRPr="00740754">
        <w:rPr>
          <w:lang w:val="en-US"/>
        </w:rPr>
        <w:t xml:space="preserve">Multi-photon microscopy (MPM) is a powerful </w:t>
      </w:r>
      <w:r w:rsidR="0034137F" w:rsidRPr="00740754">
        <w:rPr>
          <w:lang w:val="en-US"/>
        </w:rPr>
        <w:t xml:space="preserve">tool </w:t>
      </w:r>
      <w:r w:rsidRPr="00740754">
        <w:rPr>
          <w:lang w:val="en-US"/>
        </w:rPr>
        <w:t xml:space="preserve">that allows </w:t>
      </w:r>
      <w:r w:rsidR="00131CF5" w:rsidRPr="00740754">
        <w:rPr>
          <w:lang w:val="en-US"/>
        </w:rPr>
        <w:t>three-dimensional</w:t>
      </w:r>
      <w:r w:rsidRPr="00740754">
        <w:rPr>
          <w:lang w:val="en-US"/>
        </w:rPr>
        <w:t xml:space="preserve"> mapping of samples that have a measurable nonlinear optical response such as second harmonic generation (SHG),</w:t>
      </w:r>
      <w:r w:rsidR="0034137F" w:rsidRPr="00740754">
        <w:rPr>
          <w:lang w:val="en-US"/>
        </w:rPr>
        <w:t xml:space="preserve"> </w:t>
      </w:r>
      <w:r w:rsidR="00131CF5" w:rsidRPr="00740754">
        <w:rPr>
          <w:lang w:val="en-US"/>
        </w:rPr>
        <w:t>third-harmonic</w:t>
      </w:r>
      <w:r w:rsidRPr="00740754">
        <w:rPr>
          <w:lang w:val="en-US"/>
        </w:rPr>
        <w:t xml:space="preserve"> generation (THG)</w:t>
      </w:r>
      <w:r w:rsidR="00131CF5" w:rsidRPr="00740754">
        <w:rPr>
          <w:lang w:val="en-US"/>
        </w:rPr>
        <w:t>,</w:t>
      </w:r>
      <w:r w:rsidRPr="00740754">
        <w:rPr>
          <w:lang w:val="en-US"/>
        </w:rPr>
        <w:t xml:space="preserve"> or fluorescence induced by multiphoton absorption. MPM provides a way to </w:t>
      </w:r>
      <w:commentRangeStart w:id="58"/>
      <w:r w:rsidRPr="00740754">
        <w:rPr>
          <w:lang w:val="en-US"/>
        </w:rPr>
        <w:t>see the nonlinear microscopic world</w:t>
      </w:r>
      <w:commentRangeEnd w:id="58"/>
      <w:r w:rsidR="00FB25AE">
        <w:rPr>
          <w:rStyle w:val="Kommentarzeichen"/>
        </w:rPr>
        <w:commentReference w:id="58"/>
      </w:r>
      <w:r w:rsidRPr="00740754">
        <w:rPr>
          <w:lang w:val="en-US"/>
        </w:rPr>
        <w:t xml:space="preserve"> with high resolution, in 3D.</w:t>
      </w:r>
      <w:r w:rsidR="00804D54" w:rsidRPr="00740754">
        <w:rPr>
          <w:lang w:val="en-US"/>
        </w:rPr>
        <w:t xml:space="preserve"> </w:t>
      </w:r>
      <w:r w:rsidR="00EE4A35" w:rsidRPr="00740754">
        <w:rPr>
          <w:lang w:val="en-US"/>
        </w:rPr>
        <w:t xml:space="preserve">It reduces the scattering from non-focal planes, by excitation </w:t>
      </w:r>
      <w:r w:rsidR="002D1E2E">
        <w:rPr>
          <w:lang w:val="en-US"/>
        </w:rPr>
        <w:t>only at the focal plane</w:t>
      </w:r>
      <w:r w:rsidR="00EE4A35" w:rsidRPr="00740754">
        <w:rPr>
          <w:lang w:val="en-US"/>
        </w:rPr>
        <w:t xml:space="preserve">. </w:t>
      </w:r>
    </w:p>
    <w:p w14:paraId="05E97577" w14:textId="54B0C6BE" w:rsidR="000A4195" w:rsidRDefault="00EB483E" w:rsidP="002575CC">
      <w:pPr>
        <w:pStyle w:val="AbkVerz"/>
        <w:rPr>
          <w:shd w:val="clear" w:color="auto" w:fill="FFFFFF"/>
          <w:lang w:val="en-US" w:eastAsia="en-GB"/>
        </w:rPr>
      </w:pPr>
      <w:r>
        <w:rPr>
          <w:shd w:val="clear" w:color="auto" w:fill="FFFFFF"/>
          <w:lang w:val="en-US" w:eastAsia="en-GB"/>
        </w:rPr>
        <w:t xml:space="preserve">Fluorescence is the process when the electron of the fluorophore absorbs the excitation photon and </w:t>
      </w:r>
      <w:r w:rsidR="00BC47BE">
        <w:rPr>
          <w:shd w:val="clear" w:color="auto" w:fill="FFFFFF"/>
          <w:lang w:val="en-US" w:eastAsia="en-GB"/>
        </w:rPr>
        <w:t xml:space="preserve">settles on </w:t>
      </w:r>
      <w:r w:rsidR="00C52E34">
        <w:rPr>
          <w:shd w:val="clear" w:color="auto" w:fill="FFFFFF"/>
          <w:lang w:val="en-US" w:eastAsia="en-GB"/>
        </w:rPr>
        <w:t>a higher</w:t>
      </w:r>
      <w:r w:rsidR="00BC47BE">
        <w:rPr>
          <w:shd w:val="clear" w:color="auto" w:fill="FFFFFF"/>
          <w:lang w:val="en-US" w:eastAsia="en-GB"/>
        </w:rPr>
        <w:t xml:space="preserve"> energetic level of the </w:t>
      </w:r>
      <w:del w:id="59" w:author="Sebastian Schürmann" w:date="2022-05-04T11:06:00Z">
        <w:r w:rsidR="00BC47BE" w:rsidDel="00FB25AE">
          <w:rPr>
            <w:shd w:val="clear" w:color="auto" w:fill="FFFFFF"/>
            <w:lang w:val="en-US" w:eastAsia="en-GB"/>
          </w:rPr>
          <w:delText>atom</w:delText>
        </w:r>
      </w:del>
      <w:ins w:id="60" w:author="Sebastian Schürmann" w:date="2022-05-04T11:06:00Z">
        <w:r w:rsidR="00FB25AE">
          <w:rPr>
            <w:shd w:val="clear" w:color="auto" w:fill="FFFFFF"/>
            <w:lang w:val="en-US" w:eastAsia="en-GB"/>
          </w:rPr>
          <w:t>molecule</w:t>
        </w:r>
      </w:ins>
      <w:r w:rsidR="00BC47BE">
        <w:rPr>
          <w:shd w:val="clear" w:color="auto" w:fill="FFFFFF"/>
          <w:lang w:val="en-US" w:eastAsia="en-GB"/>
        </w:rPr>
        <w:t xml:space="preserve">. </w:t>
      </w:r>
      <w:r w:rsidR="00C52E34">
        <w:rPr>
          <w:shd w:val="clear" w:color="auto" w:fill="FFFFFF"/>
          <w:lang w:val="en-US" w:eastAsia="en-GB"/>
        </w:rPr>
        <w:t xml:space="preserve">Then it </w:t>
      </w:r>
      <w:commentRangeStart w:id="61"/>
      <w:r w:rsidR="00C52E34">
        <w:rPr>
          <w:shd w:val="clear" w:color="auto" w:fill="FFFFFF"/>
          <w:lang w:val="en-US" w:eastAsia="en-GB"/>
        </w:rPr>
        <w:t xml:space="preserve">drifts lower </w:t>
      </w:r>
      <w:commentRangeEnd w:id="61"/>
      <w:r w:rsidR="00FB25AE">
        <w:rPr>
          <w:rStyle w:val="Kommentarzeichen"/>
        </w:rPr>
        <w:commentReference w:id="61"/>
      </w:r>
      <w:r w:rsidR="00B914C1">
        <w:rPr>
          <w:shd w:val="clear" w:color="auto" w:fill="FFFFFF"/>
          <w:lang w:val="en-US" w:eastAsia="en-GB"/>
        </w:rPr>
        <w:t>and drops down to the ground state, with the emission of a light photon of a different wavelength</w:t>
      </w:r>
      <w:r w:rsidR="00EE3294">
        <w:rPr>
          <w:shd w:val="clear" w:color="auto" w:fill="FFFFFF"/>
          <w:lang w:val="en-US" w:eastAsia="en-GB"/>
        </w:rPr>
        <w:t xml:space="preserve"> (</w:t>
      </w:r>
      <w:r w:rsidR="00EE3294" w:rsidRPr="00C60B00">
        <w:rPr>
          <w:b/>
          <w:bCs/>
          <w:shd w:val="clear" w:color="auto" w:fill="FFFFFF"/>
          <w:lang w:val="en-US" w:eastAsia="en-GB"/>
        </w:rPr>
        <w:fldChar w:fldCharType="begin"/>
      </w:r>
      <w:r w:rsidR="00EE3294" w:rsidRPr="00C60B00">
        <w:rPr>
          <w:b/>
          <w:bCs/>
          <w:shd w:val="clear" w:color="auto" w:fill="FFFFFF"/>
          <w:lang w:val="en-US" w:eastAsia="en-GB"/>
        </w:rPr>
        <w:instrText xml:space="preserve"> REF _Ref93248855 \h </w:instrText>
      </w:r>
      <w:r w:rsidR="00C60B00">
        <w:rPr>
          <w:b/>
          <w:bCs/>
          <w:shd w:val="clear" w:color="auto" w:fill="FFFFFF"/>
          <w:lang w:val="en-US" w:eastAsia="en-GB"/>
        </w:rPr>
        <w:instrText xml:space="preserve"> \* MERGEFORMAT </w:instrText>
      </w:r>
      <w:r w:rsidR="00EE3294" w:rsidRPr="00C60B00">
        <w:rPr>
          <w:b/>
          <w:bCs/>
          <w:shd w:val="clear" w:color="auto" w:fill="FFFFFF"/>
          <w:lang w:val="en-US" w:eastAsia="en-GB"/>
        </w:rPr>
      </w:r>
      <w:r w:rsidR="00EE3294" w:rsidRPr="00C60B00">
        <w:rPr>
          <w:b/>
          <w:bCs/>
          <w:shd w:val="clear" w:color="auto" w:fill="FFFFFF"/>
          <w:lang w:val="en-US" w:eastAsia="en-GB"/>
        </w:rPr>
        <w:fldChar w:fldCharType="separate"/>
      </w:r>
      <w:r w:rsidR="00546E1C" w:rsidRPr="00C60B00">
        <w:rPr>
          <w:b/>
          <w:bCs/>
          <w:lang w:val="en-US"/>
        </w:rPr>
        <w:t>Figure</w:t>
      </w:r>
      <w:r w:rsidR="00546E1C" w:rsidRPr="00546E1C">
        <w:rPr>
          <w:b/>
          <w:bCs/>
          <w:lang w:val="en-US"/>
        </w:rPr>
        <w:t xml:space="preserve"> </w:t>
      </w:r>
      <w:r w:rsidR="00546E1C" w:rsidRPr="00546E1C">
        <w:rPr>
          <w:b/>
          <w:bCs/>
          <w:noProof/>
          <w:lang w:val="en-US"/>
        </w:rPr>
        <w:t>2</w:t>
      </w:r>
      <w:r w:rsidR="00EE3294" w:rsidRPr="00C60B00">
        <w:rPr>
          <w:b/>
          <w:bCs/>
          <w:shd w:val="clear" w:color="auto" w:fill="FFFFFF"/>
          <w:lang w:val="en-US" w:eastAsia="en-GB"/>
        </w:rPr>
        <w:fldChar w:fldCharType="end"/>
      </w:r>
      <w:r w:rsidR="004F4AA4" w:rsidRPr="00C60B00">
        <w:rPr>
          <w:b/>
          <w:bCs/>
          <w:shd w:val="clear" w:color="auto" w:fill="FFFFFF"/>
          <w:lang w:val="en-US" w:eastAsia="en-GB"/>
        </w:rPr>
        <w:t>A</w:t>
      </w:r>
      <w:r w:rsidR="00EE3294">
        <w:rPr>
          <w:shd w:val="clear" w:color="auto" w:fill="FFFFFF"/>
          <w:lang w:val="en-US" w:eastAsia="en-GB"/>
        </w:rPr>
        <w:t>)</w:t>
      </w:r>
      <w:r w:rsidR="00253780">
        <w:rPr>
          <w:shd w:val="clear" w:color="auto" w:fill="FFFFFF"/>
          <w:lang w:val="en-US" w:eastAsia="en-GB"/>
        </w:rPr>
        <w:t>.</w:t>
      </w:r>
      <w:r w:rsidR="004F4AA4">
        <w:rPr>
          <w:shd w:val="clear" w:color="auto" w:fill="FFFFFF"/>
          <w:lang w:val="en-US" w:eastAsia="en-GB"/>
        </w:rPr>
        <w:t xml:space="preserve"> </w:t>
      </w:r>
      <w:del w:id="62" w:author="Sebastian Schürmann" w:date="2022-05-04T11:07:00Z">
        <w:r w:rsidR="004F4AA4" w:rsidDel="00FB25AE">
          <w:rPr>
            <w:shd w:val="clear" w:color="auto" w:fill="FFFFFF"/>
            <w:lang w:val="en-US" w:eastAsia="en-GB"/>
          </w:rPr>
          <w:delText xml:space="preserve">The </w:delText>
        </w:r>
        <w:r w:rsidR="00AD0682" w:rsidDel="00FB25AE">
          <w:rPr>
            <w:shd w:val="clear" w:color="auto" w:fill="FFFFFF"/>
            <w:lang w:val="en-US" w:eastAsia="en-GB"/>
          </w:rPr>
          <w:delText>2 PE</w:delText>
        </w:r>
      </w:del>
      <w:ins w:id="63" w:author="Sebastian Schürmann" w:date="2022-05-04T11:07:00Z">
        <w:r w:rsidR="00FB25AE">
          <w:rPr>
            <w:shd w:val="clear" w:color="auto" w:fill="FFFFFF"/>
            <w:lang w:val="en-US" w:eastAsia="en-GB"/>
          </w:rPr>
          <w:t>Two-photon excitation</w:t>
        </w:r>
      </w:ins>
      <w:r w:rsidR="00AD0682">
        <w:rPr>
          <w:shd w:val="clear" w:color="auto" w:fill="FFFFFF"/>
          <w:lang w:val="en-US" w:eastAsia="en-GB"/>
        </w:rPr>
        <w:t xml:space="preserve"> works the same way, but instead of a single excitation photon</w:t>
      </w:r>
      <w:r w:rsidR="00266C37">
        <w:rPr>
          <w:shd w:val="clear" w:color="auto" w:fill="FFFFFF"/>
          <w:lang w:val="en-US" w:eastAsia="en-GB"/>
        </w:rPr>
        <w:t>,</w:t>
      </w:r>
      <w:r w:rsidR="00AD0682">
        <w:rPr>
          <w:shd w:val="clear" w:color="auto" w:fill="FFFFFF"/>
          <w:lang w:val="en-US" w:eastAsia="en-GB"/>
        </w:rPr>
        <w:t xml:space="preserve"> it requires </w:t>
      </w:r>
      <w:ins w:id="64" w:author="Sebastian Schürmann" w:date="2022-05-04T11:07:00Z">
        <w:r w:rsidR="00FB25AE">
          <w:rPr>
            <w:shd w:val="clear" w:color="auto" w:fill="FFFFFF"/>
            <w:lang w:val="en-US" w:eastAsia="en-GB"/>
          </w:rPr>
          <w:t>two</w:t>
        </w:r>
      </w:ins>
      <w:del w:id="65" w:author="Sebastian Schürmann" w:date="2022-05-04T11:07:00Z">
        <w:r w:rsidR="00AD0682" w:rsidDel="00FB25AE">
          <w:rPr>
            <w:shd w:val="clear" w:color="auto" w:fill="FFFFFF"/>
            <w:lang w:val="en-US" w:eastAsia="en-GB"/>
          </w:rPr>
          <w:delText>2</w:delText>
        </w:r>
      </w:del>
      <w:r w:rsidR="00AD0682">
        <w:rPr>
          <w:shd w:val="clear" w:color="auto" w:fill="FFFFFF"/>
          <w:lang w:val="en-US" w:eastAsia="en-GB"/>
        </w:rPr>
        <w:t xml:space="preserve"> </w:t>
      </w:r>
      <w:r w:rsidR="00266C37">
        <w:rPr>
          <w:shd w:val="clear" w:color="auto" w:fill="FFFFFF"/>
          <w:lang w:val="en-US" w:eastAsia="en-GB"/>
        </w:rPr>
        <w:t>incident</w:t>
      </w:r>
      <w:r w:rsidR="00AD0682">
        <w:rPr>
          <w:shd w:val="clear" w:color="auto" w:fill="FFFFFF"/>
          <w:lang w:val="en-US" w:eastAsia="en-GB"/>
        </w:rPr>
        <w:t xml:space="preserve"> photons</w:t>
      </w:r>
      <w:r w:rsidR="00266C37">
        <w:rPr>
          <w:shd w:val="clear" w:color="auto" w:fill="FFFFFF"/>
          <w:lang w:val="en-US" w:eastAsia="en-GB"/>
        </w:rPr>
        <w:t xml:space="preserve"> each with half the energy of the required one. </w:t>
      </w:r>
      <w:r w:rsidR="00C327B3">
        <w:rPr>
          <w:shd w:val="clear" w:color="auto" w:fill="FFFFFF"/>
          <w:lang w:val="en-US" w:eastAsia="en-GB"/>
        </w:rPr>
        <w:t>For</w:t>
      </w:r>
      <w:r w:rsidR="00266C37">
        <w:rPr>
          <w:shd w:val="clear" w:color="auto" w:fill="FFFFFF"/>
          <w:lang w:val="en-US" w:eastAsia="en-GB"/>
        </w:rPr>
        <w:t xml:space="preserve"> this effect to happen, these photons </w:t>
      </w:r>
      <w:r w:rsidR="00C327B3">
        <w:rPr>
          <w:shd w:val="clear" w:color="auto" w:fill="FFFFFF"/>
          <w:lang w:val="en-US" w:eastAsia="en-GB"/>
        </w:rPr>
        <w:t>must</w:t>
      </w:r>
      <w:r w:rsidR="00266C37">
        <w:rPr>
          <w:shd w:val="clear" w:color="auto" w:fill="FFFFFF"/>
          <w:lang w:val="en-US" w:eastAsia="en-GB"/>
        </w:rPr>
        <w:t xml:space="preserve"> </w:t>
      </w:r>
      <w:r w:rsidR="00C327B3">
        <w:rPr>
          <w:shd w:val="clear" w:color="auto" w:fill="FFFFFF"/>
          <w:lang w:val="en-US" w:eastAsia="en-GB"/>
        </w:rPr>
        <w:t xml:space="preserve">hit the same atom simultaneously. </w:t>
      </w:r>
      <w:r w:rsidR="00C4565C">
        <w:rPr>
          <w:shd w:val="clear" w:color="auto" w:fill="FFFFFF"/>
          <w:lang w:val="en-US" w:eastAsia="en-GB"/>
        </w:rPr>
        <w:t xml:space="preserve"> </w:t>
      </w:r>
      <w:r w:rsidR="000A4195">
        <w:rPr>
          <w:shd w:val="clear" w:color="auto" w:fill="FFFFFF"/>
          <w:lang w:val="en-US" w:eastAsia="en-GB"/>
        </w:rPr>
        <w:t>To achieve this seldom event</w:t>
      </w:r>
      <w:r w:rsidR="002E139A">
        <w:rPr>
          <w:shd w:val="clear" w:color="auto" w:fill="FFFFFF"/>
          <w:lang w:val="en-US" w:eastAsia="en-GB"/>
        </w:rPr>
        <w:t xml:space="preserve"> the density of photons must be high.</w:t>
      </w:r>
    </w:p>
    <w:p w14:paraId="3A4B24E1" w14:textId="43CC1833" w:rsidR="00AA6257" w:rsidRPr="00955041" w:rsidRDefault="00253780" w:rsidP="002575CC">
      <w:pPr>
        <w:pStyle w:val="AbkVerz"/>
        <w:rPr>
          <w:shd w:val="clear" w:color="auto" w:fill="FFFFFF"/>
          <w:lang w:val="en-US" w:eastAsia="en-GB"/>
        </w:rPr>
      </w:pPr>
      <w:r>
        <w:rPr>
          <w:shd w:val="clear" w:color="auto" w:fill="FFFFFF"/>
          <w:lang w:val="en-US" w:eastAsia="en-GB"/>
        </w:rPr>
        <w:t xml:space="preserve">The principle of this modality differs from the fluorescent microscope. In a fluorescence microscope, the </w:t>
      </w:r>
      <w:commentRangeStart w:id="66"/>
      <w:r>
        <w:rPr>
          <w:shd w:val="clear" w:color="auto" w:fill="FFFFFF"/>
          <w:lang w:val="en-US" w:eastAsia="en-GB"/>
        </w:rPr>
        <w:t>excitation response of the fluorophore is linea</w:t>
      </w:r>
      <w:r w:rsidR="005F416B">
        <w:rPr>
          <w:shd w:val="clear" w:color="auto" w:fill="FFFFFF"/>
          <w:lang w:val="en-US" w:eastAsia="en-GB"/>
        </w:rPr>
        <w:t>r</w:t>
      </w:r>
      <w:commentRangeEnd w:id="66"/>
      <w:r w:rsidR="00FB25AE">
        <w:rPr>
          <w:rStyle w:val="Kommentarzeichen"/>
        </w:rPr>
        <w:commentReference w:id="66"/>
      </w:r>
      <w:r w:rsidR="005F416B">
        <w:rPr>
          <w:shd w:val="clear" w:color="auto" w:fill="FFFFFF"/>
          <w:lang w:val="en-US" w:eastAsia="en-GB"/>
        </w:rPr>
        <w:t xml:space="preserve">, </w:t>
      </w:r>
      <w:r>
        <w:rPr>
          <w:shd w:val="clear" w:color="auto" w:fill="FFFFFF"/>
          <w:lang w:val="en-US" w:eastAsia="en-GB"/>
        </w:rPr>
        <w:t>more excitation light</w:t>
      </w:r>
      <w:r w:rsidR="005F416B">
        <w:rPr>
          <w:shd w:val="clear" w:color="auto" w:fill="FFFFFF"/>
          <w:lang w:val="en-US" w:eastAsia="en-GB"/>
        </w:rPr>
        <w:t xml:space="preserve"> - </w:t>
      </w:r>
      <w:r>
        <w:rPr>
          <w:shd w:val="clear" w:color="auto" w:fill="FFFFFF"/>
          <w:lang w:val="en-US" w:eastAsia="en-GB"/>
        </w:rPr>
        <w:t>more fluorescence response.</w:t>
      </w:r>
      <w:r w:rsidR="005F416B">
        <w:rPr>
          <w:shd w:val="clear" w:color="auto" w:fill="FFFFFF"/>
          <w:lang w:val="en-US" w:eastAsia="en-GB"/>
        </w:rPr>
        <w:t xml:space="preserve"> But with the 2 PE</w:t>
      </w:r>
      <w:r w:rsidR="00D30567">
        <w:rPr>
          <w:shd w:val="clear" w:color="auto" w:fill="FFFFFF"/>
          <w:lang w:val="en-US" w:eastAsia="en-GB"/>
        </w:rPr>
        <w:t>,</w:t>
      </w:r>
      <w:r w:rsidR="005F416B">
        <w:rPr>
          <w:shd w:val="clear" w:color="auto" w:fill="FFFFFF"/>
          <w:lang w:val="en-US" w:eastAsia="en-GB"/>
        </w:rPr>
        <w:t xml:space="preserve"> it is different (</w:t>
      </w:r>
      <w:r w:rsidR="005F416B" w:rsidRPr="00C60B00">
        <w:rPr>
          <w:b/>
          <w:bCs/>
          <w:shd w:val="clear" w:color="auto" w:fill="FFFFFF"/>
          <w:lang w:val="en-US" w:eastAsia="en-GB"/>
        </w:rPr>
        <w:fldChar w:fldCharType="begin"/>
      </w:r>
      <w:r w:rsidR="005F416B" w:rsidRPr="00C60B00">
        <w:rPr>
          <w:b/>
          <w:bCs/>
          <w:shd w:val="clear" w:color="auto" w:fill="FFFFFF"/>
          <w:lang w:val="en-US" w:eastAsia="en-GB"/>
        </w:rPr>
        <w:instrText xml:space="preserve"> REF _Ref93248855 \h </w:instrText>
      </w:r>
      <w:r w:rsidR="00C60B00">
        <w:rPr>
          <w:b/>
          <w:bCs/>
          <w:shd w:val="clear" w:color="auto" w:fill="FFFFFF"/>
          <w:lang w:val="en-US" w:eastAsia="en-GB"/>
        </w:rPr>
        <w:instrText xml:space="preserve"> \* MERGEFORMAT </w:instrText>
      </w:r>
      <w:r w:rsidR="005F416B" w:rsidRPr="00C60B00">
        <w:rPr>
          <w:b/>
          <w:bCs/>
          <w:shd w:val="clear" w:color="auto" w:fill="FFFFFF"/>
          <w:lang w:val="en-US" w:eastAsia="en-GB"/>
        </w:rPr>
      </w:r>
      <w:r w:rsidR="005F416B" w:rsidRPr="00C60B00">
        <w:rPr>
          <w:b/>
          <w:bCs/>
          <w:shd w:val="clear" w:color="auto" w:fill="FFFFFF"/>
          <w:lang w:val="en-US" w:eastAsia="en-GB"/>
        </w:rPr>
        <w:fldChar w:fldCharType="separate"/>
      </w:r>
      <w:r w:rsidR="00546E1C" w:rsidRPr="00C60B00">
        <w:rPr>
          <w:b/>
          <w:bCs/>
          <w:lang w:val="en-US"/>
        </w:rPr>
        <w:t>Figure</w:t>
      </w:r>
      <w:r w:rsidR="00546E1C" w:rsidRPr="00546E1C">
        <w:rPr>
          <w:b/>
          <w:bCs/>
          <w:lang w:val="en-US"/>
        </w:rPr>
        <w:t xml:space="preserve"> </w:t>
      </w:r>
      <w:r w:rsidR="00546E1C" w:rsidRPr="00546E1C">
        <w:rPr>
          <w:b/>
          <w:bCs/>
          <w:noProof/>
          <w:lang w:val="en-US"/>
        </w:rPr>
        <w:t>2</w:t>
      </w:r>
      <w:r w:rsidR="005F416B" w:rsidRPr="00C60B00">
        <w:rPr>
          <w:b/>
          <w:bCs/>
          <w:shd w:val="clear" w:color="auto" w:fill="FFFFFF"/>
          <w:lang w:val="en-US" w:eastAsia="en-GB"/>
        </w:rPr>
        <w:fldChar w:fldCharType="end"/>
      </w:r>
      <w:r w:rsidR="005F416B" w:rsidRPr="00C60B00">
        <w:rPr>
          <w:b/>
          <w:bCs/>
          <w:shd w:val="clear" w:color="auto" w:fill="FFFFFF"/>
          <w:lang w:val="en-US" w:eastAsia="en-GB"/>
        </w:rPr>
        <w:t>B</w:t>
      </w:r>
      <w:r w:rsidR="005F416B">
        <w:rPr>
          <w:shd w:val="clear" w:color="auto" w:fill="FFFFFF"/>
          <w:lang w:val="en-US" w:eastAsia="en-GB"/>
        </w:rPr>
        <w:t>). Excitation is visible only at the focal point</w:t>
      </w:r>
      <w:r w:rsidR="00815110">
        <w:rPr>
          <w:shd w:val="clear" w:color="auto" w:fill="FFFFFF"/>
          <w:lang w:val="en-US" w:eastAsia="en-GB"/>
        </w:rPr>
        <w:t xml:space="preserve"> – the place where the photon density will be the highest.</w:t>
      </w:r>
    </w:p>
    <w:p w14:paraId="2AC45714" w14:textId="7D8F285B" w:rsidR="003C5217" w:rsidRDefault="002B739A" w:rsidP="003C5217">
      <w:pPr>
        <w:pStyle w:val="AbkVerz"/>
        <w:keepNext/>
      </w:pPr>
      <w:r w:rsidRPr="002B739A">
        <w:rPr>
          <w:rFonts w:ascii="Times New Roman" w:hAnsi="Times New Roman"/>
          <w:noProof/>
          <w:lang w:eastAsia="en-GB"/>
        </w:rPr>
        <w:lastRenderedPageBreak/>
        <w:drawing>
          <wp:inline distT="0" distB="0" distL="0" distR="0" wp14:anchorId="48947240" wp14:editId="05894C57">
            <wp:extent cx="5039360" cy="1993900"/>
            <wp:effectExtent l="0" t="0" r="2540" b="0"/>
            <wp:docPr id="13" name="Picture 13"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diagram&#10;&#10;Description automatically generated"/>
                    <pic:cNvPicPr/>
                  </pic:nvPicPr>
                  <pic:blipFill>
                    <a:blip r:embed="rId21"/>
                    <a:stretch>
                      <a:fillRect/>
                    </a:stretch>
                  </pic:blipFill>
                  <pic:spPr>
                    <a:xfrm>
                      <a:off x="0" y="0"/>
                      <a:ext cx="5039360" cy="1993900"/>
                    </a:xfrm>
                    <a:prstGeom prst="rect">
                      <a:avLst/>
                    </a:prstGeom>
                  </pic:spPr>
                </pic:pic>
              </a:graphicData>
            </a:graphic>
          </wp:inline>
        </w:drawing>
      </w:r>
    </w:p>
    <w:p w14:paraId="2F18CFCA" w14:textId="31A87F1F" w:rsidR="00A751B8" w:rsidRPr="00DB1D6E" w:rsidRDefault="003C5217" w:rsidP="00FB25AE">
      <w:pPr>
        <w:pStyle w:val="Beschriftung"/>
        <w:jc w:val="both"/>
        <w:rPr>
          <w:rFonts w:ascii="Times New Roman" w:hAnsi="Times New Roman"/>
          <w:lang w:val="en-US" w:eastAsia="en-GB"/>
        </w:rPr>
        <w:pPrChange w:id="67" w:author="Sebastian Schürmann" w:date="2022-05-04T11:09:00Z">
          <w:pPr>
            <w:pStyle w:val="Beschriftung"/>
          </w:pPr>
        </w:pPrChange>
      </w:pPr>
      <w:bookmarkStart w:id="68" w:name="_Ref93248855"/>
      <w:r w:rsidRPr="00FB25AE">
        <w:rPr>
          <w:b/>
          <w:bCs w:val="0"/>
          <w:lang w:val="en-US"/>
        </w:rPr>
        <w:t>Figure</w:t>
      </w:r>
      <w:r w:rsidRPr="00FB25AE">
        <w:rPr>
          <w:b/>
          <w:lang w:val="en-US"/>
          <w:rPrChange w:id="69" w:author="Sebastian Schürmann" w:date="2022-05-04T11:09:00Z">
            <w:rPr>
              <w:lang w:val="en-US"/>
            </w:rPr>
          </w:rPrChange>
        </w:rPr>
        <w:t xml:space="preserve"> </w:t>
      </w:r>
      <w:r w:rsidRPr="00FB25AE">
        <w:rPr>
          <w:b/>
          <w:rPrChange w:id="70" w:author="Sebastian Schürmann" w:date="2022-05-04T11:09:00Z">
            <w:rPr/>
          </w:rPrChange>
        </w:rPr>
        <w:fldChar w:fldCharType="begin"/>
      </w:r>
      <w:r w:rsidRPr="00FB25AE">
        <w:rPr>
          <w:b/>
          <w:lang w:val="en-US"/>
          <w:rPrChange w:id="71" w:author="Sebastian Schürmann" w:date="2022-05-04T11:09:00Z">
            <w:rPr>
              <w:lang w:val="en-US"/>
            </w:rPr>
          </w:rPrChange>
        </w:rPr>
        <w:instrText xml:space="preserve"> SEQ Figure \* ARABIC </w:instrText>
      </w:r>
      <w:r w:rsidRPr="00FB25AE">
        <w:rPr>
          <w:b/>
          <w:rPrChange w:id="72" w:author="Sebastian Schürmann" w:date="2022-05-04T11:09:00Z">
            <w:rPr/>
          </w:rPrChange>
        </w:rPr>
        <w:fldChar w:fldCharType="separate"/>
      </w:r>
      <w:r w:rsidR="00546E1C" w:rsidRPr="00FB25AE">
        <w:rPr>
          <w:b/>
          <w:noProof/>
          <w:lang w:val="en-US"/>
          <w:rPrChange w:id="73" w:author="Sebastian Schürmann" w:date="2022-05-04T11:09:00Z">
            <w:rPr>
              <w:noProof/>
              <w:lang w:val="en-US"/>
            </w:rPr>
          </w:rPrChange>
        </w:rPr>
        <w:t>2</w:t>
      </w:r>
      <w:r w:rsidRPr="00FB25AE">
        <w:rPr>
          <w:b/>
          <w:rPrChange w:id="74" w:author="Sebastian Schürmann" w:date="2022-05-04T11:09:00Z">
            <w:rPr/>
          </w:rPrChange>
        </w:rPr>
        <w:fldChar w:fldCharType="end"/>
      </w:r>
      <w:bookmarkEnd w:id="68"/>
      <w:r w:rsidR="00570055" w:rsidRPr="00FB25AE">
        <w:rPr>
          <w:b/>
          <w:lang w:val="en-US"/>
          <w:rPrChange w:id="75" w:author="Sebastian Schürmann" w:date="2022-05-04T11:09:00Z">
            <w:rPr>
              <w:lang w:val="en-US"/>
            </w:rPr>
          </w:rPrChange>
        </w:rPr>
        <w:t xml:space="preserve"> A</w:t>
      </w:r>
      <w:r w:rsidR="00570055" w:rsidRPr="00570055">
        <w:rPr>
          <w:lang w:val="en-US"/>
        </w:rPr>
        <w:t>:</w:t>
      </w:r>
      <w:r w:rsidRPr="00570055">
        <w:rPr>
          <w:lang w:val="en-US"/>
        </w:rPr>
        <w:t xml:space="preserve"> </w:t>
      </w:r>
      <w:r w:rsidR="00C105A2" w:rsidRPr="00570055">
        <w:rPr>
          <w:lang w:val="en-US"/>
        </w:rPr>
        <w:t>Multiphoton fluorescence</w:t>
      </w:r>
      <w:r w:rsidR="00570055" w:rsidRPr="00570055">
        <w:rPr>
          <w:lang w:val="en-US"/>
        </w:rPr>
        <w:t xml:space="preserve"> </w:t>
      </w:r>
      <w:r w:rsidR="00570055">
        <w:rPr>
          <w:lang w:val="en-US"/>
        </w:rPr>
        <w:t>energy</w:t>
      </w:r>
      <w:r w:rsidR="00367099">
        <w:rPr>
          <w:lang w:val="en-US"/>
        </w:rPr>
        <w:t xml:space="preserve"> diagram</w:t>
      </w:r>
      <w:r w:rsidR="00844572">
        <w:rPr>
          <w:lang w:val="en-US"/>
        </w:rPr>
        <w:t xml:space="preserve"> comparison of a single-photon </w:t>
      </w:r>
      <w:r w:rsidR="00C25248">
        <w:rPr>
          <w:lang w:val="en-US"/>
        </w:rPr>
        <w:t xml:space="preserve">(1 PE) </w:t>
      </w:r>
      <w:r w:rsidR="00844572">
        <w:rPr>
          <w:lang w:val="en-US"/>
        </w:rPr>
        <w:t>fluorescence and two-photon</w:t>
      </w:r>
      <w:r w:rsidR="00C25248">
        <w:rPr>
          <w:lang w:val="en-US"/>
        </w:rPr>
        <w:t xml:space="preserve"> (2 PE)</w:t>
      </w:r>
      <w:r w:rsidR="00844572">
        <w:rPr>
          <w:lang w:val="en-US"/>
        </w:rPr>
        <w:t xml:space="preserve"> fluorescence. In two-photon fluorescence</w:t>
      </w:r>
      <w:r w:rsidR="001805DD">
        <w:rPr>
          <w:lang w:val="en-US"/>
        </w:rPr>
        <w:t>,</w:t>
      </w:r>
      <w:r w:rsidR="00844572">
        <w:rPr>
          <w:lang w:val="en-US"/>
        </w:rPr>
        <w:t xml:space="preserve"> </w:t>
      </w:r>
      <w:r w:rsidR="00FC3DA2">
        <w:rPr>
          <w:lang w:val="en-US"/>
        </w:rPr>
        <w:t xml:space="preserve">2 photons of the energy twice lower than required are exciting </w:t>
      </w:r>
      <w:r w:rsidR="001805DD">
        <w:rPr>
          <w:lang w:val="en-US"/>
        </w:rPr>
        <w:t>electrons</w:t>
      </w:r>
      <w:r w:rsidR="00FC3DA2">
        <w:rPr>
          <w:lang w:val="en-US"/>
        </w:rPr>
        <w:t xml:space="preserve"> together</w:t>
      </w:r>
      <w:r w:rsidR="00736A73">
        <w:rPr>
          <w:lang w:val="en-US"/>
        </w:rPr>
        <w:t>. This is achieved by higher</w:t>
      </w:r>
      <w:r w:rsidR="00394E3F">
        <w:rPr>
          <w:lang w:val="en-US"/>
        </w:rPr>
        <w:t xml:space="preserve"> energy density which results in </w:t>
      </w:r>
      <w:r w:rsidR="001805DD">
        <w:rPr>
          <w:lang w:val="en-US"/>
        </w:rPr>
        <w:t xml:space="preserve">a </w:t>
      </w:r>
      <w:r w:rsidR="00394E3F">
        <w:rPr>
          <w:lang w:val="en-US"/>
        </w:rPr>
        <w:t xml:space="preserve">higher probability of excitation </w:t>
      </w:r>
      <w:r w:rsidR="001805DD">
        <w:rPr>
          <w:lang w:val="en-US"/>
        </w:rPr>
        <w:t>events</w:t>
      </w:r>
      <w:r w:rsidR="00394E3F">
        <w:rPr>
          <w:lang w:val="en-US"/>
        </w:rPr>
        <w:t xml:space="preserve"> </w:t>
      </w:r>
      <w:r w:rsidR="001805DD">
        <w:rPr>
          <w:lang w:val="en-US"/>
        </w:rPr>
        <w:t>happening</w:t>
      </w:r>
      <w:r w:rsidR="00394E3F">
        <w:rPr>
          <w:lang w:val="en-US"/>
        </w:rPr>
        <w:t>.</w:t>
      </w:r>
      <w:r w:rsidR="005A736F">
        <w:rPr>
          <w:lang w:val="en-US"/>
        </w:rPr>
        <w:t xml:space="preserve"> </w:t>
      </w:r>
      <w:r w:rsidR="005A736F" w:rsidRPr="00FB25AE">
        <w:rPr>
          <w:b/>
          <w:lang w:val="en-US"/>
          <w:rPrChange w:id="76" w:author="Sebastian Schürmann" w:date="2022-05-04T11:09:00Z">
            <w:rPr>
              <w:lang w:val="en-US"/>
            </w:rPr>
          </w:rPrChange>
        </w:rPr>
        <w:t>B</w:t>
      </w:r>
      <w:r w:rsidR="005A736F">
        <w:rPr>
          <w:lang w:val="en-US"/>
        </w:rPr>
        <w:t xml:space="preserve">: The comparison of the </w:t>
      </w:r>
      <w:r w:rsidR="00C25248">
        <w:rPr>
          <w:lang w:val="en-US"/>
        </w:rPr>
        <w:t xml:space="preserve">excited volumes – 1 PE </w:t>
      </w:r>
      <w:r w:rsidR="00130D22" w:rsidRPr="00130D22">
        <w:rPr>
          <w:lang w:val="en-US"/>
        </w:rPr>
        <w:softHyphen/>
      </w:r>
      <w:r w:rsidR="00130D22" w:rsidRPr="00130D22">
        <w:rPr>
          <w:lang w:val="en-US"/>
        </w:rPr>
        <w:softHyphen/>
      </w:r>
      <w:r w:rsidR="00130D22" w:rsidRPr="00130D22">
        <w:rPr>
          <w:lang w:val="en-US"/>
        </w:rPr>
        <w:softHyphen/>
      </w:r>
      <w:r w:rsidR="00734119" w:rsidRPr="00130D22">
        <w:rPr>
          <w:lang w:val="en-US"/>
        </w:rPr>
        <w:t>has</w:t>
      </w:r>
      <w:r w:rsidR="00734119">
        <w:rPr>
          <w:lang w:val="en-US"/>
        </w:rPr>
        <w:t xml:space="preserve"> a lot of </w:t>
      </w:r>
      <w:r w:rsidR="00DC708B">
        <w:rPr>
          <w:lang w:val="en-US"/>
        </w:rPr>
        <w:t>exciting</w:t>
      </w:r>
      <w:r w:rsidR="00734119">
        <w:rPr>
          <w:lang w:val="en-US"/>
        </w:rPr>
        <w:t xml:space="preserve"> molecules out of the focal plane which results in </w:t>
      </w:r>
      <w:r w:rsidR="00A316EB">
        <w:rPr>
          <w:lang w:val="en-US"/>
        </w:rPr>
        <w:t>worse image quality, compared to 2 PE.</w:t>
      </w:r>
    </w:p>
    <w:p w14:paraId="19C79122" w14:textId="7FEE822A" w:rsidR="00BE17CF" w:rsidRPr="00570055" w:rsidRDefault="00DB1D6E" w:rsidP="00712235">
      <w:pPr>
        <w:pStyle w:val="AbkVerz"/>
        <w:rPr>
          <w:lang w:val="en-US"/>
        </w:rPr>
      </w:pPr>
      <w:r w:rsidRPr="00740754">
        <w:rPr>
          <w:lang w:val="en-US"/>
        </w:rPr>
        <w:t>MPM has found important applications in nonlinear materials characterization, biological research, and diagnosing medical conditions.</w:t>
      </w:r>
      <w:r>
        <w:rPr>
          <w:lang w:val="en-US"/>
        </w:rPr>
        <w:t xml:space="preserve"> The data in this thesis was acquired using th</w:t>
      </w:r>
      <w:r w:rsidR="00712235">
        <w:rPr>
          <w:lang w:val="en-US"/>
        </w:rPr>
        <w:t>is modality.</w:t>
      </w:r>
    </w:p>
    <w:p w14:paraId="0F01BC19" w14:textId="0ECEF0DD" w:rsidR="00270DEE" w:rsidRPr="006F29DA" w:rsidRDefault="00270DEE" w:rsidP="006F3FE0">
      <w:pPr>
        <w:pStyle w:val="berschrift2"/>
        <w:rPr>
          <w:lang w:val="en-US" w:eastAsia="en-GB"/>
        </w:rPr>
      </w:pPr>
      <w:bookmarkStart w:id="77" w:name="_Toc101120022"/>
      <w:commentRangeStart w:id="78"/>
      <w:r w:rsidRPr="006F29DA">
        <w:rPr>
          <w:lang w:val="en-US" w:eastAsia="en-GB"/>
        </w:rPr>
        <w:t>Aims of Image Analysis</w:t>
      </w:r>
      <w:bookmarkEnd w:id="77"/>
      <w:r w:rsidRPr="006F29DA">
        <w:rPr>
          <w:lang w:val="en-US" w:eastAsia="en-GB"/>
        </w:rPr>
        <w:t xml:space="preserve"> </w:t>
      </w:r>
      <w:commentRangeEnd w:id="78"/>
      <w:r w:rsidR="00FB25AE">
        <w:rPr>
          <w:rStyle w:val="Kommentarzeichen"/>
          <w:rFonts w:ascii="Cambria" w:hAnsi="Cambria"/>
          <w:b w:val="0"/>
          <w:bCs w:val="0"/>
        </w:rPr>
        <w:commentReference w:id="78"/>
      </w:r>
    </w:p>
    <w:p w14:paraId="22AA5538" w14:textId="42763C0E" w:rsidR="00D317BB" w:rsidRPr="006F29DA" w:rsidRDefault="00AE745B" w:rsidP="00D317BB">
      <w:pPr>
        <w:pStyle w:val="Textkrper"/>
        <w:rPr>
          <w:lang w:val="en-US" w:eastAsia="en-GB"/>
        </w:rPr>
      </w:pPr>
      <w:r>
        <w:rPr>
          <w:lang w:val="en-US" w:eastAsia="en-GB"/>
        </w:rPr>
        <w:t>For the experiment conduction</w:t>
      </w:r>
      <w:r w:rsidR="000722E4">
        <w:rPr>
          <w:lang w:val="en-US" w:eastAsia="en-GB"/>
        </w:rPr>
        <w:t>,</w:t>
      </w:r>
      <w:r>
        <w:rPr>
          <w:lang w:val="en-US" w:eastAsia="en-GB"/>
        </w:rPr>
        <w:t xml:space="preserve"> the </w:t>
      </w:r>
      <w:r w:rsidR="001E4C63">
        <w:rPr>
          <w:lang w:val="en-US" w:eastAsia="en-GB"/>
        </w:rPr>
        <w:t>data is acquired by any given sensor</w:t>
      </w:r>
      <w:r w:rsidR="004D599D">
        <w:rPr>
          <w:lang w:val="en-US" w:eastAsia="en-GB"/>
        </w:rPr>
        <w:t xml:space="preserve"> (</w:t>
      </w:r>
      <w:commentRangeStart w:id="79"/>
      <w:r w:rsidR="004D599D">
        <w:rPr>
          <w:lang w:val="en-US" w:eastAsia="en-GB"/>
        </w:rPr>
        <w:t>camera matrix in our case</w:t>
      </w:r>
      <w:commentRangeEnd w:id="79"/>
      <w:r w:rsidR="00FB25AE">
        <w:rPr>
          <w:rStyle w:val="Kommentarzeichen"/>
        </w:rPr>
        <w:commentReference w:id="79"/>
      </w:r>
      <w:r w:rsidR="004D599D">
        <w:rPr>
          <w:lang w:val="en-US" w:eastAsia="en-GB"/>
        </w:rPr>
        <w:t xml:space="preserve">). </w:t>
      </w:r>
      <w:commentRangeStart w:id="80"/>
      <w:r w:rsidR="004D599D">
        <w:rPr>
          <w:lang w:val="en-US" w:eastAsia="en-GB"/>
        </w:rPr>
        <w:t xml:space="preserve">This raw information doesn’t give a lot to </w:t>
      </w:r>
      <w:r w:rsidR="000722E4">
        <w:rPr>
          <w:lang w:val="en-US" w:eastAsia="en-GB"/>
        </w:rPr>
        <w:t>scientists</w:t>
      </w:r>
      <w:commentRangeEnd w:id="80"/>
      <w:r w:rsidR="00F2266B">
        <w:rPr>
          <w:rStyle w:val="Kommentarzeichen"/>
        </w:rPr>
        <w:commentReference w:id="80"/>
      </w:r>
      <w:r w:rsidR="004D599D">
        <w:rPr>
          <w:lang w:val="en-US" w:eastAsia="en-GB"/>
        </w:rPr>
        <w:t xml:space="preserve">. </w:t>
      </w:r>
      <w:r w:rsidR="002E66D3">
        <w:rPr>
          <w:lang w:val="en-US" w:eastAsia="en-GB"/>
        </w:rPr>
        <w:t>To</w:t>
      </w:r>
      <w:r w:rsidR="004D599D">
        <w:rPr>
          <w:lang w:val="en-US" w:eastAsia="en-GB"/>
        </w:rPr>
        <w:t xml:space="preserve"> prove the hypothesis this information </w:t>
      </w:r>
      <w:r w:rsidR="002E66D3">
        <w:rPr>
          <w:lang w:val="en-US" w:eastAsia="en-GB"/>
        </w:rPr>
        <w:t>must</w:t>
      </w:r>
      <w:r w:rsidR="004D599D">
        <w:rPr>
          <w:lang w:val="en-US" w:eastAsia="en-GB"/>
        </w:rPr>
        <w:t xml:space="preserve"> be </w:t>
      </w:r>
      <w:r w:rsidR="002E66D3">
        <w:rPr>
          <w:lang w:val="en-US" w:eastAsia="en-GB"/>
        </w:rPr>
        <w:t xml:space="preserve">cleaned, distilled, and processed. </w:t>
      </w:r>
      <w:r w:rsidR="000722E4">
        <w:rPr>
          <w:lang w:val="en-US" w:eastAsia="en-GB"/>
        </w:rPr>
        <w:t>All</w:t>
      </w:r>
      <w:r w:rsidR="00D15916">
        <w:rPr>
          <w:lang w:val="en-US" w:eastAsia="en-GB"/>
        </w:rPr>
        <w:t xml:space="preserve"> these tasks are faced by image analysis – the</w:t>
      </w:r>
      <w:r w:rsidR="008F333D">
        <w:rPr>
          <w:lang w:val="en-US" w:eastAsia="en-GB"/>
        </w:rPr>
        <w:t xml:space="preserve"> field of science and the</w:t>
      </w:r>
      <w:r w:rsidR="00D15916">
        <w:rPr>
          <w:lang w:val="en-US" w:eastAsia="en-GB"/>
        </w:rPr>
        <w:t xml:space="preserve"> mathematical</w:t>
      </w:r>
      <w:r w:rsidR="00BD42C0">
        <w:rPr>
          <w:lang w:val="en-US" w:eastAsia="en-GB"/>
        </w:rPr>
        <w:t xml:space="preserve"> </w:t>
      </w:r>
      <w:r w:rsidR="00D15916">
        <w:rPr>
          <w:lang w:val="en-US" w:eastAsia="en-GB"/>
        </w:rPr>
        <w:t>toolset</w:t>
      </w:r>
      <w:r w:rsidR="008F333D">
        <w:rPr>
          <w:lang w:val="en-US" w:eastAsia="en-GB"/>
        </w:rPr>
        <w:t>.</w:t>
      </w:r>
      <w:r w:rsidR="000722E4">
        <w:rPr>
          <w:lang w:val="en-US" w:eastAsia="en-GB"/>
        </w:rPr>
        <w:t xml:space="preserve"> I</w:t>
      </w:r>
      <w:r w:rsidR="00623E69">
        <w:rPr>
          <w:lang w:val="en-US" w:eastAsia="en-GB"/>
        </w:rPr>
        <w:t xml:space="preserve">mage analysis involves processing images into </w:t>
      </w:r>
      <w:r w:rsidR="001A5BD9">
        <w:rPr>
          <w:lang w:val="en-US" w:eastAsia="en-GB"/>
        </w:rPr>
        <w:t xml:space="preserve">fundamental components to extract </w:t>
      </w:r>
      <w:r w:rsidR="000F0D86">
        <w:rPr>
          <w:lang w:val="en-US" w:eastAsia="en-GB"/>
        </w:rPr>
        <w:t>important</w:t>
      </w:r>
      <w:r w:rsidR="001A5BD9">
        <w:rPr>
          <w:lang w:val="en-US" w:eastAsia="en-GB"/>
        </w:rPr>
        <w:t xml:space="preserve"> information. It may involve</w:t>
      </w:r>
      <w:r w:rsidR="005656F4">
        <w:rPr>
          <w:lang w:val="en-US" w:eastAsia="en-GB"/>
        </w:rPr>
        <w:t xml:space="preserve"> tasks such as </w:t>
      </w:r>
      <w:commentRangeStart w:id="81"/>
      <w:r w:rsidR="005656F4">
        <w:rPr>
          <w:lang w:val="en-US" w:eastAsia="en-GB"/>
        </w:rPr>
        <w:t>finding shapes, detecting edges, removing noise, counting objects, texture analysis</w:t>
      </w:r>
      <w:commentRangeEnd w:id="81"/>
      <w:r w:rsidR="00324698">
        <w:rPr>
          <w:rStyle w:val="Kommentarzeichen"/>
        </w:rPr>
        <w:commentReference w:id="81"/>
      </w:r>
      <w:r w:rsidR="000722E4">
        <w:rPr>
          <w:lang w:val="en-US" w:eastAsia="en-GB"/>
        </w:rPr>
        <w:t>,</w:t>
      </w:r>
      <w:r w:rsidR="007B53C3">
        <w:rPr>
          <w:lang w:val="en-US" w:eastAsia="en-GB"/>
        </w:rPr>
        <w:t xml:space="preserve"> etc.</w:t>
      </w:r>
      <w:r w:rsidR="00AA50AA">
        <w:rPr>
          <w:lang w:val="en-US" w:eastAsia="en-GB"/>
        </w:rPr>
        <w:t xml:space="preserve"> </w:t>
      </w:r>
      <w:commentRangeStart w:id="82"/>
      <w:r w:rsidR="00D317BB">
        <w:rPr>
          <w:lang w:val="en-US" w:eastAsia="en-GB"/>
        </w:rPr>
        <w:t>In this Thesis</w:t>
      </w:r>
      <w:r w:rsidR="000722E4">
        <w:rPr>
          <w:lang w:val="en-US" w:eastAsia="en-GB"/>
        </w:rPr>
        <w:t>,</w:t>
      </w:r>
      <w:r w:rsidR="00D317BB">
        <w:rPr>
          <w:lang w:val="en-US" w:eastAsia="en-GB"/>
        </w:rPr>
        <w:t xml:space="preserve"> only the segmentation procedure will be explained.</w:t>
      </w:r>
      <w:commentRangeEnd w:id="82"/>
      <w:r w:rsidR="00F2266B">
        <w:rPr>
          <w:rStyle w:val="Kommentarzeichen"/>
        </w:rPr>
        <w:commentReference w:id="82"/>
      </w:r>
    </w:p>
    <w:p w14:paraId="056A86FE" w14:textId="77777777" w:rsidR="00270DEE" w:rsidRPr="006F29DA" w:rsidRDefault="00270DEE" w:rsidP="00270DEE">
      <w:pPr>
        <w:pStyle w:val="Textkrper"/>
        <w:rPr>
          <w:lang w:val="en-US" w:eastAsia="en-GB"/>
        </w:rPr>
      </w:pPr>
    </w:p>
    <w:p w14:paraId="1B4730CB" w14:textId="77777777" w:rsidR="009754D9" w:rsidRDefault="00270DEE" w:rsidP="009754D9">
      <w:pPr>
        <w:pStyle w:val="berschrift2"/>
        <w:rPr>
          <w:lang w:val="en-US" w:eastAsia="en-GB"/>
        </w:rPr>
      </w:pPr>
      <w:bookmarkStart w:id="83" w:name="_Toc101120023"/>
      <w:r w:rsidRPr="006F29DA">
        <w:rPr>
          <w:lang w:val="en-US" w:eastAsia="en-GB"/>
        </w:rPr>
        <w:lastRenderedPageBreak/>
        <w:t>Machine learning in image processing</w:t>
      </w:r>
      <w:bookmarkEnd w:id="83"/>
    </w:p>
    <w:p w14:paraId="3D6E57AA" w14:textId="7CF3FAD4" w:rsidR="007435A1" w:rsidRDefault="005F5C8E" w:rsidP="009754D9">
      <w:pPr>
        <w:pStyle w:val="AbkVerz"/>
        <w:rPr>
          <w:lang w:val="en-US" w:eastAsia="en-GB"/>
        </w:rPr>
      </w:pPr>
      <w:r>
        <w:rPr>
          <w:lang w:val="en-US" w:eastAsia="en-GB"/>
        </w:rPr>
        <w:t>Machine learning</w:t>
      </w:r>
      <w:r w:rsidR="006A2C0E">
        <w:rPr>
          <w:lang w:val="en-US" w:eastAsia="en-GB"/>
        </w:rPr>
        <w:t xml:space="preserve"> </w:t>
      </w:r>
      <w:r w:rsidR="0062451B">
        <w:rPr>
          <w:lang w:val="en-US" w:eastAsia="en-GB"/>
        </w:rPr>
        <w:t xml:space="preserve">is </w:t>
      </w:r>
      <w:r w:rsidR="0065496F">
        <w:rPr>
          <w:lang w:val="en-US" w:eastAsia="en-GB"/>
        </w:rPr>
        <w:t>a set of</w:t>
      </w:r>
      <w:r w:rsidR="0062451B">
        <w:rPr>
          <w:lang w:val="en-US" w:eastAsia="en-GB"/>
        </w:rPr>
        <w:t xml:space="preserve"> sophisticated mathematical operations </w:t>
      </w:r>
      <w:r w:rsidR="007E00EC">
        <w:rPr>
          <w:lang w:val="en-US" w:eastAsia="en-GB"/>
        </w:rPr>
        <w:t>performed on</w:t>
      </w:r>
      <w:r w:rsidR="0062451B">
        <w:rPr>
          <w:lang w:val="en-US" w:eastAsia="en-GB"/>
        </w:rPr>
        <w:t xml:space="preserve"> data</w:t>
      </w:r>
      <w:r w:rsidR="007E00EC">
        <w:rPr>
          <w:lang w:val="en-US" w:eastAsia="en-GB"/>
        </w:rPr>
        <w:t xml:space="preserve"> to receive </w:t>
      </w:r>
      <w:r w:rsidR="000F0D86">
        <w:rPr>
          <w:lang w:val="en-US" w:eastAsia="en-GB"/>
        </w:rPr>
        <w:t>an</w:t>
      </w:r>
      <w:r w:rsidR="007E00EC">
        <w:rPr>
          <w:lang w:val="en-US" w:eastAsia="en-GB"/>
        </w:rPr>
        <w:t xml:space="preserve"> </w:t>
      </w:r>
      <w:r w:rsidR="00D92D07">
        <w:rPr>
          <w:lang w:val="en-US" w:eastAsia="en-GB"/>
        </w:rPr>
        <w:t>expressive</w:t>
      </w:r>
      <w:r w:rsidR="007E00EC">
        <w:rPr>
          <w:lang w:val="en-US" w:eastAsia="en-GB"/>
        </w:rPr>
        <w:t xml:space="preserve"> result from it. </w:t>
      </w:r>
      <w:r w:rsidR="00647713">
        <w:rPr>
          <w:lang w:val="en-US" w:eastAsia="en-GB"/>
        </w:rPr>
        <w:t xml:space="preserve">These algorithms are </w:t>
      </w:r>
      <w:r w:rsidR="002D040E">
        <w:rPr>
          <w:lang w:val="en-US" w:eastAsia="en-GB"/>
        </w:rPr>
        <w:t xml:space="preserve">conventionally generalized in form of </w:t>
      </w:r>
      <w:r w:rsidR="000F0D86">
        <w:rPr>
          <w:lang w:val="en-US" w:eastAsia="en-GB"/>
        </w:rPr>
        <w:t xml:space="preserve">a </w:t>
      </w:r>
      <w:r w:rsidR="002D040E">
        <w:rPr>
          <w:lang w:val="en-US" w:eastAsia="en-GB"/>
        </w:rPr>
        <w:t>pattern recognition pipeline (</w:t>
      </w:r>
      <w:r w:rsidR="002D040E">
        <w:rPr>
          <w:lang w:val="en-US" w:eastAsia="en-GB"/>
        </w:rPr>
        <w:fldChar w:fldCharType="begin"/>
      </w:r>
      <w:r w:rsidR="002D040E">
        <w:rPr>
          <w:lang w:val="en-US" w:eastAsia="en-GB"/>
        </w:rPr>
        <w:instrText xml:space="preserve"> REF _Ref84190402 \h </w:instrText>
      </w:r>
      <w:r w:rsidR="00C60B00">
        <w:rPr>
          <w:lang w:val="en-US" w:eastAsia="en-GB"/>
        </w:rPr>
        <w:instrText xml:space="preserve"> \* MERGEFORMAT </w:instrText>
      </w:r>
      <w:r w:rsidR="002D040E">
        <w:rPr>
          <w:lang w:val="en-US" w:eastAsia="en-GB"/>
        </w:rPr>
      </w:r>
      <w:r w:rsidR="002D040E">
        <w:rPr>
          <w:lang w:val="en-US" w:eastAsia="en-GB"/>
        </w:rPr>
        <w:fldChar w:fldCharType="separate"/>
      </w:r>
      <w:r w:rsidR="00546E1C" w:rsidRPr="00C60B00">
        <w:rPr>
          <w:b/>
          <w:bCs/>
          <w:lang w:val="en-US"/>
        </w:rPr>
        <w:t>Figure</w:t>
      </w:r>
      <w:r w:rsidR="00546E1C" w:rsidRPr="00546E1C">
        <w:rPr>
          <w:b/>
          <w:bCs/>
          <w:lang w:val="en-US"/>
        </w:rPr>
        <w:t xml:space="preserve"> </w:t>
      </w:r>
      <w:r w:rsidR="00546E1C">
        <w:rPr>
          <w:b/>
          <w:bCs/>
          <w:noProof/>
          <w:lang w:val="en-US"/>
        </w:rPr>
        <w:t>3</w:t>
      </w:r>
      <w:r w:rsidR="002D040E">
        <w:rPr>
          <w:lang w:val="en-US" w:eastAsia="en-GB"/>
        </w:rPr>
        <w:fldChar w:fldCharType="end"/>
      </w:r>
      <w:r w:rsidR="002D040E">
        <w:rPr>
          <w:lang w:val="en-US" w:eastAsia="en-GB"/>
        </w:rPr>
        <w:t xml:space="preserve">). </w:t>
      </w:r>
      <w:r w:rsidR="00C038AE">
        <w:rPr>
          <w:lang w:val="en-US" w:eastAsia="en-GB"/>
        </w:rPr>
        <w:t>At first</w:t>
      </w:r>
      <w:r w:rsidR="000F0D86">
        <w:rPr>
          <w:lang w:val="en-US" w:eastAsia="en-GB"/>
        </w:rPr>
        <w:t>,</w:t>
      </w:r>
      <w:r w:rsidR="00C038AE">
        <w:rPr>
          <w:lang w:val="en-US" w:eastAsia="en-GB"/>
        </w:rPr>
        <w:t xml:space="preserve"> the data is acquired using any type of </w:t>
      </w:r>
      <w:r w:rsidR="000F0D86">
        <w:rPr>
          <w:lang w:val="en-US" w:eastAsia="en-GB"/>
        </w:rPr>
        <w:t>electronic</w:t>
      </w:r>
      <w:r w:rsidR="00C038AE">
        <w:rPr>
          <w:lang w:val="en-US" w:eastAsia="en-GB"/>
        </w:rPr>
        <w:t xml:space="preserve"> </w:t>
      </w:r>
      <w:r w:rsidR="00B0152F">
        <w:rPr>
          <w:lang w:val="en-US" w:eastAsia="en-GB"/>
        </w:rPr>
        <w:t>device</w:t>
      </w:r>
      <w:r w:rsidR="00C038AE">
        <w:rPr>
          <w:lang w:val="en-US" w:eastAsia="en-GB"/>
        </w:rPr>
        <w:t xml:space="preserve"> such as </w:t>
      </w:r>
      <w:r w:rsidR="00E61EA3">
        <w:rPr>
          <w:lang w:val="en-US" w:eastAsia="en-GB"/>
        </w:rPr>
        <w:t xml:space="preserve">a camera, </w:t>
      </w:r>
      <w:r w:rsidR="00CF2A2E">
        <w:rPr>
          <w:lang w:val="en-US" w:eastAsia="en-GB"/>
        </w:rPr>
        <w:t>microphone,</w:t>
      </w:r>
      <w:r w:rsidR="00E61EA3">
        <w:rPr>
          <w:lang w:val="en-US" w:eastAsia="en-GB"/>
        </w:rPr>
        <w:t xml:space="preserve"> or microscope. </w:t>
      </w:r>
      <w:r w:rsidR="00CF2A2E">
        <w:rPr>
          <w:lang w:val="en-US" w:eastAsia="en-GB"/>
        </w:rPr>
        <w:t>Then</w:t>
      </w:r>
      <w:r w:rsidR="00E61EA3">
        <w:rPr>
          <w:lang w:val="en-US" w:eastAsia="en-GB"/>
        </w:rPr>
        <w:t xml:space="preserve"> this data is</w:t>
      </w:r>
      <w:r w:rsidR="00CF2A2E">
        <w:rPr>
          <w:lang w:val="en-US" w:eastAsia="en-GB"/>
        </w:rPr>
        <w:t xml:space="preserve"> stored and preprocessed</w:t>
      </w:r>
      <w:r w:rsidR="0089373B">
        <w:rPr>
          <w:lang w:val="en-US" w:eastAsia="en-GB"/>
        </w:rPr>
        <w:t xml:space="preserve">. In preprocessing step data is filtered, </w:t>
      </w:r>
      <w:r w:rsidR="00A11CBA">
        <w:rPr>
          <w:lang w:val="en-US" w:eastAsia="en-GB"/>
        </w:rPr>
        <w:t>enhanced,</w:t>
      </w:r>
      <w:r w:rsidR="0089373B">
        <w:rPr>
          <w:lang w:val="en-US" w:eastAsia="en-GB"/>
        </w:rPr>
        <w:t xml:space="preserve"> </w:t>
      </w:r>
      <w:r w:rsidR="00A11CBA">
        <w:rPr>
          <w:lang w:val="en-US" w:eastAsia="en-GB"/>
        </w:rPr>
        <w:t xml:space="preserve">and prepared for further steps. </w:t>
      </w:r>
      <w:commentRangeStart w:id="84"/>
      <w:r w:rsidR="00A11CBA">
        <w:rPr>
          <w:lang w:val="en-US" w:eastAsia="en-GB"/>
        </w:rPr>
        <w:t xml:space="preserve">Next goes </w:t>
      </w:r>
      <w:commentRangeEnd w:id="84"/>
      <w:r w:rsidR="00F2266B">
        <w:rPr>
          <w:rStyle w:val="Kommentarzeichen"/>
        </w:rPr>
        <w:commentReference w:id="84"/>
      </w:r>
      <w:r w:rsidR="00A11CBA">
        <w:rPr>
          <w:lang w:val="en-US" w:eastAsia="en-GB"/>
        </w:rPr>
        <w:t xml:space="preserve">a feature extraction, which </w:t>
      </w:r>
      <w:r w:rsidR="00D73CC6">
        <w:rPr>
          <w:lang w:val="en-US" w:eastAsia="en-GB"/>
        </w:rPr>
        <w:t xml:space="preserve">extracts </w:t>
      </w:r>
      <w:r w:rsidR="00CF50EF">
        <w:rPr>
          <w:lang w:val="en-US" w:eastAsia="en-GB"/>
        </w:rPr>
        <w:t xml:space="preserve">representative features from data </w:t>
      </w:r>
      <w:r w:rsidR="00260ED3">
        <w:rPr>
          <w:lang w:val="en-US" w:eastAsia="en-GB"/>
        </w:rPr>
        <w:t>using a set of mathematical operations</w:t>
      </w:r>
      <w:r w:rsidR="00C93E53">
        <w:rPr>
          <w:lang w:val="en-US" w:eastAsia="en-GB"/>
        </w:rPr>
        <w:t>.</w:t>
      </w:r>
      <w:r w:rsidR="000E419D">
        <w:rPr>
          <w:lang w:val="en-US" w:eastAsia="en-GB"/>
        </w:rPr>
        <w:t xml:space="preserve"> These features can represent a simplified version of original data or can create new data, that </w:t>
      </w:r>
      <w:r w:rsidR="001B17B8">
        <w:rPr>
          <w:lang w:val="en-US" w:eastAsia="en-GB"/>
        </w:rPr>
        <w:t xml:space="preserve">allows for algorithms to find </w:t>
      </w:r>
      <w:commentRangeStart w:id="85"/>
      <w:r w:rsidR="000B2CE0">
        <w:rPr>
          <w:lang w:val="en-US" w:eastAsia="en-GB"/>
        </w:rPr>
        <w:t xml:space="preserve">intra-data </w:t>
      </w:r>
      <w:r w:rsidR="001B17B8">
        <w:rPr>
          <w:lang w:val="en-US" w:eastAsia="en-GB"/>
        </w:rPr>
        <w:t>correspondences</w:t>
      </w:r>
      <w:commentRangeEnd w:id="85"/>
      <w:r w:rsidR="00F2266B">
        <w:rPr>
          <w:rStyle w:val="Kommentarzeichen"/>
        </w:rPr>
        <w:commentReference w:id="85"/>
      </w:r>
      <w:r w:rsidR="000B2CE0">
        <w:rPr>
          <w:lang w:val="en-US" w:eastAsia="en-GB"/>
        </w:rPr>
        <w:t>.</w:t>
      </w:r>
      <w:r w:rsidR="00533D78">
        <w:rPr>
          <w:lang w:val="en-US" w:eastAsia="en-GB"/>
        </w:rPr>
        <w:t xml:space="preserve"> At a later stage</w:t>
      </w:r>
      <w:r w:rsidR="00B0152F">
        <w:rPr>
          <w:lang w:val="en-US" w:eastAsia="en-GB"/>
        </w:rPr>
        <w:t>,</w:t>
      </w:r>
      <w:r w:rsidR="00533D78">
        <w:rPr>
          <w:lang w:val="en-US" w:eastAsia="en-GB"/>
        </w:rPr>
        <w:t xml:space="preserve"> these features are used for </w:t>
      </w:r>
      <w:r w:rsidR="00882908">
        <w:rPr>
          <w:lang w:val="en-US" w:eastAsia="en-GB"/>
        </w:rPr>
        <w:t xml:space="preserve">the </w:t>
      </w:r>
      <w:r w:rsidR="00B0152F">
        <w:rPr>
          <w:lang w:val="en-US" w:eastAsia="en-GB"/>
        </w:rPr>
        <w:t>so-</w:t>
      </w:r>
      <w:r w:rsidR="00B0152F" w:rsidRPr="0059138D">
        <w:rPr>
          <w:i/>
          <w:iCs/>
          <w:lang w:val="en-US" w:eastAsia="en-GB"/>
        </w:rPr>
        <w:t>called</w:t>
      </w:r>
      <w:r w:rsidR="00213364">
        <w:rPr>
          <w:lang w:val="en-US" w:eastAsia="en-GB"/>
        </w:rPr>
        <w:t xml:space="preserve"> learning </w:t>
      </w:r>
      <w:r w:rsidR="00DA5853">
        <w:rPr>
          <w:lang w:val="en-US" w:eastAsia="en-GB"/>
        </w:rPr>
        <w:t xml:space="preserve">or training </w:t>
      </w:r>
      <w:r w:rsidR="00213364">
        <w:rPr>
          <w:lang w:val="en-US" w:eastAsia="en-GB"/>
        </w:rPr>
        <w:t xml:space="preserve">step. </w:t>
      </w:r>
      <w:r w:rsidR="00937D05">
        <w:rPr>
          <w:lang w:val="en-US" w:eastAsia="en-GB"/>
        </w:rPr>
        <w:t>During training</w:t>
      </w:r>
      <w:r w:rsidR="00DA5853">
        <w:rPr>
          <w:lang w:val="en-US" w:eastAsia="en-GB"/>
        </w:rPr>
        <w:t xml:space="preserve"> </w:t>
      </w:r>
      <w:r w:rsidR="00213364">
        <w:rPr>
          <w:lang w:val="en-US" w:eastAsia="en-GB"/>
        </w:rPr>
        <w:t xml:space="preserve">Algorithm will try to find the best possible split to classify the data with minimal </w:t>
      </w:r>
      <w:r w:rsidR="006C76F6">
        <w:rPr>
          <w:lang w:val="en-US" w:eastAsia="en-GB"/>
        </w:rPr>
        <w:t>error, based on extracted features.</w:t>
      </w:r>
      <w:r w:rsidR="00213364">
        <w:rPr>
          <w:lang w:val="en-US" w:eastAsia="en-GB"/>
        </w:rPr>
        <w:t xml:space="preserve"> </w:t>
      </w:r>
    </w:p>
    <w:p w14:paraId="30DFE8FD" w14:textId="77777777" w:rsidR="008D66EB" w:rsidRDefault="003A096B" w:rsidP="008D66EB">
      <w:pPr>
        <w:pStyle w:val="AbkVerz"/>
        <w:keepNext/>
      </w:pPr>
      <w:r w:rsidRPr="003A096B">
        <w:rPr>
          <w:noProof/>
          <w:lang w:val="en-US" w:eastAsia="en-GB"/>
        </w:rPr>
        <w:drawing>
          <wp:inline distT="0" distB="0" distL="0" distR="0" wp14:anchorId="22A548CC" wp14:editId="7298D7BB">
            <wp:extent cx="5039360" cy="2066925"/>
            <wp:effectExtent l="0" t="0" r="2540" b="3175"/>
            <wp:docPr id="4" name="Picture 4"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diagram&#10;&#10;Description automatically generated"/>
                    <pic:cNvPicPr/>
                  </pic:nvPicPr>
                  <pic:blipFill>
                    <a:blip r:embed="rId22"/>
                    <a:stretch>
                      <a:fillRect/>
                    </a:stretch>
                  </pic:blipFill>
                  <pic:spPr>
                    <a:xfrm>
                      <a:off x="0" y="0"/>
                      <a:ext cx="5039360" cy="2066925"/>
                    </a:xfrm>
                    <a:prstGeom prst="rect">
                      <a:avLst/>
                    </a:prstGeom>
                  </pic:spPr>
                </pic:pic>
              </a:graphicData>
            </a:graphic>
          </wp:inline>
        </w:drawing>
      </w:r>
    </w:p>
    <w:p w14:paraId="05F07B2E" w14:textId="0705C757" w:rsidR="009A507E" w:rsidDel="00324698" w:rsidRDefault="008D66EB" w:rsidP="00324698">
      <w:pPr>
        <w:pStyle w:val="Beschriftung"/>
        <w:jc w:val="left"/>
        <w:rPr>
          <w:del w:id="86" w:author="Sebastian Schürmann" w:date="2022-05-04T11:16:00Z"/>
          <w:lang w:val="en-US"/>
        </w:rPr>
        <w:pPrChange w:id="87" w:author="Sebastian Schürmann" w:date="2022-05-04T11:16:00Z">
          <w:pPr>
            <w:pStyle w:val="Beschriftung"/>
          </w:pPr>
        </w:pPrChange>
      </w:pPr>
      <w:bookmarkStart w:id="88" w:name="_Ref84190402"/>
      <w:bookmarkStart w:id="89" w:name="_Ref84190394"/>
      <w:r w:rsidRPr="00C60B00">
        <w:rPr>
          <w:b/>
          <w:bCs w:val="0"/>
          <w:lang w:val="en-US"/>
        </w:rPr>
        <w:t>Figure</w:t>
      </w:r>
      <w:r w:rsidRPr="00712172">
        <w:rPr>
          <w:lang w:val="en-US"/>
        </w:rPr>
        <w:t xml:space="preserve"> </w:t>
      </w:r>
      <w:r w:rsidR="00604CDC" w:rsidRPr="00C60B00">
        <w:rPr>
          <w:b/>
          <w:bCs w:val="0"/>
        </w:rPr>
        <w:fldChar w:fldCharType="begin"/>
      </w:r>
      <w:r w:rsidR="00604CDC" w:rsidRPr="00C60B00">
        <w:rPr>
          <w:b/>
          <w:bCs w:val="0"/>
          <w:lang w:val="en-US"/>
        </w:rPr>
        <w:instrText xml:space="preserve"> SEQ Figure \* ARABIC </w:instrText>
      </w:r>
      <w:r w:rsidR="00604CDC" w:rsidRPr="00C60B00">
        <w:rPr>
          <w:b/>
          <w:bCs w:val="0"/>
        </w:rPr>
        <w:fldChar w:fldCharType="separate"/>
      </w:r>
      <w:r w:rsidR="00546E1C">
        <w:rPr>
          <w:b/>
          <w:bCs w:val="0"/>
          <w:noProof/>
          <w:lang w:val="en-US"/>
        </w:rPr>
        <w:t>3</w:t>
      </w:r>
      <w:r w:rsidR="00604CDC" w:rsidRPr="00C60B00">
        <w:rPr>
          <w:b/>
          <w:bCs w:val="0"/>
          <w:noProof/>
        </w:rPr>
        <w:fldChar w:fldCharType="end"/>
      </w:r>
      <w:bookmarkEnd w:id="88"/>
      <w:r w:rsidRPr="00712172">
        <w:rPr>
          <w:lang w:val="en-US"/>
        </w:rPr>
        <w:t xml:space="preserve"> </w:t>
      </w:r>
      <w:ins w:id="90" w:author="Sebastian Schürmann" w:date="2022-05-04T11:16:00Z">
        <w:r w:rsidR="00324698">
          <w:rPr>
            <w:lang w:val="en-US"/>
          </w:rPr>
          <w:t xml:space="preserve">Typical </w:t>
        </w:r>
      </w:ins>
      <w:r w:rsidRPr="00712172">
        <w:rPr>
          <w:lang w:val="en-US"/>
        </w:rPr>
        <w:t>pattern recognition pipeline</w:t>
      </w:r>
      <w:bookmarkEnd w:id="89"/>
      <w:sdt>
        <w:sdtPr>
          <w:id w:val="-1866048531"/>
          <w:citation/>
        </w:sdtPr>
        <w:sdtEndPr/>
        <w:sdtContent>
          <w:r w:rsidR="0084793A">
            <w:fldChar w:fldCharType="begin"/>
          </w:r>
          <w:r w:rsidR="0084793A">
            <w:rPr>
              <w:lang w:val="en-US"/>
            </w:rPr>
            <w:instrText xml:space="preserve"> CITATION And19 \l 1033 </w:instrText>
          </w:r>
          <w:r w:rsidR="0084793A">
            <w:fldChar w:fldCharType="separate"/>
          </w:r>
          <w:r w:rsidR="00546E1C">
            <w:rPr>
              <w:noProof/>
              <w:lang w:val="en-US"/>
            </w:rPr>
            <w:t xml:space="preserve"> </w:t>
          </w:r>
          <w:r w:rsidR="00546E1C" w:rsidRPr="00546E1C">
            <w:rPr>
              <w:noProof/>
              <w:lang w:val="en-US"/>
            </w:rPr>
            <w:t>[3]</w:t>
          </w:r>
          <w:r w:rsidR="0084793A">
            <w:fldChar w:fldCharType="end"/>
          </w:r>
        </w:sdtContent>
      </w:sdt>
      <w:r w:rsidR="00B554F8" w:rsidRPr="00B554F8">
        <w:rPr>
          <w:lang w:val="en-US"/>
        </w:rPr>
        <w:t xml:space="preserve">. It is divided </w:t>
      </w:r>
      <w:r w:rsidR="00B0152F">
        <w:rPr>
          <w:lang w:val="en-US"/>
        </w:rPr>
        <w:t>into</w:t>
      </w:r>
      <w:r w:rsidR="00B554F8" w:rsidRPr="00B554F8">
        <w:rPr>
          <w:lang w:val="en-US"/>
        </w:rPr>
        <w:t xml:space="preserve"> two parts</w:t>
      </w:r>
      <w:r w:rsidR="00806C7F">
        <w:rPr>
          <w:lang w:val="en-US"/>
        </w:rPr>
        <w:t xml:space="preserve">: </w:t>
      </w:r>
      <w:r w:rsidR="00570934">
        <w:rPr>
          <w:lang w:val="en-US"/>
        </w:rPr>
        <w:t>The test</w:t>
      </w:r>
      <w:r w:rsidR="00806C7F">
        <w:rPr>
          <w:lang w:val="en-US"/>
        </w:rPr>
        <w:t xml:space="preserve"> phase and </w:t>
      </w:r>
      <w:r w:rsidR="00570934">
        <w:rPr>
          <w:lang w:val="en-US"/>
        </w:rPr>
        <w:t xml:space="preserve">the </w:t>
      </w:r>
      <w:r w:rsidR="00806C7F">
        <w:rPr>
          <w:lang w:val="en-US"/>
        </w:rPr>
        <w:t xml:space="preserve">Training phase. Sensor, </w:t>
      </w:r>
      <w:r w:rsidR="00244C37">
        <w:rPr>
          <w:lang w:val="en-US"/>
        </w:rPr>
        <w:t>preprocessing,</w:t>
      </w:r>
      <w:r w:rsidR="00806C7F">
        <w:rPr>
          <w:lang w:val="en-US"/>
        </w:rPr>
        <w:t xml:space="preserve"> </w:t>
      </w:r>
    </w:p>
    <w:p w14:paraId="333F635D" w14:textId="0394FE68" w:rsidR="003A096B" w:rsidRPr="00B554F8" w:rsidRDefault="00806C7F" w:rsidP="00324698">
      <w:pPr>
        <w:pStyle w:val="Beschriftung"/>
        <w:jc w:val="left"/>
        <w:rPr>
          <w:lang w:val="en-US"/>
        </w:rPr>
        <w:pPrChange w:id="91" w:author="Sebastian Schürmann" w:date="2022-05-04T11:16:00Z">
          <w:pPr>
            <w:pStyle w:val="Beschriftung"/>
          </w:pPr>
        </w:pPrChange>
      </w:pPr>
      <w:r>
        <w:rPr>
          <w:lang w:val="en-US"/>
        </w:rPr>
        <w:t>and feature extraction steps are common for both phases.</w:t>
      </w:r>
    </w:p>
    <w:p w14:paraId="0FA3F63D" w14:textId="054373EF" w:rsidR="00EE199C" w:rsidRDefault="00EE199C" w:rsidP="00EE199C">
      <w:pPr>
        <w:pStyle w:val="AbkVerz"/>
        <w:rPr>
          <w:lang w:val="en-US" w:eastAsia="en-GB"/>
        </w:rPr>
      </w:pPr>
      <w:r>
        <w:rPr>
          <w:lang w:val="en-US" w:eastAsia="en-GB"/>
        </w:rPr>
        <w:t xml:space="preserve">These algorithms in image processing are </w:t>
      </w:r>
      <w:r w:rsidRPr="009754D9">
        <w:rPr>
          <w:lang w:val="en-US" w:eastAsia="en-GB"/>
        </w:rPr>
        <w:t>conventionally</w:t>
      </w:r>
      <w:r>
        <w:rPr>
          <w:lang w:val="en-US" w:eastAsia="en-GB"/>
        </w:rPr>
        <w:t xml:space="preserve"> divided </w:t>
      </w:r>
      <w:r w:rsidR="00570934">
        <w:rPr>
          <w:lang w:val="en-US" w:eastAsia="en-GB"/>
        </w:rPr>
        <w:t>into</w:t>
      </w:r>
      <w:r>
        <w:rPr>
          <w:lang w:val="en-US" w:eastAsia="en-GB"/>
        </w:rPr>
        <w:t xml:space="preserve"> two groups: Classical and Deep Learning approaches. </w:t>
      </w:r>
      <w:r w:rsidR="00570934">
        <w:rPr>
          <w:lang w:val="en-US" w:eastAsia="en-GB"/>
        </w:rPr>
        <w:t>Differences</w:t>
      </w:r>
      <w:r>
        <w:rPr>
          <w:lang w:val="en-US" w:eastAsia="en-GB"/>
        </w:rPr>
        <w:t xml:space="preserve"> between those groups can be compared using the pattern recognition pipeline (</w:t>
      </w:r>
      <w:r>
        <w:rPr>
          <w:lang w:val="en-US" w:eastAsia="en-GB"/>
        </w:rPr>
        <w:fldChar w:fldCharType="begin"/>
      </w:r>
      <w:r>
        <w:rPr>
          <w:lang w:val="en-US" w:eastAsia="en-GB"/>
        </w:rPr>
        <w:instrText xml:space="preserve"> REF _Ref84190402 \h </w:instrText>
      </w:r>
      <w:r w:rsidR="00C60B00">
        <w:rPr>
          <w:lang w:val="en-US" w:eastAsia="en-GB"/>
        </w:rPr>
        <w:instrText xml:space="preserve"> \* MERGEFORMAT </w:instrText>
      </w:r>
      <w:r>
        <w:rPr>
          <w:lang w:val="en-US" w:eastAsia="en-GB"/>
        </w:rPr>
      </w:r>
      <w:r>
        <w:rPr>
          <w:lang w:val="en-US" w:eastAsia="en-GB"/>
        </w:rPr>
        <w:fldChar w:fldCharType="separate"/>
      </w:r>
      <w:r w:rsidR="00546E1C" w:rsidRPr="00C60B00">
        <w:rPr>
          <w:b/>
          <w:bCs/>
          <w:lang w:val="en-US"/>
        </w:rPr>
        <w:t>Figure</w:t>
      </w:r>
      <w:r w:rsidR="00546E1C" w:rsidRPr="00712172">
        <w:rPr>
          <w:lang w:val="en-US"/>
        </w:rPr>
        <w:t xml:space="preserve"> </w:t>
      </w:r>
      <w:r w:rsidR="00546E1C">
        <w:rPr>
          <w:b/>
          <w:bCs/>
          <w:noProof/>
          <w:lang w:val="en-US"/>
        </w:rPr>
        <w:t>3</w:t>
      </w:r>
      <w:r>
        <w:rPr>
          <w:lang w:val="en-US" w:eastAsia="en-GB"/>
        </w:rPr>
        <w:fldChar w:fldCharType="end"/>
      </w:r>
      <w:r>
        <w:rPr>
          <w:lang w:val="en-US" w:eastAsia="en-GB"/>
        </w:rPr>
        <w:t>):</w:t>
      </w:r>
    </w:p>
    <w:p w14:paraId="59CB82A4" w14:textId="671ADDF8" w:rsidR="00002997" w:rsidRDefault="002F7F82" w:rsidP="002F7F82">
      <w:pPr>
        <w:pStyle w:val="AbkVerz"/>
        <w:numPr>
          <w:ilvl w:val="0"/>
          <w:numId w:val="26"/>
        </w:numPr>
        <w:rPr>
          <w:lang w:val="en-US" w:eastAsia="en-GB"/>
        </w:rPr>
      </w:pPr>
      <w:r>
        <w:rPr>
          <w:lang w:val="en-US" w:eastAsia="en-GB"/>
        </w:rPr>
        <w:t xml:space="preserve">Classical machine learning approaches </w:t>
      </w:r>
      <w:r w:rsidR="00960BEA">
        <w:rPr>
          <w:lang w:val="en-US" w:eastAsia="en-GB"/>
        </w:rPr>
        <w:t>follow this</w:t>
      </w:r>
      <w:r w:rsidR="0064449F">
        <w:rPr>
          <w:lang w:val="en-US" w:eastAsia="en-GB"/>
        </w:rPr>
        <w:t xml:space="preserve"> pipeline</w:t>
      </w:r>
      <w:r w:rsidR="009C6DF6">
        <w:rPr>
          <w:lang w:val="en-US" w:eastAsia="en-GB"/>
        </w:rPr>
        <w:t xml:space="preserve">. They require </w:t>
      </w:r>
      <w:r w:rsidR="00402532">
        <w:rPr>
          <w:lang w:val="en-US" w:eastAsia="en-GB"/>
        </w:rPr>
        <w:t xml:space="preserve">a </w:t>
      </w:r>
      <w:r w:rsidR="009C6DF6">
        <w:rPr>
          <w:lang w:val="en-US" w:eastAsia="en-GB"/>
        </w:rPr>
        <w:t xml:space="preserve">small amount of data </w:t>
      </w:r>
      <w:r w:rsidR="0062528A">
        <w:rPr>
          <w:lang w:val="en-US" w:eastAsia="en-GB"/>
        </w:rPr>
        <w:t xml:space="preserve">and small computational costs. Lack </w:t>
      </w:r>
      <w:r w:rsidR="00402532">
        <w:rPr>
          <w:lang w:val="en-US" w:eastAsia="en-GB"/>
        </w:rPr>
        <w:t>of</w:t>
      </w:r>
      <w:r w:rsidR="0062528A">
        <w:rPr>
          <w:lang w:val="en-US" w:eastAsia="en-GB"/>
        </w:rPr>
        <w:t xml:space="preserve"> generalization and precision.</w:t>
      </w:r>
    </w:p>
    <w:p w14:paraId="321763C6" w14:textId="5907A044" w:rsidR="00513E33" w:rsidRDefault="00513E33" w:rsidP="002F7F82">
      <w:pPr>
        <w:pStyle w:val="AbkVerz"/>
        <w:numPr>
          <w:ilvl w:val="0"/>
          <w:numId w:val="26"/>
        </w:numPr>
        <w:rPr>
          <w:lang w:val="en-US" w:eastAsia="en-GB"/>
        </w:rPr>
      </w:pPr>
      <w:r>
        <w:rPr>
          <w:lang w:val="en-US" w:eastAsia="en-GB"/>
        </w:rPr>
        <w:t>Deep Learning approaches</w:t>
      </w:r>
      <w:r w:rsidR="007D2C05">
        <w:rPr>
          <w:lang w:val="en-US" w:eastAsia="en-GB"/>
        </w:rPr>
        <w:t xml:space="preserve"> bypass </w:t>
      </w:r>
      <w:r w:rsidR="005D5D12">
        <w:rPr>
          <w:lang w:val="en-US" w:eastAsia="en-GB"/>
        </w:rPr>
        <w:t xml:space="preserve">part of this pipeline by combining feature extraction with classification. </w:t>
      </w:r>
      <w:r w:rsidR="00DF0C7B">
        <w:rPr>
          <w:lang w:val="en-US" w:eastAsia="en-GB"/>
        </w:rPr>
        <w:t xml:space="preserve">There are no predefined feature </w:t>
      </w:r>
      <w:r w:rsidR="00DF0C7B">
        <w:rPr>
          <w:lang w:val="en-US" w:eastAsia="en-GB"/>
        </w:rPr>
        <w:lastRenderedPageBreak/>
        <w:t xml:space="preserve">extraction procedures in neural networks, and these procedures are estimated, during the training process. They require </w:t>
      </w:r>
      <w:r w:rsidR="00402532">
        <w:rPr>
          <w:lang w:val="en-US" w:eastAsia="en-GB"/>
        </w:rPr>
        <w:t xml:space="preserve">a </w:t>
      </w:r>
      <w:commentRangeStart w:id="92"/>
      <w:r w:rsidR="00DF0C7B">
        <w:rPr>
          <w:lang w:val="en-US" w:eastAsia="en-GB"/>
        </w:rPr>
        <w:t xml:space="preserve">huge </w:t>
      </w:r>
      <w:commentRangeEnd w:id="92"/>
      <w:r w:rsidR="00324698">
        <w:rPr>
          <w:rStyle w:val="Kommentarzeichen"/>
        </w:rPr>
        <w:commentReference w:id="92"/>
      </w:r>
      <w:r w:rsidR="00DF0C7B">
        <w:rPr>
          <w:lang w:val="en-US" w:eastAsia="en-GB"/>
        </w:rPr>
        <w:t xml:space="preserve">amount of </w:t>
      </w:r>
      <w:r w:rsidR="00402532">
        <w:rPr>
          <w:lang w:val="en-US" w:eastAsia="en-GB"/>
        </w:rPr>
        <w:t>human-labeled</w:t>
      </w:r>
      <w:r w:rsidR="00C75AE6">
        <w:rPr>
          <w:lang w:val="en-US" w:eastAsia="en-GB"/>
        </w:rPr>
        <w:t xml:space="preserve"> </w:t>
      </w:r>
      <w:r w:rsidR="00DF0C7B">
        <w:rPr>
          <w:lang w:val="en-US" w:eastAsia="en-GB"/>
        </w:rPr>
        <w:t>data</w:t>
      </w:r>
      <w:r w:rsidR="00B50D1B">
        <w:rPr>
          <w:lang w:val="en-US" w:eastAsia="en-GB"/>
        </w:rPr>
        <w:t xml:space="preserve">, </w:t>
      </w:r>
      <w:r w:rsidR="0061001E">
        <w:rPr>
          <w:lang w:val="en-US" w:eastAsia="en-GB"/>
        </w:rPr>
        <w:t xml:space="preserve">high computational </w:t>
      </w:r>
      <w:r w:rsidR="00AA4832">
        <w:rPr>
          <w:lang w:val="en-US" w:eastAsia="en-GB"/>
        </w:rPr>
        <w:t>costs</w:t>
      </w:r>
      <w:r w:rsidR="00B50D1B">
        <w:rPr>
          <w:lang w:val="en-US" w:eastAsia="en-GB"/>
        </w:rPr>
        <w:t>,</w:t>
      </w:r>
      <w:r w:rsidR="0061001E">
        <w:rPr>
          <w:lang w:val="en-US" w:eastAsia="en-GB"/>
        </w:rPr>
        <w:t xml:space="preserve"> and time. They are good at generalization and most of the </w:t>
      </w:r>
      <w:r w:rsidR="00402532">
        <w:rPr>
          <w:lang w:val="en-US" w:eastAsia="en-GB"/>
        </w:rPr>
        <w:t>state-of-the-art</w:t>
      </w:r>
      <w:r w:rsidR="0061001E">
        <w:rPr>
          <w:lang w:val="en-US" w:eastAsia="en-GB"/>
        </w:rPr>
        <w:t xml:space="preserve"> methods now are using neural networks.</w:t>
      </w:r>
    </w:p>
    <w:p w14:paraId="37667E5E" w14:textId="2A44FC77" w:rsidR="00B50D1B" w:rsidDel="00B44168" w:rsidRDefault="00C75AE6" w:rsidP="00B50D1B">
      <w:pPr>
        <w:pStyle w:val="AbkVerz"/>
        <w:rPr>
          <w:del w:id="93" w:author="Sebastian Schürmann" w:date="2022-05-04T11:22:00Z"/>
          <w:lang w:val="en-US" w:eastAsia="en-GB"/>
        </w:rPr>
      </w:pPr>
      <w:r>
        <w:rPr>
          <w:lang w:val="en-US" w:eastAsia="en-GB"/>
        </w:rPr>
        <w:t xml:space="preserve">Deep Learning approaches require </w:t>
      </w:r>
      <w:r w:rsidR="00882908">
        <w:rPr>
          <w:lang w:val="en-US" w:eastAsia="en-GB"/>
        </w:rPr>
        <w:t>a</w:t>
      </w:r>
      <w:r w:rsidR="00402532">
        <w:rPr>
          <w:lang w:val="en-US" w:eastAsia="en-GB"/>
        </w:rPr>
        <w:t xml:space="preserve"> </w:t>
      </w:r>
      <w:commentRangeStart w:id="94"/>
      <w:r>
        <w:rPr>
          <w:lang w:val="en-US" w:eastAsia="en-GB"/>
        </w:rPr>
        <w:t xml:space="preserve">gigantic </w:t>
      </w:r>
      <w:commentRangeEnd w:id="94"/>
      <w:r w:rsidR="00324698">
        <w:rPr>
          <w:rStyle w:val="Kommentarzeichen"/>
        </w:rPr>
        <w:commentReference w:id="94"/>
      </w:r>
      <w:r>
        <w:rPr>
          <w:lang w:val="en-US" w:eastAsia="en-GB"/>
        </w:rPr>
        <w:t xml:space="preserve">amount of </w:t>
      </w:r>
      <w:r w:rsidR="00402532">
        <w:rPr>
          <w:lang w:val="en-US" w:eastAsia="en-GB"/>
        </w:rPr>
        <w:t>human-labeled</w:t>
      </w:r>
      <w:r>
        <w:rPr>
          <w:lang w:val="en-US" w:eastAsia="en-GB"/>
        </w:rPr>
        <w:t xml:space="preserve"> data. Due to that</w:t>
      </w:r>
      <w:r w:rsidR="00402532">
        <w:rPr>
          <w:lang w:val="en-US" w:eastAsia="en-GB"/>
        </w:rPr>
        <w:t>,</w:t>
      </w:r>
      <w:r>
        <w:rPr>
          <w:lang w:val="en-US" w:eastAsia="en-GB"/>
        </w:rPr>
        <w:t xml:space="preserve"> </w:t>
      </w:r>
      <w:r w:rsidR="00D42214">
        <w:rPr>
          <w:lang w:val="en-US" w:eastAsia="en-GB"/>
        </w:rPr>
        <w:t xml:space="preserve">it is always preferable to find a way to minimize the </w:t>
      </w:r>
      <w:r w:rsidR="007E6696">
        <w:rPr>
          <w:lang w:val="en-US" w:eastAsia="en-GB"/>
        </w:rPr>
        <w:t xml:space="preserve">labeling time from </w:t>
      </w:r>
      <w:r w:rsidR="00D67C1C">
        <w:rPr>
          <w:lang w:val="en-US" w:eastAsia="en-GB"/>
        </w:rPr>
        <w:t>humans</w:t>
      </w:r>
      <w:r w:rsidR="007E6696">
        <w:rPr>
          <w:lang w:val="en-US" w:eastAsia="en-GB"/>
        </w:rPr>
        <w:t xml:space="preserve"> because it is tedious and expensive. For that reason, it is important to </w:t>
      </w:r>
      <w:commentRangeStart w:id="95"/>
      <w:r w:rsidR="007E6696">
        <w:rPr>
          <w:lang w:val="en-US" w:eastAsia="en-GB"/>
        </w:rPr>
        <w:t xml:space="preserve">assist </w:t>
      </w:r>
      <w:r w:rsidR="00D67C1C">
        <w:rPr>
          <w:lang w:val="en-US" w:eastAsia="en-GB"/>
        </w:rPr>
        <w:t xml:space="preserve">the </w:t>
      </w:r>
      <w:r w:rsidR="007E6696">
        <w:rPr>
          <w:lang w:val="en-US" w:eastAsia="en-GB"/>
        </w:rPr>
        <w:t xml:space="preserve">human operator with labeling </w:t>
      </w:r>
      <w:r w:rsidR="00D67C1C">
        <w:rPr>
          <w:lang w:val="en-US" w:eastAsia="en-GB"/>
        </w:rPr>
        <w:t>tasks</w:t>
      </w:r>
      <w:r w:rsidR="007E6696">
        <w:rPr>
          <w:lang w:val="en-US" w:eastAsia="en-GB"/>
        </w:rPr>
        <w:t xml:space="preserve">. </w:t>
      </w:r>
      <w:commentRangeEnd w:id="95"/>
      <w:r w:rsidR="00B44168">
        <w:rPr>
          <w:rStyle w:val="Kommentarzeichen"/>
        </w:rPr>
        <w:commentReference w:id="95"/>
      </w:r>
      <w:r w:rsidR="007E6696">
        <w:rPr>
          <w:lang w:val="en-US" w:eastAsia="en-GB"/>
        </w:rPr>
        <w:t xml:space="preserve">One of the promising methods is to use classical machine learning approaches </w:t>
      </w:r>
      <w:r w:rsidR="00A46B3E">
        <w:rPr>
          <w:lang w:val="en-US" w:eastAsia="en-GB"/>
        </w:rPr>
        <w:t xml:space="preserve">like Random Forests </w:t>
      </w:r>
      <w:r w:rsidR="007E6696">
        <w:rPr>
          <w:lang w:val="en-US" w:eastAsia="en-GB"/>
        </w:rPr>
        <w:t xml:space="preserve">for </w:t>
      </w:r>
      <w:r w:rsidR="00A46B3E">
        <w:rPr>
          <w:lang w:val="en-US" w:eastAsia="en-GB"/>
        </w:rPr>
        <w:t>easier data labeling.</w:t>
      </w:r>
    </w:p>
    <w:p w14:paraId="137AD5E0" w14:textId="07F3A2C9" w:rsidR="00EE199C" w:rsidRDefault="00EE199C" w:rsidP="00B44168">
      <w:pPr>
        <w:pStyle w:val="AbkVerz"/>
        <w:rPr>
          <w:lang w:val="en-US"/>
        </w:rPr>
        <w:pPrChange w:id="96" w:author="Sebastian Schürmann" w:date="2022-05-04T11:22:00Z">
          <w:pPr/>
        </w:pPrChange>
      </w:pPr>
    </w:p>
    <w:p w14:paraId="28B8BEA1" w14:textId="5FFBDE3D" w:rsidR="00FF668D" w:rsidRDefault="00FF668D" w:rsidP="00FF668D">
      <w:pPr>
        <w:pStyle w:val="berschrift2"/>
        <w:rPr>
          <w:lang w:val="en-US"/>
        </w:rPr>
      </w:pPr>
      <w:bookmarkStart w:id="97" w:name="_Toc101120024"/>
      <w:commentRangeStart w:id="98"/>
      <w:r>
        <w:rPr>
          <w:lang w:val="en-US"/>
        </w:rPr>
        <w:t>Decision Tree</w:t>
      </w:r>
      <w:bookmarkEnd w:id="97"/>
      <w:commentRangeEnd w:id="98"/>
      <w:r w:rsidR="00B44168">
        <w:rPr>
          <w:rStyle w:val="Kommentarzeichen"/>
          <w:rFonts w:ascii="Cambria" w:hAnsi="Cambria"/>
          <w:b w:val="0"/>
          <w:bCs w:val="0"/>
        </w:rPr>
        <w:commentReference w:id="98"/>
      </w:r>
    </w:p>
    <w:p w14:paraId="74C74F59" w14:textId="0DAE7FED" w:rsidR="00D96980" w:rsidRDefault="00FF668D" w:rsidP="00D96980">
      <w:pPr>
        <w:pStyle w:val="AbkVerz"/>
        <w:rPr>
          <w:lang w:val="en-US"/>
        </w:rPr>
      </w:pPr>
      <w:del w:id="99" w:author="Sebastian Schürmann" w:date="2022-05-04T11:25:00Z">
        <w:r w:rsidDel="00B44168">
          <w:rPr>
            <w:lang w:val="en-US"/>
          </w:rPr>
          <w:delText xml:space="preserve">Before speaking about </w:delText>
        </w:r>
        <w:r w:rsidR="006B7FC7" w:rsidDel="00B44168">
          <w:rPr>
            <w:lang w:val="en-US"/>
          </w:rPr>
          <w:delText>Random Forest</w:delText>
        </w:r>
        <w:r w:rsidDel="00B44168">
          <w:rPr>
            <w:lang w:val="en-US"/>
          </w:rPr>
          <w:delText xml:space="preserve">, it is important to </w:delText>
        </w:r>
        <w:r w:rsidR="006B7FC7" w:rsidDel="00B44168">
          <w:rPr>
            <w:lang w:val="en-US"/>
          </w:rPr>
          <w:delText>explain</w:delText>
        </w:r>
        <w:r w:rsidDel="00B44168">
          <w:rPr>
            <w:lang w:val="en-US"/>
          </w:rPr>
          <w:delText xml:space="preserve"> </w:delText>
        </w:r>
        <w:r w:rsidR="000A1BE6" w:rsidDel="00B44168">
          <w:rPr>
            <w:lang w:val="en-US"/>
          </w:rPr>
          <w:delText xml:space="preserve">the </w:delText>
        </w:r>
        <w:r w:rsidDel="00B44168">
          <w:rPr>
            <w:lang w:val="en-US"/>
          </w:rPr>
          <w:delText>decision tree</w:delText>
        </w:r>
        <w:r w:rsidR="007B0B4F" w:rsidDel="00B44168">
          <w:rPr>
            <w:lang w:val="en-US"/>
          </w:rPr>
          <w:delText xml:space="preserve"> classifier (DTC)</w:delText>
        </w:r>
        <w:r w:rsidDel="00B44168">
          <w:rPr>
            <w:lang w:val="en-US"/>
          </w:rPr>
          <w:delText>.</w:delText>
        </w:r>
        <w:r w:rsidR="00902326" w:rsidDel="00B44168">
          <w:rPr>
            <w:lang w:val="en-US"/>
          </w:rPr>
          <w:delText xml:space="preserve"> </w:delText>
        </w:r>
      </w:del>
      <w:r w:rsidR="00C7774A">
        <w:rPr>
          <w:lang w:val="en-US"/>
        </w:rPr>
        <w:t xml:space="preserve">Decision Trees </w:t>
      </w:r>
      <w:r w:rsidR="00743F94" w:rsidRPr="00C7774A">
        <w:rPr>
          <w:lang w:val="en-US"/>
        </w:rPr>
        <w:t>are a non-parametric supervised learning method used for </w:t>
      </w:r>
      <w:r w:rsidR="00734752">
        <w:fldChar w:fldCharType="begin"/>
      </w:r>
      <w:r w:rsidR="00734752" w:rsidRPr="00994183">
        <w:rPr>
          <w:lang w:val="en-US"/>
          <w:rPrChange w:id="100" w:author="Sebastian Schürmann" w:date="2022-05-04T10:10:00Z">
            <w:rPr/>
          </w:rPrChange>
        </w:rPr>
        <w:instrText xml:space="preserve"> HYPERLINK "https://scikit-learn.org/stable/modules/tree.html" \l "tree-c</w:instrText>
      </w:r>
      <w:r w:rsidR="00734752" w:rsidRPr="00994183">
        <w:rPr>
          <w:lang w:val="en-US"/>
          <w:rPrChange w:id="101" w:author="Sebastian Schürmann" w:date="2022-05-04T10:10:00Z">
            <w:rPr/>
          </w:rPrChange>
        </w:rPr>
        <w:instrText xml:space="preserve">lassification" </w:instrText>
      </w:r>
      <w:r w:rsidR="00734752">
        <w:fldChar w:fldCharType="separate"/>
      </w:r>
      <w:r w:rsidR="00743F94" w:rsidRPr="00C7774A">
        <w:rPr>
          <w:lang w:val="en-US"/>
        </w:rPr>
        <w:t>classification</w:t>
      </w:r>
      <w:r w:rsidR="00734752">
        <w:rPr>
          <w:lang w:val="en-US"/>
        </w:rPr>
        <w:fldChar w:fldCharType="end"/>
      </w:r>
      <w:r w:rsidR="00743F94" w:rsidRPr="00C7774A">
        <w:rPr>
          <w:lang w:val="en-US"/>
        </w:rPr>
        <w:t> and </w:t>
      </w:r>
      <w:r w:rsidR="00734752">
        <w:fldChar w:fldCharType="begin"/>
      </w:r>
      <w:r w:rsidR="00734752" w:rsidRPr="00994183">
        <w:rPr>
          <w:lang w:val="en-US"/>
          <w:rPrChange w:id="102" w:author="Sebastian Schürmann" w:date="2022-05-04T10:10:00Z">
            <w:rPr/>
          </w:rPrChange>
        </w:rPr>
        <w:instrText xml:space="preserve"> HYPERLINK "https://scikit-learn.org/stable/modules/tree.html" \l "tree-regression" </w:instrText>
      </w:r>
      <w:r w:rsidR="00734752">
        <w:fldChar w:fldCharType="separate"/>
      </w:r>
      <w:r w:rsidR="00743F94" w:rsidRPr="00C7774A">
        <w:rPr>
          <w:lang w:val="en-US"/>
        </w:rPr>
        <w:t>regression</w:t>
      </w:r>
      <w:r w:rsidR="00734752">
        <w:rPr>
          <w:lang w:val="en-US"/>
        </w:rPr>
        <w:fldChar w:fldCharType="end"/>
      </w:r>
      <w:r w:rsidR="00743F94" w:rsidRPr="00C7774A">
        <w:rPr>
          <w:lang w:val="en-US"/>
        </w:rPr>
        <w:t xml:space="preserve">. </w:t>
      </w:r>
      <w:r w:rsidR="000E38BD" w:rsidRPr="000E38BD">
        <w:rPr>
          <w:lang w:val="en-US"/>
        </w:rPr>
        <w:t>The goal is</w:t>
      </w:r>
      <w:r w:rsidR="000E38BD">
        <w:rPr>
          <w:lang w:val="en-US"/>
        </w:rPr>
        <w:t xml:space="preserve"> </w:t>
      </w:r>
      <w:r w:rsidR="000E38BD" w:rsidRPr="000E38BD">
        <w:rPr>
          <w:lang w:val="en-US"/>
        </w:rPr>
        <w:t>to create a model</w:t>
      </w:r>
      <w:r w:rsidR="000E38BD">
        <w:rPr>
          <w:lang w:val="en-US"/>
        </w:rPr>
        <w:t xml:space="preserve"> </w:t>
      </w:r>
      <w:r w:rsidR="000E38BD" w:rsidRPr="000E38BD">
        <w:rPr>
          <w:lang w:val="en-US"/>
        </w:rPr>
        <w:t>that predicts</w:t>
      </w:r>
      <w:r w:rsidR="00743F94" w:rsidRPr="000E38BD">
        <w:rPr>
          <w:lang w:val="en-US"/>
        </w:rPr>
        <w:t xml:space="preserve"> the value of a target variable by learning simple decision rules inferred from the data features.</w:t>
      </w:r>
      <w:r w:rsidR="00264EF9">
        <w:rPr>
          <w:lang w:val="en-US"/>
        </w:rPr>
        <w:t xml:space="preserve"> </w:t>
      </w:r>
      <w:r w:rsidR="00AD6714">
        <w:rPr>
          <w:lang w:val="en-US"/>
        </w:rPr>
        <w:t>The</w:t>
      </w:r>
      <w:r w:rsidR="0086304C">
        <w:rPr>
          <w:lang w:val="en-US"/>
        </w:rPr>
        <w:t xml:space="preserve"> </w:t>
      </w:r>
      <w:r w:rsidR="00264EF9">
        <w:rPr>
          <w:lang w:val="en-US"/>
        </w:rPr>
        <w:t>selection process can be described as</w:t>
      </w:r>
      <w:r w:rsidR="00AD6714">
        <w:rPr>
          <w:lang w:val="en-US"/>
        </w:rPr>
        <w:t xml:space="preserve"> a sequence of binary </w:t>
      </w:r>
      <w:r w:rsidR="00482D08">
        <w:rPr>
          <w:lang w:val="en-US"/>
        </w:rPr>
        <w:t>selections corresponding to the traversal of a tree structure.</w:t>
      </w:r>
      <w:r w:rsidR="007978E0">
        <w:rPr>
          <w:lang w:val="en-US"/>
        </w:rPr>
        <w:t xml:space="preserve"> One limitation of decision trees is that the division of input space is based on hard splits in which only one model is responsible for making predictions</w:t>
      </w:r>
      <w:r w:rsidR="0016795A">
        <w:rPr>
          <w:lang w:val="en-US"/>
        </w:rPr>
        <w:t xml:space="preserve"> </w:t>
      </w:r>
      <w:r w:rsidR="007978E0">
        <w:rPr>
          <w:lang w:val="en-US"/>
        </w:rPr>
        <w:t xml:space="preserve">for any given value of the input variables. </w:t>
      </w:r>
    </w:p>
    <w:p w14:paraId="4405BEE6" w14:textId="2A9016CC" w:rsidR="00D96980" w:rsidRDefault="00D96980" w:rsidP="00D96980">
      <w:pPr>
        <w:pStyle w:val="AbkVerz"/>
      </w:pPr>
      <w:r>
        <w:rPr>
          <w:noProof/>
          <w:lang w:val="en-US"/>
        </w:rPr>
        <w:drawing>
          <wp:inline distT="0" distB="0" distL="0" distR="0" wp14:anchorId="49B269EE" wp14:editId="0414F108">
            <wp:extent cx="5039360" cy="2004060"/>
            <wp:effectExtent l="0" t="0" r="2540" b="254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039360" cy="2004060"/>
                    </a:xfrm>
                    <a:prstGeom prst="rect">
                      <a:avLst/>
                    </a:prstGeom>
                  </pic:spPr>
                </pic:pic>
              </a:graphicData>
            </a:graphic>
          </wp:inline>
        </w:drawing>
      </w:r>
    </w:p>
    <w:p w14:paraId="3D5FA091" w14:textId="036C182A" w:rsidR="00362E8C" w:rsidRPr="00B40262" w:rsidRDefault="00D96980" w:rsidP="00B44168">
      <w:pPr>
        <w:pStyle w:val="Beschriftung"/>
        <w:jc w:val="both"/>
        <w:rPr>
          <w:lang w:val="en-US"/>
        </w:rPr>
        <w:pPrChange w:id="103" w:author="Sebastian Schürmann" w:date="2022-05-04T11:22:00Z">
          <w:pPr>
            <w:pStyle w:val="Beschriftung"/>
          </w:pPr>
        </w:pPrChange>
      </w:pPr>
      <w:bookmarkStart w:id="104" w:name="_Ref85386286"/>
      <w:r w:rsidRPr="00C60B00">
        <w:rPr>
          <w:b/>
          <w:bCs w:val="0"/>
          <w:lang w:val="en-US"/>
        </w:rPr>
        <w:t xml:space="preserve">Figure </w:t>
      </w:r>
      <w:r w:rsidRPr="00C60B00">
        <w:rPr>
          <w:b/>
          <w:bCs w:val="0"/>
        </w:rPr>
        <w:fldChar w:fldCharType="begin"/>
      </w:r>
      <w:r w:rsidRPr="00C60B00">
        <w:rPr>
          <w:b/>
          <w:bCs w:val="0"/>
          <w:lang w:val="en-US"/>
        </w:rPr>
        <w:instrText xml:space="preserve"> SEQ Figure \* ARABIC </w:instrText>
      </w:r>
      <w:r w:rsidRPr="00C60B00">
        <w:rPr>
          <w:b/>
          <w:bCs w:val="0"/>
        </w:rPr>
        <w:fldChar w:fldCharType="separate"/>
      </w:r>
      <w:r w:rsidR="00546E1C">
        <w:rPr>
          <w:b/>
          <w:bCs w:val="0"/>
          <w:noProof/>
          <w:lang w:val="en-US"/>
        </w:rPr>
        <w:t>4</w:t>
      </w:r>
      <w:r w:rsidRPr="00C60B00">
        <w:rPr>
          <w:b/>
          <w:bCs w:val="0"/>
        </w:rPr>
        <w:fldChar w:fldCharType="end"/>
      </w:r>
      <w:bookmarkEnd w:id="104"/>
      <w:r w:rsidRPr="00B40262">
        <w:rPr>
          <w:lang w:val="en-US"/>
        </w:rPr>
        <w:t xml:space="preserve"> Classification Tree </w:t>
      </w:r>
      <w:commentRangeStart w:id="105"/>
      <w:r w:rsidRPr="00B40262">
        <w:rPr>
          <w:lang w:val="en-US"/>
        </w:rPr>
        <w:t>example</w:t>
      </w:r>
      <w:r w:rsidR="00E011D3">
        <w:rPr>
          <w:lang w:val="en-US"/>
        </w:rPr>
        <w:t xml:space="preserve">. </w:t>
      </w:r>
      <w:commentRangeEnd w:id="105"/>
      <w:r w:rsidR="00825699">
        <w:rPr>
          <w:rStyle w:val="Kommentarzeichen"/>
          <w:rFonts w:ascii="Cambria" w:hAnsi="Cambria"/>
          <w:bCs w:val="0"/>
          <w:color w:val="auto"/>
        </w:rPr>
        <w:commentReference w:id="105"/>
      </w:r>
      <w:r w:rsidR="00E011D3">
        <w:rPr>
          <w:lang w:val="en-US"/>
        </w:rPr>
        <w:t>On the left is the example of the classification tree</w:t>
      </w:r>
      <w:r w:rsidR="00EB6976">
        <w:rPr>
          <w:lang w:val="en-US"/>
        </w:rPr>
        <w:t xml:space="preserve">: orange is the root node, blue is the branch node, </w:t>
      </w:r>
      <w:r w:rsidR="00882908">
        <w:rPr>
          <w:lang w:val="en-US"/>
        </w:rPr>
        <w:t xml:space="preserve">and </w:t>
      </w:r>
      <w:r w:rsidR="00EB6976">
        <w:rPr>
          <w:lang w:val="en-US"/>
        </w:rPr>
        <w:t>green is the leaf node (</w:t>
      </w:r>
      <w:r w:rsidR="007909FA">
        <w:rPr>
          <w:lang w:val="en-US"/>
        </w:rPr>
        <w:t xml:space="preserve">decision node). On the right is the </w:t>
      </w:r>
      <w:r w:rsidR="007F2075">
        <w:rPr>
          <w:lang w:val="en-US"/>
        </w:rPr>
        <w:t>sample space division based on the classification tree from the left.</w:t>
      </w:r>
      <w:r w:rsidR="00B554F8">
        <w:rPr>
          <w:lang w:val="en-US"/>
        </w:rPr>
        <w:t xml:space="preserve"> Red samples correspond to class 1 and blue to class 2.</w:t>
      </w:r>
    </w:p>
    <w:p w14:paraId="0DDBF2E4" w14:textId="17D2AAE8" w:rsidR="005F652E" w:rsidRDefault="00882908" w:rsidP="00B261AA">
      <w:pPr>
        <w:pStyle w:val="AbkVerz"/>
        <w:rPr>
          <w:lang w:val="en-US"/>
        </w:rPr>
      </w:pPr>
      <w:r>
        <w:rPr>
          <w:lang w:val="en-US"/>
        </w:rPr>
        <w:lastRenderedPageBreak/>
        <w:t>The tree</w:t>
      </w:r>
      <w:r w:rsidR="003D64C9">
        <w:rPr>
          <w:lang w:val="en-US"/>
        </w:rPr>
        <w:t xml:space="preserve"> model consists of nodes and e</w:t>
      </w:r>
      <w:r w:rsidR="00C07E02" w:rsidRPr="00BC7D59">
        <w:rPr>
          <w:lang/>
        </w:rPr>
        <w:t xml:space="preserve">ach node will ask a </w:t>
      </w:r>
      <w:r>
        <w:rPr>
          <w:lang/>
        </w:rPr>
        <w:t>true-false</w:t>
      </w:r>
      <w:r w:rsidR="00C07E02" w:rsidRPr="00BC7D59">
        <w:rPr>
          <w:lang/>
        </w:rPr>
        <w:t xml:space="preserve"> question about one of the features</w:t>
      </w:r>
      <w:r w:rsidR="003F3E7C" w:rsidRPr="003F3E7C">
        <w:rPr>
          <w:lang w:val="en-US"/>
        </w:rPr>
        <w:t xml:space="preserve"> (</w:t>
      </w: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0</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oMath>
      <w:r w:rsidR="00DC60E0">
        <w:rPr>
          <w:lang w:val="en-US"/>
        </w:rPr>
        <w:t>)</w:t>
      </w:r>
      <w:r w:rsidR="004C68F9">
        <w:rPr>
          <w:lang w:val="en-US"/>
        </w:rPr>
        <w:t xml:space="preserve"> </w:t>
      </w:r>
      <w:r w:rsidR="00377921">
        <w:rPr>
          <w:lang w:val="en-US"/>
        </w:rPr>
        <w:t>(</w:t>
      </w:r>
      <w:r w:rsidR="00377921">
        <w:rPr>
          <w:lang w:val="en-US"/>
        </w:rPr>
        <w:fldChar w:fldCharType="begin"/>
      </w:r>
      <w:r w:rsidR="00377921">
        <w:rPr>
          <w:lang w:val="en-US"/>
        </w:rPr>
        <w:instrText xml:space="preserve"> REF _Ref85386286 \h </w:instrText>
      </w:r>
      <w:r w:rsidR="00C60B00">
        <w:rPr>
          <w:lang w:val="en-US"/>
        </w:rPr>
        <w:instrText xml:space="preserve"> \* MERGEFORMAT </w:instrText>
      </w:r>
      <w:r w:rsidR="00377921">
        <w:rPr>
          <w:lang w:val="en-US"/>
        </w:rPr>
      </w:r>
      <w:r w:rsidR="00377921">
        <w:rPr>
          <w:lang w:val="en-US"/>
        </w:rPr>
        <w:fldChar w:fldCharType="separate"/>
      </w:r>
      <w:r w:rsidR="00546E1C" w:rsidRPr="00C60B00">
        <w:rPr>
          <w:b/>
          <w:bCs/>
          <w:lang w:val="en-US"/>
        </w:rPr>
        <w:t>Figure</w:t>
      </w:r>
      <w:r w:rsidR="00546E1C" w:rsidRPr="00546E1C">
        <w:rPr>
          <w:lang w:val="en-US"/>
        </w:rPr>
        <w:t xml:space="preserve"> </w:t>
      </w:r>
      <w:r w:rsidR="00546E1C">
        <w:rPr>
          <w:b/>
          <w:bCs/>
          <w:noProof/>
          <w:lang w:val="en-US"/>
        </w:rPr>
        <w:t>4</w:t>
      </w:r>
      <w:r w:rsidR="00377921">
        <w:rPr>
          <w:lang w:val="en-US"/>
        </w:rPr>
        <w:fldChar w:fldCharType="end"/>
      </w:r>
      <w:r w:rsidR="00377921">
        <w:rPr>
          <w:lang w:val="en-US"/>
        </w:rPr>
        <w:t>)</w:t>
      </w:r>
      <w:r w:rsidR="00C07E02" w:rsidRPr="00BC7D59">
        <w:rPr>
          <w:lang/>
        </w:rPr>
        <w:t>. And in response to this question, the data</w:t>
      </w:r>
      <w:r w:rsidR="00C07E02">
        <w:rPr>
          <w:lang w:val="en-US"/>
        </w:rPr>
        <w:t xml:space="preserve"> is split</w:t>
      </w:r>
      <w:r w:rsidR="00C07E02" w:rsidRPr="00BC7D59">
        <w:rPr>
          <w:lang/>
        </w:rPr>
        <w:t xml:space="preserve"> into two subsets. These subsets then become the input to two child nodes </w:t>
      </w:r>
      <w:r w:rsidR="00C07E02">
        <w:rPr>
          <w:lang w:val="en-US"/>
        </w:rPr>
        <w:t xml:space="preserve">that </w:t>
      </w:r>
      <w:r w:rsidR="00B40262">
        <w:rPr>
          <w:lang w:val="en-US"/>
        </w:rPr>
        <w:t>are</w:t>
      </w:r>
      <w:r w:rsidR="00C07E02" w:rsidRPr="00BC7D59">
        <w:rPr>
          <w:lang/>
        </w:rPr>
        <w:t xml:space="preserve"> </w:t>
      </w:r>
      <w:commentRangeStart w:id="106"/>
      <w:r w:rsidR="00C07E02" w:rsidRPr="00BC7D59">
        <w:rPr>
          <w:lang/>
        </w:rPr>
        <w:t>add</w:t>
      </w:r>
      <w:r w:rsidR="00B40262">
        <w:rPr>
          <w:lang w:val="en-US"/>
        </w:rPr>
        <w:t>ed</w:t>
      </w:r>
      <w:r w:rsidR="00C07E02" w:rsidRPr="00BC7D59">
        <w:rPr>
          <w:lang/>
        </w:rPr>
        <w:t xml:space="preserve"> to the tree. </w:t>
      </w:r>
      <w:commentRangeEnd w:id="106"/>
      <w:r w:rsidR="000922AF">
        <w:rPr>
          <w:rStyle w:val="Kommentarzeichen"/>
        </w:rPr>
        <w:commentReference w:id="106"/>
      </w:r>
      <w:r w:rsidR="00C07E02" w:rsidRPr="00BC7D59">
        <w:rPr>
          <w:lang/>
        </w:rPr>
        <w:t xml:space="preserve">And the goal of the question is to unmix the labels as </w:t>
      </w:r>
      <w:r w:rsidR="00C07E02">
        <w:rPr>
          <w:lang w:val="en-US"/>
        </w:rPr>
        <w:t>proceeding</w:t>
      </w:r>
      <w:r w:rsidR="00C07E02" w:rsidRPr="00BC7D59">
        <w:rPr>
          <w:lang/>
        </w:rPr>
        <w:t xml:space="preserve"> down. Or in other words, to produce the purest possible distribution of the labels at each node.</w:t>
      </w:r>
      <w:r w:rsidR="00BC7D59" w:rsidRPr="00BC7D59">
        <w:rPr>
          <w:lang/>
        </w:rPr>
        <w:t xml:space="preserve"> </w:t>
      </w:r>
      <w:r w:rsidR="00DC0EBF">
        <w:rPr>
          <w:lang w:val="en-US"/>
        </w:rPr>
        <w:t>The quantification of</w:t>
      </w:r>
      <w:r w:rsidR="00AC1087">
        <w:rPr>
          <w:lang w:val="en-US"/>
        </w:rPr>
        <w:t xml:space="preserve"> a split uncertainty</w:t>
      </w:r>
      <w:r w:rsidR="00BC7D59" w:rsidRPr="00BC7D59">
        <w:rPr>
          <w:lang/>
        </w:rPr>
        <w:t xml:space="preserve"> at a single node</w:t>
      </w:r>
      <w:r w:rsidR="00AC1087">
        <w:rPr>
          <w:lang w:val="en-US"/>
        </w:rPr>
        <w:t xml:space="preserve"> can be achieved</w:t>
      </w:r>
      <w:r w:rsidR="00BC7D59" w:rsidRPr="00BC7D59">
        <w:rPr>
          <w:lang/>
        </w:rPr>
        <w:t xml:space="preserve"> using a metric called Gini impurity</w:t>
      </w:r>
      <w:r w:rsidR="004438BB">
        <w:rPr>
          <w:lang w:val="en-US"/>
        </w:rPr>
        <w:t>:</w:t>
      </w:r>
    </w:p>
    <w:p w14:paraId="21EE3C1F" w14:textId="35AFF686" w:rsidR="005F652E" w:rsidRPr="005D6B35" w:rsidRDefault="00734752" w:rsidP="005D6B35">
      <w:pPr>
        <w:pStyle w:val="Beschriftung"/>
        <w:rPr>
          <w:rFonts w:ascii="Cambria" w:hAnsi="Cambria"/>
          <w:lang/>
        </w:rPr>
      </w:pPr>
      <m:oMathPara>
        <m:oMath>
          <m:eqArr>
            <m:eqArrPr>
              <m:maxDist m:val="1"/>
              <m:ctrlPr>
                <w:rPr>
                  <w:rFonts w:ascii="Cambria Math" w:hAnsi="Cambria Math"/>
                  <w:i/>
                  <w:lang/>
                </w:rPr>
              </m:ctrlPr>
            </m:eqArrPr>
            <m:e>
              <m:r>
                <w:rPr>
                  <w:rFonts w:ascii="Cambria Math" w:hAnsi="Cambria Math"/>
                  <w:lang/>
                </w:rPr>
                <m:t>G=</m:t>
              </m:r>
              <m:nary>
                <m:naryPr>
                  <m:chr m:val="∑"/>
                  <m:limLoc m:val="undOvr"/>
                  <m:ctrlPr>
                    <w:rPr>
                      <w:rFonts w:ascii="Cambria Math" w:hAnsi="Cambria Math"/>
                      <w:i/>
                      <w:lang/>
                    </w:rPr>
                  </m:ctrlPr>
                </m:naryPr>
                <m:sub>
                  <m:r>
                    <w:rPr>
                      <w:rFonts w:ascii="Cambria Math" w:hAnsi="Cambria Math"/>
                      <w:lang/>
                    </w:rPr>
                    <m:t>i=1</m:t>
                  </m:r>
                </m:sub>
                <m:sup>
                  <m:r>
                    <w:rPr>
                      <w:rFonts w:ascii="Cambria Math" w:hAnsi="Cambria Math"/>
                      <w:lang/>
                    </w:rPr>
                    <m:t>C</m:t>
                  </m:r>
                </m:sup>
                <m:e>
                  <m:r>
                    <w:rPr>
                      <w:rFonts w:ascii="Cambria Math" w:hAnsi="Cambria Math"/>
                      <w:lang/>
                    </w:rPr>
                    <m:t>p</m:t>
                  </m:r>
                  <m:d>
                    <m:dPr>
                      <m:ctrlPr>
                        <w:rPr>
                          <w:rFonts w:ascii="Cambria Math" w:hAnsi="Cambria Math"/>
                          <w:i/>
                          <w:lang/>
                        </w:rPr>
                      </m:ctrlPr>
                    </m:dPr>
                    <m:e>
                      <m:r>
                        <w:rPr>
                          <w:rFonts w:ascii="Cambria Math" w:hAnsi="Cambria Math"/>
                          <w:lang/>
                        </w:rPr>
                        <m:t>i</m:t>
                      </m:r>
                    </m:e>
                  </m:d>
                  <m:r>
                    <w:rPr>
                      <w:rFonts w:ascii="Cambria Math" w:hAnsi="Cambria Math"/>
                      <w:lang/>
                    </w:rPr>
                    <m:t>*</m:t>
                  </m:r>
                  <m:d>
                    <m:dPr>
                      <m:ctrlPr>
                        <w:rPr>
                          <w:rFonts w:ascii="Cambria Math" w:hAnsi="Cambria Math"/>
                          <w:i/>
                          <w:lang/>
                        </w:rPr>
                      </m:ctrlPr>
                    </m:dPr>
                    <m:e>
                      <m:r>
                        <w:rPr>
                          <w:rFonts w:ascii="Cambria Math" w:hAnsi="Cambria Math"/>
                          <w:lang/>
                        </w:rPr>
                        <m:t>1-p</m:t>
                      </m:r>
                      <m:d>
                        <m:dPr>
                          <m:ctrlPr>
                            <w:rPr>
                              <w:rFonts w:ascii="Cambria Math" w:hAnsi="Cambria Math"/>
                              <w:i/>
                              <w:lang/>
                            </w:rPr>
                          </m:ctrlPr>
                        </m:dPr>
                        <m:e>
                          <m:r>
                            <w:rPr>
                              <w:rFonts w:ascii="Cambria Math" w:hAnsi="Cambria Math"/>
                              <w:lang/>
                            </w:rPr>
                            <m:t>i</m:t>
                          </m:r>
                        </m:e>
                      </m:d>
                    </m:e>
                  </m:d>
                </m:e>
              </m:nary>
              <m:r>
                <w:rPr>
                  <w:rFonts w:ascii="Cambria Math" w:hAnsi="Cambria Math"/>
                  <w:lang/>
                </w:rPr>
                <m:t>#(</m:t>
              </m:r>
              <m:r>
                <m:rPr>
                  <m:sty m:val="p"/>
                </m:rPr>
                <w:rPr>
                  <w:rFonts w:ascii="Cambria Math" w:hAnsi="Cambria Math"/>
                  <w:lang w:val="en-US"/>
                </w:rPr>
                <w:fldChar w:fldCharType="begin"/>
              </m:r>
              <m:r>
                <m:rPr>
                  <m:sty m:val="p"/>
                </m:rPr>
                <w:rPr>
                  <w:rFonts w:ascii="Cambria Math" w:hAnsi="Cambria Math"/>
                  <w:lang w:val="en-US"/>
                </w:rPr>
                <m:t xml:space="preserve"> STYLEREF 1 \s </m:t>
              </m:r>
              <m:r>
                <m:rPr>
                  <m:sty m:val="p"/>
                </m:rPr>
                <w:rPr>
                  <w:rFonts w:ascii="Cambria Math" w:hAnsi="Cambria Math"/>
                  <w:lang w:val="en-US"/>
                </w:rPr>
                <w:fldChar w:fldCharType="separate"/>
              </m:r>
              <m:r>
                <m:rPr>
                  <m:sty m:val="p"/>
                </m:rPr>
                <w:rPr>
                  <w:rFonts w:ascii="Cambria Math" w:hAnsi="Cambria Math"/>
                  <w:noProof/>
                  <w:lang w:val="en-US"/>
                </w:rPr>
                <m:t>2</m:t>
              </m:r>
              <m:r>
                <m:rPr>
                  <m:sty m:val="p"/>
                </m:rPr>
                <w:rPr>
                  <w:rFonts w:ascii="Cambria Math" w:hAnsi="Cambria Math"/>
                  <w:lang w:val="en-US"/>
                </w:rPr>
                <w:fldChar w:fldCharType="end"/>
              </m:r>
              <m:r>
                <m:rPr>
                  <m:sty m:val="p"/>
                </m:rPr>
                <w:rPr>
                  <w:rFonts w:ascii="Cambria Math" w:hAnsi="Cambria Math"/>
                  <w:lang w:val="en-US"/>
                </w:rPr>
                <w:noBreakHyphen/>
              </m:r>
              <m:r>
                <m:rPr>
                  <m:sty m:val="p"/>
                </m:rPr>
                <w:rPr>
                  <w:rFonts w:ascii="Cambria Math" w:hAnsi="Cambria Math"/>
                  <w:lang w:val="en-US"/>
                </w:rPr>
                <w:fldChar w:fldCharType="begin"/>
              </m:r>
              <m:r>
                <m:rPr>
                  <m:sty m:val="p"/>
                </m:rPr>
                <w:rPr>
                  <w:rFonts w:ascii="Cambria Math" w:hAnsi="Cambria Math"/>
                  <w:lang w:val="en-US"/>
                </w:rPr>
                <m:t xml:space="preserve"> SEQ Equation \* ARABIC \s 1 </m:t>
              </m:r>
              <m:r>
                <m:rPr>
                  <m:sty m:val="p"/>
                </m:rPr>
                <w:rPr>
                  <w:rFonts w:ascii="Cambria Math" w:hAnsi="Cambria Math"/>
                  <w:lang w:val="en-US"/>
                </w:rPr>
                <w:fldChar w:fldCharType="separate"/>
              </m:r>
              <m:r>
                <m:rPr>
                  <m:sty m:val="p"/>
                </m:rPr>
                <w:rPr>
                  <w:rFonts w:ascii="Cambria Math" w:hAnsi="Cambria Math"/>
                  <w:noProof/>
                  <w:lang w:val="en-US"/>
                </w:rPr>
                <m:t>1</m:t>
              </m:r>
              <m:r>
                <m:rPr>
                  <m:sty m:val="p"/>
                </m:rPr>
                <w:rPr>
                  <w:rFonts w:ascii="Cambria Math" w:hAnsi="Cambria Math"/>
                  <w:lang w:val="en-US"/>
                </w:rPr>
                <w:fldChar w:fldCharType="end"/>
              </m:r>
              <m:r>
                <w:rPr>
                  <w:rFonts w:ascii="Cambria Math" w:hAnsi="Cambria Math"/>
                  <w:lang/>
                </w:rPr>
                <m:t>)</m:t>
              </m:r>
            </m:e>
          </m:eqArr>
        </m:oMath>
      </m:oMathPara>
    </w:p>
    <w:p w14:paraId="63C5F0A8" w14:textId="64EF5EBB" w:rsidR="00743F94" w:rsidRDefault="004858C3" w:rsidP="00C7774A">
      <w:pPr>
        <w:pStyle w:val="AbkVerz"/>
        <w:rPr>
          <w:lang w:val="en-US"/>
        </w:rPr>
      </w:pPr>
      <m:oMath>
        <m:r>
          <w:rPr>
            <w:rFonts w:ascii="Cambria Math" w:hAnsi="Cambria Math"/>
            <w:lang/>
          </w:rPr>
          <m:t>C</m:t>
        </m:r>
      </m:oMath>
      <w:r>
        <w:rPr>
          <w:lang w:val="en-US"/>
        </w:rPr>
        <w:t xml:space="preserve"> – number of classes, </w:t>
      </w:r>
      <m:oMath>
        <m:r>
          <w:rPr>
            <w:rFonts w:ascii="Cambria Math" w:hAnsi="Cambria Math"/>
            <w:lang w:val="en-US"/>
          </w:rPr>
          <m:t>p</m:t>
        </m:r>
        <m:d>
          <m:dPr>
            <m:ctrlPr>
              <w:rPr>
                <w:rFonts w:ascii="Cambria Math" w:hAnsi="Cambria Math"/>
                <w:i/>
                <w:lang w:val="en-US"/>
              </w:rPr>
            </m:ctrlPr>
          </m:dPr>
          <m:e>
            <m:r>
              <w:rPr>
                <w:rFonts w:ascii="Cambria Math" w:hAnsi="Cambria Math"/>
                <w:lang w:val="en-US"/>
              </w:rPr>
              <m:t>i</m:t>
            </m:r>
          </m:e>
        </m:d>
      </m:oMath>
      <w:r>
        <w:rPr>
          <w:lang w:val="en-US"/>
        </w:rPr>
        <w:t xml:space="preserve"> – probability of</w:t>
      </w:r>
      <w:r w:rsidR="00956C9C">
        <w:rPr>
          <w:lang w:val="en-US"/>
        </w:rPr>
        <w:t xml:space="preserve"> correctly classifying </w:t>
      </w:r>
      <w:r w:rsidR="00FC5F75">
        <w:rPr>
          <w:lang w:val="en-US"/>
        </w:rPr>
        <w:t xml:space="preserve">class </w:t>
      </w:r>
      <m:oMath>
        <m:r>
          <w:rPr>
            <w:rFonts w:ascii="Cambria Math" w:hAnsi="Cambria Math"/>
            <w:lang w:val="en-US"/>
          </w:rPr>
          <m:t>i</m:t>
        </m:r>
      </m:oMath>
      <w:r w:rsidR="00FC5F75">
        <w:rPr>
          <w:lang w:val="en-US"/>
        </w:rPr>
        <w:t xml:space="preserve">. </w:t>
      </w:r>
      <w:r w:rsidR="00BC7D59" w:rsidRPr="00BC7D59">
        <w:rPr>
          <w:lang/>
        </w:rPr>
        <w:t xml:space="preserve">And we can quantify how much a question reduces that uncertainty using a concept called information gain. </w:t>
      </w:r>
      <w:r w:rsidR="00E00690">
        <w:rPr>
          <w:lang w:val="en-US"/>
        </w:rPr>
        <w:t>G</w:t>
      </w:r>
      <w:r w:rsidR="00BC7D59" w:rsidRPr="00BC7D59">
        <w:rPr>
          <w:lang/>
        </w:rPr>
        <w:t xml:space="preserve">iven that question, we'll recursively build the tree on each of the new nodes. We'll continue dividing the data until </w:t>
      </w:r>
      <w:r w:rsidR="005A74BF">
        <w:rPr>
          <w:lang w:val="en-US"/>
        </w:rPr>
        <w:t>a limit called a tree</w:t>
      </w:r>
      <w:r w:rsidR="00365454">
        <w:rPr>
          <w:lang w:val="en-US"/>
        </w:rPr>
        <w:t xml:space="preserve"> height</w:t>
      </w:r>
      <w:r w:rsidR="00B445A9">
        <w:rPr>
          <w:lang w:val="en-US"/>
        </w:rPr>
        <w:t xml:space="preserve"> will occur</w:t>
      </w:r>
      <w:r w:rsidR="00BC7D59" w:rsidRPr="00BC7D59">
        <w:rPr>
          <w:lang/>
        </w:rPr>
        <w:t xml:space="preserve">, at which </w:t>
      </w:r>
      <w:r w:rsidR="00B445A9">
        <w:rPr>
          <w:lang w:val="en-US"/>
        </w:rPr>
        <w:t>data is no longer divided and a class is assigned</w:t>
      </w:r>
      <w:r w:rsidR="00BC7D59" w:rsidRPr="00BC7D59">
        <w:rPr>
          <w:lang/>
        </w:rPr>
        <w:t xml:space="preserve"> </w:t>
      </w:r>
      <w:r w:rsidR="00B445A9">
        <w:rPr>
          <w:lang w:val="en-US"/>
        </w:rPr>
        <w:t>based on the majority of samples present</w:t>
      </w:r>
      <w:r w:rsidR="008A29AC">
        <w:rPr>
          <w:lang w:val="en-US"/>
        </w:rPr>
        <w:t xml:space="preserve"> in the last subset of points. This height is </w:t>
      </w:r>
      <w:r w:rsidR="00A85BB4">
        <w:rPr>
          <w:lang w:val="en-US"/>
        </w:rPr>
        <w:t>set up manually to prevent a tree from overfitting.</w:t>
      </w:r>
    </w:p>
    <w:p w14:paraId="4E122159" w14:textId="56AE255B" w:rsidR="007665B9" w:rsidRPr="00B445A9" w:rsidRDefault="007665B9" w:rsidP="00C7774A">
      <w:pPr>
        <w:pStyle w:val="AbkVerz"/>
        <w:rPr>
          <w:lang w:val="en-US"/>
        </w:rPr>
      </w:pPr>
      <w:r>
        <w:rPr>
          <w:lang w:val="en-US"/>
        </w:rPr>
        <w:t xml:space="preserve">A single classification tree is a powerful algorithm that lacks generalization and </w:t>
      </w:r>
      <w:r w:rsidR="00BD2A3A">
        <w:rPr>
          <w:lang w:val="en-US"/>
        </w:rPr>
        <w:t xml:space="preserve">is </w:t>
      </w:r>
      <w:r>
        <w:rPr>
          <w:lang w:val="en-US"/>
        </w:rPr>
        <w:t xml:space="preserve">prone to overfitting. </w:t>
      </w:r>
      <w:r w:rsidR="00F772F9">
        <w:rPr>
          <w:lang w:val="en-US"/>
        </w:rPr>
        <w:t xml:space="preserve">Ensembling of multiple classification trees is a common strategy to </w:t>
      </w:r>
      <w:r w:rsidR="0051657E">
        <w:rPr>
          <w:lang w:val="en-US"/>
        </w:rPr>
        <w:t>achieve higher generalization and accuracy.</w:t>
      </w:r>
    </w:p>
    <w:p w14:paraId="5C89B994" w14:textId="3BAE41BC" w:rsidR="00FF668D" w:rsidRPr="00743F94" w:rsidRDefault="00FF668D" w:rsidP="006C413E">
      <w:pPr>
        <w:pStyle w:val="Textkrper"/>
        <w:rPr>
          <w:lang/>
        </w:rPr>
      </w:pPr>
    </w:p>
    <w:p w14:paraId="7603CAB2" w14:textId="2029957E" w:rsidR="00D952C5" w:rsidRDefault="00D952C5" w:rsidP="002B73E0">
      <w:pPr>
        <w:pStyle w:val="berschrift2"/>
        <w:rPr>
          <w:lang w:val="en-US" w:eastAsia="en-GB"/>
        </w:rPr>
      </w:pPr>
      <w:bookmarkStart w:id="107" w:name="_Toc101120025"/>
      <w:commentRangeStart w:id="108"/>
      <w:r w:rsidRPr="006F29DA">
        <w:rPr>
          <w:lang w:val="en-US" w:eastAsia="en-GB"/>
        </w:rPr>
        <w:t>Random forest</w:t>
      </w:r>
      <w:bookmarkEnd w:id="107"/>
      <w:commentRangeEnd w:id="108"/>
      <w:r w:rsidR="00B44168">
        <w:rPr>
          <w:rStyle w:val="Kommentarzeichen"/>
          <w:rFonts w:ascii="Cambria" w:hAnsi="Cambria"/>
          <w:b w:val="0"/>
          <w:bCs w:val="0"/>
        </w:rPr>
        <w:commentReference w:id="108"/>
      </w:r>
    </w:p>
    <w:p w14:paraId="7658C9CD" w14:textId="0459432A" w:rsidR="00A46B3E" w:rsidRDefault="00A46B3E" w:rsidP="00A46B3E">
      <w:pPr>
        <w:pStyle w:val="Textkrper"/>
        <w:rPr>
          <w:lang w:val="en-US" w:eastAsia="en-GB"/>
        </w:rPr>
      </w:pPr>
      <w:r>
        <w:rPr>
          <w:lang w:val="en-US" w:eastAsia="en-GB"/>
        </w:rPr>
        <w:t xml:space="preserve">Random forest is a classical </w:t>
      </w:r>
      <w:r w:rsidR="00F27571">
        <w:rPr>
          <w:lang w:val="en-US" w:eastAsia="en-GB"/>
        </w:rPr>
        <w:t>machine learning method</w:t>
      </w:r>
      <w:r>
        <w:rPr>
          <w:lang w:val="en-US" w:eastAsia="en-GB"/>
        </w:rPr>
        <w:t xml:space="preserve"> for</w:t>
      </w:r>
      <w:r w:rsidR="00F237FB">
        <w:rPr>
          <w:lang w:val="en-US" w:eastAsia="en-GB"/>
        </w:rPr>
        <w:t xml:space="preserve"> data classification. </w:t>
      </w:r>
      <w:r w:rsidR="00F27571">
        <w:rPr>
          <w:lang w:val="en-US" w:eastAsia="en-GB"/>
        </w:rPr>
        <w:t xml:space="preserve">It is based on </w:t>
      </w:r>
      <w:r w:rsidR="00694F05">
        <w:rPr>
          <w:lang w:val="en-US" w:eastAsia="en-GB"/>
        </w:rPr>
        <w:t xml:space="preserve">the </w:t>
      </w:r>
      <w:r w:rsidR="0011147C" w:rsidRPr="0011147C">
        <w:rPr>
          <w:lang w:val="en-US" w:eastAsia="en-GB"/>
        </w:rPr>
        <w:t>ensembling</w:t>
      </w:r>
      <w:r w:rsidR="0011147C">
        <w:rPr>
          <w:lang w:val="en-US" w:eastAsia="en-GB"/>
        </w:rPr>
        <w:t xml:space="preserve"> of multiple </w:t>
      </w:r>
      <w:r w:rsidR="00C141EA">
        <w:rPr>
          <w:lang w:val="en-US" w:eastAsia="en-GB"/>
        </w:rPr>
        <w:t>Decision</w:t>
      </w:r>
      <w:r w:rsidR="003225E1">
        <w:rPr>
          <w:lang w:val="en-US" w:eastAsia="en-GB"/>
        </w:rPr>
        <w:t xml:space="preserve"> </w:t>
      </w:r>
      <w:r w:rsidR="00C141EA">
        <w:rPr>
          <w:lang w:val="en-US" w:eastAsia="en-GB"/>
        </w:rPr>
        <w:t>T</w:t>
      </w:r>
      <w:r w:rsidR="003225E1">
        <w:rPr>
          <w:lang w:val="en-US" w:eastAsia="en-GB"/>
        </w:rPr>
        <w:t>rees</w:t>
      </w:r>
      <w:r w:rsidR="001A7601">
        <w:rPr>
          <w:lang w:val="en-US" w:eastAsia="en-GB"/>
        </w:rPr>
        <w:t xml:space="preserve"> </w:t>
      </w:r>
      <w:r w:rsidR="00BD1685">
        <w:rPr>
          <w:lang w:val="en-US" w:eastAsia="en-GB"/>
        </w:rPr>
        <w:t xml:space="preserve">and </w:t>
      </w:r>
      <w:r w:rsidR="004F5299">
        <w:rPr>
          <w:lang w:val="en-US" w:eastAsia="en-GB"/>
        </w:rPr>
        <w:t xml:space="preserve">“decides” based on the majority voting of </w:t>
      </w:r>
      <w:r w:rsidR="00A67465">
        <w:rPr>
          <w:lang w:val="en-US" w:eastAsia="en-GB"/>
        </w:rPr>
        <w:t>all</w:t>
      </w:r>
      <w:r w:rsidR="004F5299">
        <w:rPr>
          <w:lang w:val="en-US" w:eastAsia="en-GB"/>
        </w:rPr>
        <w:t xml:space="preserve"> decision tree</w:t>
      </w:r>
      <w:r w:rsidR="00A67465">
        <w:rPr>
          <w:lang w:val="en-US" w:eastAsia="en-GB"/>
        </w:rPr>
        <w:t>s</w:t>
      </w:r>
      <w:r w:rsidR="004F5299">
        <w:rPr>
          <w:lang w:val="en-US" w:eastAsia="en-GB"/>
        </w:rPr>
        <w:t xml:space="preserve">. Each tree is trained on a random subset of data, which leads to a random set of uncorrelated trees. </w:t>
      </w:r>
      <w:r w:rsidR="005B00D9">
        <w:rPr>
          <w:lang w:val="en-US" w:eastAsia="en-GB"/>
        </w:rPr>
        <w:t xml:space="preserve">This algorithm is used for </w:t>
      </w:r>
      <w:r w:rsidR="008E7617">
        <w:rPr>
          <w:lang w:val="en-US" w:eastAsia="en-GB"/>
        </w:rPr>
        <w:t xml:space="preserve">the </w:t>
      </w:r>
      <w:r w:rsidR="005B00D9">
        <w:rPr>
          <w:lang w:val="en-US" w:eastAsia="en-GB"/>
        </w:rPr>
        <w:t xml:space="preserve">classification of pixels </w:t>
      </w:r>
      <w:r w:rsidR="006334F1">
        <w:rPr>
          <w:lang w:val="en-US" w:eastAsia="en-GB"/>
        </w:rPr>
        <w:t xml:space="preserve">for </w:t>
      </w:r>
      <w:r w:rsidR="00694F05">
        <w:rPr>
          <w:lang w:val="en-US" w:eastAsia="en-GB"/>
        </w:rPr>
        <w:t xml:space="preserve">the </w:t>
      </w:r>
      <w:r w:rsidR="006334F1">
        <w:rPr>
          <w:lang w:val="en-US" w:eastAsia="en-GB"/>
        </w:rPr>
        <w:t>annotation of digital stacks.</w:t>
      </w:r>
    </w:p>
    <w:p w14:paraId="0A840A99" w14:textId="7B9C6D0F" w:rsidR="00D952C5" w:rsidRDefault="00D952C5" w:rsidP="002B73E0">
      <w:pPr>
        <w:pStyle w:val="berschrift2"/>
        <w:rPr>
          <w:lang w:val="en-US" w:eastAsia="en-GB"/>
        </w:rPr>
      </w:pPr>
      <w:bookmarkStart w:id="109" w:name="_Ref90477323"/>
      <w:bookmarkStart w:id="110" w:name="_Ref90477332"/>
      <w:bookmarkStart w:id="111" w:name="_Toc101120026"/>
      <w:r w:rsidRPr="006F29DA">
        <w:rPr>
          <w:lang w:val="en-US" w:eastAsia="en-GB"/>
        </w:rPr>
        <w:t>Feature extraction</w:t>
      </w:r>
      <w:bookmarkEnd w:id="109"/>
      <w:bookmarkEnd w:id="110"/>
      <w:bookmarkEnd w:id="111"/>
      <w:r w:rsidRPr="006F29DA">
        <w:rPr>
          <w:lang w:val="en-US" w:eastAsia="en-GB"/>
        </w:rPr>
        <w:t xml:space="preserve"> </w:t>
      </w:r>
    </w:p>
    <w:p w14:paraId="62F37BF1" w14:textId="29938F19" w:rsidR="009779BE" w:rsidRPr="006334F1" w:rsidRDefault="006334F1" w:rsidP="006334F1">
      <w:pPr>
        <w:pStyle w:val="Textkrper"/>
        <w:rPr>
          <w:lang w:val="en-US" w:eastAsia="en-GB"/>
        </w:rPr>
      </w:pPr>
      <w:r>
        <w:rPr>
          <w:lang w:val="en-US" w:eastAsia="en-GB"/>
        </w:rPr>
        <w:t>Intensity values</w:t>
      </w:r>
      <w:r w:rsidR="003D5409">
        <w:rPr>
          <w:lang w:val="en-US" w:eastAsia="en-GB"/>
        </w:rPr>
        <w:t xml:space="preserve"> on their own are</w:t>
      </w:r>
      <w:r w:rsidR="00CF446B">
        <w:rPr>
          <w:lang w:val="en-US" w:eastAsia="en-GB"/>
        </w:rPr>
        <w:t xml:space="preserve"> </w:t>
      </w:r>
      <w:r w:rsidR="0041084E">
        <w:rPr>
          <w:lang w:val="en-US" w:eastAsia="en-GB"/>
        </w:rPr>
        <w:t xml:space="preserve">a weak data representation, they </w:t>
      </w:r>
      <w:r w:rsidR="003862E3">
        <w:rPr>
          <w:lang w:val="en-US" w:eastAsia="en-GB"/>
        </w:rPr>
        <w:t xml:space="preserve">do </w:t>
      </w:r>
      <w:r w:rsidR="0041084E">
        <w:rPr>
          <w:lang w:val="en-US" w:eastAsia="en-GB"/>
        </w:rPr>
        <w:t>not represent the neighborhood regions</w:t>
      </w:r>
      <w:r w:rsidR="0082514F">
        <w:rPr>
          <w:lang w:val="en-US" w:eastAsia="en-GB"/>
        </w:rPr>
        <w:t xml:space="preserve">, </w:t>
      </w:r>
      <w:commentRangeStart w:id="112"/>
      <w:r w:rsidR="0082514F">
        <w:rPr>
          <w:lang w:val="en-US" w:eastAsia="en-GB"/>
        </w:rPr>
        <w:t xml:space="preserve">also they cannot be used with RF, because it will only </w:t>
      </w:r>
      <w:r w:rsidR="0093138A">
        <w:rPr>
          <w:lang w:val="en-US" w:eastAsia="en-GB"/>
        </w:rPr>
        <w:t>divide the image dataset based on intensity threshold, which is inef</w:t>
      </w:r>
      <w:r w:rsidR="0093138A">
        <w:rPr>
          <w:lang w:val="en-US" w:eastAsia="en-GB"/>
        </w:rPr>
        <w:lastRenderedPageBreak/>
        <w:t xml:space="preserve">fective. </w:t>
      </w:r>
      <w:commentRangeEnd w:id="112"/>
      <w:r w:rsidR="00A606DF">
        <w:rPr>
          <w:rStyle w:val="Kommentarzeichen"/>
        </w:rPr>
        <w:commentReference w:id="112"/>
      </w:r>
      <w:r w:rsidR="0093138A">
        <w:rPr>
          <w:lang w:val="en-US" w:eastAsia="en-GB"/>
        </w:rPr>
        <w:t xml:space="preserve">Spatial information is much more valuable and </w:t>
      </w:r>
      <w:r w:rsidR="008E7617">
        <w:rPr>
          <w:lang w:val="en-US" w:eastAsia="en-GB"/>
        </w:rPr>
        <w:t>tends</w:t>
      </w:r>
      <w:r w:rsidR="002A3B05">
        <w:rPr>
          <w:lang w:val="en-US" w:eastAsia="en-GB"/>
        </w:rPr>
        <w:t xml:space="preserve"> </w:t>
      </w:r>
      <w:r w:rsidR="008E7617">
        <w:rPr>
          <w:lang w:val="en-US" w:eastAsia="en-GB"/>
        </w:rPr>
        <w:t xml:space="preserve">to </w:t>
      </w:r>
      <w:r w:rsidR="001E34A3">
        <w:rPr>
          <w:lang w:val="en-US" w:eastAsia="en-GB"/>
        </w:rPr>
        <w:t>generalize better</w:t>
      </w:r>
      <w:r w:rsidR="002A3B05">
        <w:rPr>
          <w:lang w:val="en-US" w:eastAsia="en-GB"/>
        </w:rPr>
        <w:t xml:space="preserve">. </w:t>
      </w:r>
      <w:r w:rsidR="003862E3">
        <w:rPr>
          <w:lang w:val="en-US" w:eastAsia="en-GB"/>
        </w:rPr>
        <w:t>How to blend the information</w:t>
      </w:r>
      <w:r w:rsidR="002A3B05">
        <w:rPr>
          <w:lang w:val="en-US" w:eastAsia="en-GB"/>
        </w:rPr>
        <w:t xml:space="preserve"> from a neighborhood region</w:t>
      </w:r>
      <w:r w:rsidR="00F921A4">
        <w:rPr>
          <w:lang w:val="en-US" w:eastAsia="en-GB"/>
        </w:rPr>
        <w:t xml:space="preserve"> and extract</w:t>
      </w:r>
      <w:r w:rsidR="00900F33">
        <w:rPr>
          <w:lang w:val="en-US" w:eastAsia="en-GB"/>
        </w:rPr>
        <w:t xml:space="preserve"> important information about it</w:t>
      </w:r>
      <w:r w:rsidR="002A3B05">
        <w:rPr>
          <w:lang w:val="en-US" w:eastAsia="en-GB"/>
        </w:rPr>
        <w:t>? It can be done using a mathematical operation, called convolution</w:t>
      </w:r>
      <w:r w:rsidR="009779BE">
        <w:rPr>
          <w:lang w:val="en-US" w:eastAsia="en-GB"/>
        </w:rPr>
        <w:t>.</w:t>
      </w:r>
    </w:p>
    <w:p w14:paraId="069753D8" w14:textId="654A5EE8" w:rsidR="00D952C5" w:rsidRDefault="00D952C5" w:rsidP="002B73E0">
      <w:pPr>
        <w:pStyle w:val="berschrift3"/>
        <w:rPr>
          <w:lang w:val="en-US" w:eastAsia="en-GB"/>
        </w:rPr>
      </w:pPr>
      <w:bookmarkStart w:id="113" w:name="_Toc101120027"/>
      <w:r w:rsidRPr="006F29DA">
        <w:rPr>
          <w:lang w:val="en-US" w:eastAsia="en-GB"/>
        </w:rPr>
        <w:t>Convolutions</w:t>
      </w:r>
      <w:bookmarkEnd w:id="113"/>
    </w:p>
    <w:p w14:paraId="7127D8CD" w14:textId="639C0603" w:rsidR="009779BE" w:rsidRDefault="009779BE" w:rsidP="009779BE">
      <w:pPr>
        <w:rPr>
          <w:lang w:val="en-US" w:eastAsia="en-GB"/>
        </w:rPr>
      </w:pPr>
      <w:r>
        <w:rPr>
          <w:lang w:val="en-US" w:eastAsia="en-GB"/>
        </w:rPr>
        <w:t xml:space="preserve">Convolution is a mathematical operation, </w:t>
      </w:r>
      <w:r w:rsidR="0015179C">
        <w:rPr>
          <w:lang w:val="en-US" w:eastAsia="en-GB"/>
        </w:rPr>
        <w:t>performed on two functions</w:t>
      </w:r>
      <w:r w:rsidR="000A780A">
        <w:rPr>
          <w:lang w:val="en-US" w:eastAsia="en-GB"/>
        </w:rPr>
        <w:t xml:space="preserve">, that produces a third one, that expresses how </w:t>
      </w:r>
      <w:r w:rsidR="00321220">
        <w:rPr>
          <w:lang w:val="en-US" w:eastAsia="en-GB"/>
        </w:rPr>
        <w:t>the</w:t>
      </w:r>
      <w:r w:rsidR="000A780A">
        <w:rPr>
          <w:lang w:val="en-US" w:eastAsia="en-GB"/>
        </w:rPr>
        <w:t xml:space="preserve"> shape of one function will modify the shape of another one</w:t>
      </w:r>
      <w:r w:rsidR="00F02A89">
        <w:rPr>
          <w:lang w:val="en-US" w:eastAsia="en-GB"/>
        </w:rPr>
        <w:t>:</w:t>
      </w:r>
    </w:p>
    <w:p w14:paraId="21BDC745" w14:textId="7A56E28C" w:rsidR="00202032" w:rsidRPr="00261AFF" w:rsidRDefault="00734752" w:rsidP="00261AFF">
      <w:pPr>
        <w:pStyle w:val="Beschriftung"/>
        <w:rPr>
          <w:rFonts w:ascii="Cambria" w:hAnsi="Cambria"/>
          <w:lang w:val="en-US"/>
        </w:rPr>
      </w:pPr>
      <m:oMathPara>
        <m:oMath>
          <m:eqArr>
            <m:eqArrPr>
              <m:maxDist m:val="1"/>
              <m:ctrlPr>
                <w:rPr>
                  <w:rFonts w:ascii="Cambria Math" w:hAnsi="Cambria Math"/>
                </w:rPr>
              </m:ctrlPr>
            </m:eqArrPr>
            <m:e>
              <m:d>
                <m:dPr>
                  <m:ctrlPr>
                    <w:rPr>
                      <w:rFonts w:ascii="Cambria Math" w:hAnsi="Cambria Math"/>
                      <w:i/>
                      <w:lang w:val="en-US" w:eastAsia="en-GB"/>
                    </w:rPr>
                  </m:ctrlPr>
                </m:dPr>
                <m:e>
                  <m:r>
                    <w:rPr>
                      <w:rFonts w:ascii="Cambria Math" w:hAnsi="Cambria Math"/>
                      <w:lang w:val="en-US" w:eastAsia="en-GB"/>
                    </w:rPr>
                    <m:t>f*g</m:t>
                  </m:r>
                </m:e>
              </m:d>
              <m:d>
                <m:dPr>
                  <m:ctrlPr>
                    <w:rPr>
                      <w:rFonts w:ascii="Cambria Math" w:hAnsi="Cambria Math"/>
                      <w:i/>
                      <w:lang w:val="en-US" w:eastAsia="en-GB"/>
                    </w:rPr>
                  </m:ctrlPr>
                </m:dPr>
                <m:e>
                  <m:r>
                    <w:rPr>
                      <w:rFonts w:ascii="Cambria Math" w:hAnsi="Cambria Math"/>
                      <w:lang w:val="en-US" w:eastAsia="en-GB"/>
                    </w:rPr>
                    <m:t>t</m:t>
                  </m:r>
                </m:e>
              </m:d>
              <m:box>
                <m:boxPr>
                  <m:opEmu m:val="1"/>
                  <m:ctrlPr>
                    <w:rPr>
                      <w:rFonts w:ascii="Cambria Math" w:hAnsi="Cambria Math"/>
                      <w:bCs w:val="0"/>
                      <w:i/>
                      <w:color w:val="auto"/>
                      <w:sz w:val="24"/>
                      <w:szCs w:val="24"/>
                      <w:lang w:val="en-US" w:eastAsia="en-GB"/>
                    </w:rPr>
                  </m:ctrlPr>
                </m:boxPr>
                <m:e>
                  <m:r>
                    <w:rPr>
                      <w:rFonts w:ascii="Cambria Math" w:hAnsi="Cambria Math"/>
                      <w:lang w:val="en-US"/>
                    </w:rPr>
                    <m:t>∶=</m:t>
                  </m:r>
                </m:e>
              </m:box>
              <m:nary>
                <m:naryPr>
                  <m:limLoc m:val="subSup"/>
                  <m:ctrlPr>
                    <w:rPr>
                      <w:rFonts w:ascii="Cambria Math" w:hAnsi="Cambria Math"/>
                      <w:bCs w:val="0"/>
                      <w:i/>
                      <w:color w:val="auto"/>
                      <w:sz w:val="24"/>
                      <w:szCs w:val="24"/>
                      <w:lang w:val="en-US" w:eastAsia="en-GB"/>
                    </w:rPr>
                  </m:ctrlPr>
                </m:naryPr>
                <m:sub>
                  <m:r>
                    <w:rPr>
                      <w:rFonts w:ascii="Cambria Math" w:hAnsi="Cambria Math"/>
                      <w:lang w:val="en-US" w:eastAsia="en-GB"/>
                    </w:rPr>
                    <m:t>-∞</m:t>
                  </m:r>
                </m:sub>
                <m:sup>
                  <m:r>
                    <w:rPr>
                      <w:rFonts w:ascii="Cambria Math" w:hAnsi="Cambria Math"/>
                      <w:lang w:val="en-US" w:eastAsia="en-GB"/>
                    </w:rPr>
                    <m:t>+∞</m:t>
                  </m:r>
                </m:sup>
                <m:e>
                  <m:r>
                    <w:rPr>
                      <w:rFonts w:ascii="Cambria Math" w:hAnsi="Cambria Math"/>
                      <w:lang w:val="en-US" w:eastAsia="en-GB"/>
                    </w:rPr>
                    <m:t>f</m:t>
                  </m:r>
                  <m:d>
                    <m:dPr>
                      <m:ctrlPr>
                        <w:rPr>
                          <w:rFonts w:ascii="Cambria Math" w:hAnsi="Cambria Math"/>
                          <w:i/>
                          <w:lang w:val="en-US" w:eastAsia="en-GB"/>
                        </w:rPr>
                      </m:ctrlPr>
                    </m:dPr>
                    <m:e>
                      <m:r>
                        <w:rPr>
                          <w:rFonts w:ascii="Cambria Math" w:hAnsi="Cambria Math"/>
                          <w:lang w:val="en-US" w:eastAsia="en-GB"/>
                        </w:rPr>
                        <m:t>τ</m:t>
                      </m:r>
                    </m:e>
                  </m:d>
                  <m:r>
                    <w:rPr>
                      <w:rFonts w:ascii="Cambria Math" w:hAnsi="Cambria Math"/>
                      <w:lang w:val="en-US" w:eastAsia="en-GB"/>
                    </w:rPr>
                    <m:t>g</m:t>
                  </m:r>
                  <m:d>
                    <m:dPr>
                      <m:ctrlPr>
                        <w:rPr>
                          <w:rFonts w:ascii="Cambria Math" w:hAnsi="Cambria Math"/>
                          <w:i/>
                          <w:lang w:val="en-US" w:eastAsia="en-GB"/>
                        </w:rPr>
                      </m:ctrlPr>
                    </m:dPr>
                    <m:e>
                      <m:r>
                        <w:rPr>
                          <w:rFonts w:ascii="Cambria Math" w:hAnsi="Cambria Math"/>
                          <w:lang w:val="en-US" w:eastAsia="en-GB"/>
                        </w:rPr>
                        <m:t>t-τ</m:t>
                      </m:r>
                    </m:e>
                  </m:d>
                  <m:r>
                    <w:rPr>
                      <w:rFonts w:ascii="Cambria Math" w:hAnsi="Cambria Math"/>
                      <w:lang w:val="en-US" w:eastAsia="en-GB"/>
                    </w:rPr>
                    <m:t>dτ</m:t>
                  </m:r>
                </m:e>
              </m:nary>
              <m:r>
                <w:rPr>
                  <w:rFonts w:ascii="Cambria Math" w:hAnsi="Cambria Math"/>
                  <w:lang w:val="en-US" w:eastAsia="en-GB"/>
                </w:rPr>
                <m:t>#(</m:t>
              </m:r>
              <m:r>
                <w:rPr>
                  <w:rFonts w:ascii="Cambria Math" w:hAnsi="Cambria Math"/>
                  <w:i/>
                  <w:lang w:val="en-US" w:eastAsia="en-GB"/>
                </w:rPr>
                <w:fldChar w:fldCharType="begin"/>
              </m:r>
              <m:r>
                <m:rPr>
                  <m:sty m:val="p"/>
                </m:rPr>
                <w:rPr>
                  <w:rFonts w:ascii="Cambria Math" w:hAnsi="Cambria Math"/>
                  <w:lang w:val="en-US" w:eastAsia="en-GB"/>
                </w:rPr>
                <m:t xml:space="preserve"> STYLEREF 1 \s </m:t>
              </m:r>
              <m:r>
                <w:rPr>
                  <w:rFonts w:ascii="Cambria Math" w:hAnsi="Cambria Math"/>
                  <w:i/>
                  <w:lang w:val="en-US" w:eastAsia="en-GB"/>
                </w:rPr>
                <w:fldChar w:fldCharType="separate"/>
              </m:r>
              <m:r>
                <m:rPr>
                  <m:sty m:val="p"/>
                </m:rPr>
                <w:rPr>
                  <w:rFonts w:ascii="Cambria Math" w:hAnsi="Cambria Math"/>
                  <w:noProof/>
                  <w:lang w:val="en-US" w:eastAsia="en-GB"/>
                </w:rPr>
                <m:t>2</m:t>
              </m:r>
              <m:r>
                <w:rPr>
                  <w:rFonts w:ascii="Cambria Math" w:hAnsi="Cambria Math"/>
                  <w:i/>
                  <w:lang w:val="en-US" w:eastAsia="en-GB"/>
                </w:rPr>
                <w:fldChar w:fldCharType="end"/>
              </m:r>
              <m:r>
                <m:rPr>
                  <m:sty m:val="p"/>
                </m:rPr>
                <w:rPr>
                  <w:rFonts w:ascii="Cambria Math" w:hAnsi="Cambria Math"/>
                  <w:lang w:val="en-US" w:eastAsia="en-GB"/>
                </w:rPr>
                <w:noBreakHyphen/>
              </m:r>
              <m:r>
                <w:rPr>
                  <w:rFonts w:ascii="Cambria Math" w:hAnsi="Cambria Math"/>
                  <w:i/>
                  <w:lang w:val="en-US" w:eastAsia="en-GB"/>
                </w:rPr>
                <w:fldChar w:fldCharType="begin"/>
              </m:r>
              <m:r>
                <m:rPr>
                  <m:sty m:val="p"/>
                </m:rPr>
                <w:rPr>
                  <w:rFonts w:ascii="Cambria Math" w:hAnsi="Cambria Math"/>
                  <w:lang w:val="en-US" w:eastAsia="en-GB"/>
                </w:rPr>
                <m:t xml:space="preserve"> SEQ Equation \* ARABIC \s 1 </m:t>
              </m:r>
              <m:r>
                <w:rPr>
                  <w:rFonts w:ascii="Cambria Math" w:hAnsi="Cambria Math"/>
                  <w:i/>
                  <w:lang w:val="en-US" w:eastAsia="en-GB"/>
                </w:rPr>
                <w:fldChar w:fldCharType="separate"/>
              </m:r>
              <m:r>
                <m:rPr>
                  <m:sty m:val="p"/>
                </m:rPr>
                <w:rPr>
                  <w:rFonts w:ascii="Cambria Math" w:hAnsi="Cambria Math"/>
                  <w:noProof/>
                  <w:lang w:val="en-US" w:eastAsia="en-GB"/>
                </w:rPr>
                <m:t>2</m:t>
              </m:r>
              <m:r>
                <w:rPr>
                  <w:rFonts w:ascii="Cambria Math" w:hAnsi="Cambria Math"/>
                  <w:i/>
                  <w:lang w:val="en-US" w:eastAsia="en-GB"/>
                </w:rPr>
                <w:fldChar w:fldCharType="end"/>
              </m:r>
              <m:r>
                <w:rPr>
                  <w:rFonts w:ascii="Cambria Math" w:hAnsi="Cambria Math"/>
                  <w:lang w:val="en-US" w:eastAsia="en-GB"/>
                </w:rPr>
                <m:t>)</m:t>
              </m:r>
            </m:e>
          </m:eqArr>
        </m:oMath>
      </m:oMathPara>
    </w:p>
    <w:p w14:paraId="1B7D0157" w14:textId="61F55FC1" w:rsidR="00F02A89" w:rsidRDefault="00F02A89" w:rsidP="009779BE">
      <w:pPr>
        <w:rPr>
          <w:lang w:val="en-US" w:eastAsia="en-GB"/>
        </w:rPr>
      </w:pPr>
      <w:r>
        <w:rPr>
          <w:lang w:val="en-US" w:eastAsia="en-GB"/>
        </w:rPr>
        <w:t xml:space="preserve">Once used for </w:t>
      </w:r>
      <w:r w:rsidR="00321220">
        <w:rPr>
          <w:lang w:val="en-US" w:eastAsia="en-GB"/>
        </w:rPr>
        <w:t xml:space="preserve">a </w:t>
      </w:r>
      <w:r>
        <w:rPr>
          <w:lang w:val="en-US" w:eastAsia="en-GB"/>
        </w:rPr>
        <w:t xml:space="preserve">discrete domain, it </w:t>
      </w:r>
      <w:r w:rsidR="00A37C78">
        <w:rPr>
          <w:lang w:val="en-US" w:eastAsia="en-GB"/>
        </w:rPr>
        <w:t>must</w:t>
      </w:r>
      <w:r>
        <w:rPr>
          <w:lang w:val="en-US" w:eastAsia="en-GB"/>
        </w:rPr>
        <w:t xml:space="preserve"> be reformulated </w:t>
      </w:r>
      <w:r w:rsidR="00A37C78">
        <w:rPr>
          <w:lang w:val="en-US" w:eastAsia="en-GB"/>
        </w:rPr>
        <w:t xml:space="preserve">for </w:t>
      </w:r>
      <w:r w:rsidR="008224BC">
        <w:rPr>
          <w:lang w:val="en-US" w:eastAsia="en-GB"/>
        </w:rPr>
        <w:t xml:space="preserve">image stack </w:t>
      </w:r>
      <w:r w:rsidR="00505A50">
        <w:rPr>
          <w:lang w:val="en-US" w:eastAsia="en-GB"/>
        </w:rPr>
        <w:t>applications</w:t>
      </w:r>
      <w:r w:rsidR="008224BC">
        <w:rPr>
          <w:lang w:val="en-US" w:eastAsia="en-GB"/>
        </w:rPr>
        <w:t xml:space="preserve"> like</w:t>
      </w:r>
      <w:r>
        <w:rPr>
          <w:lang w:val="en-US" w:eastAsia="en-GB"/>
        </w:rPr>
        <w:t>:</w:t>
      </w:r>
    </w:p>
    <w:p w14:paraId="0A946BC6" w14:textId="27D50E11" w:rsidR="00235171" w:rsidRPr="00261AFF" w:rsidRDefault="00734752" w:rsidP="00261AFF">
      <w:pPr>
        <w:pStyle w:val="Beschriftung"/>
        <w:rPr>
          <w:rFonts w:ascii="Cambria" w:hAnsi="Cambria"/>
          <w:lang w:val="en-US" w:eastAsia="en-GB"/>
        </w:rPr>
      </w:pPr>
      <m:oMathPara>
        <m:oMath>
          <m:eqArr>
            <m:eqArrPr>
              <m:maxDist m:val="1"/>
              <m:ctrlPr>
                <w:rPr>
                  <w:rFonts w:ascii="Cambria Math" w:hAnsi="Cambria Math"/>
                  <w:i/>
                  <w:lang w:val="en-US" w:eastAsia="en-GB"/>
                </w:rPr>
              </m:ctrlPr>
            </m:eqArrPr>
            <m:e>
              <m:r>
                <w:rPr>
                  <w:rFonts w:ascii="Cambria Math" w:hAnsi="Cambria Math"/>
                  <w:lang w:val="en-US" w:eastAsia="en-GB"/>
                </w:rPr>
                <m:t>h</m:t>
              </m:r>
              <m:d>
                <m:dPr>
                  <m:begChr m:val="["/>
                  <m:endChr m:val="]"/>
                  <m:ctrlPr>
                    <w:rPr>
                      <w:rFonts w:ascii="Cambria Math" w:hAnsi="Cambria Math"/>
                      <w:i/>
                      <w:lang w:val="en-US" w:eastAsia="en-GB"/>
                    </w:rPr>
                  </m:ctrlPr>
                </m:dPr>
                <m:e>
                  <m:r>
                    <w:rPr>
                      <w:rFonts w:ascii="Cambria Math" w:hAnsi="Cambria Math"/>
                      <w:lang w:val="en-US" w:eastAsia="en-GB"/>
                    </w:rPr>
                    <m:t>x,y,z</m:t>
                  </m:r>
                </m:e>
              </m:d>
              <m:r>
                <w:rPr>
                  <w:rFonts w:ascii="Cambria Math" w:hAnsi="Cambria Math"/>
                  <w:lang w:val="en-US" w:eastAsia="en-GB"/>
                </w:rPr>
                <m:t>=</m:t>
              </m:r>
              <m:nary>
                <m:naryPr>
                  <m:chr m:val="∑"/>
                  <m:supHide m:val="1"/>
                  <m:ctrlPr>
                    <w:rPr>
                      <w:rFonts w:ascii="Cambria Math" w:hAnsi="Cambria Math"/>
                      <w:i/>
                      <w:lang w:val="en-US" w:eastAsia="en-GB"/>
                    </w:rPr>
                  </m:ctrlPr>
                </m:naryPr>
                <m:sub>
                  <m:r>
                    <w:rPr>
                      <w:rFonts w:ascii="Cambria Math" w:hAnsi="Cambria Math"/>
                      <w:lang w:val="en-US" w:eastAsia="en-GB"/>
                    </w:rPr>
                    <m:t>i,j,k</m:t>
                  </m:r>
                </m:sub>
                <m:sup/>
                <m:e>
                  <m:r>
                    <w:rPr>
                      <w:rFonts w:ascii="Cambria Math" w:hAnsi="Cambria Math"/>
                      <w:lang w:val="en-US" w:eastAsia="en-GB"/>
                    </w:rPr>
                    <m:t>f</m:t>
                  </m:r>
                  <m:d>
                    <m:dPr>
                      <m:begChr m:val="["/>
                      <m:endChr m:val="]"/>
                      <m:ctrlPr>
                        <w:rPr>
                          <w:rFonts w:ascii="Cambria Math" w:hAnsi="Cambria Math"/>
                          <w:i/>
                          <w:lang w:val="en-US" w:eastAsia="en-GB"/>
                        </w:rPr>
                      </m:ctrlPr>
                    </m:dPr>
                    <m:e>
                      <m:r>
                        <w:rPr>
                          <w:rFonts w:ascii="Cambria Math" w:hAnsi="Cambria Math"/>
                          <w:lang w:val="en-US" w:eastAsia="en-GB"/>
                        </w:rPr>
                        <m:t>i,j,k</m:t>
                      </m:r>
                    </m:e>
                  </m:d>
                  <m:r>
                    <w:rPr>
                      <w:rFonts w:ascii="Cambria Math" w:hAnsi="Cambria Math"/>
                      <w:lang w:val="en-US" w:eastAsia="en-GB"/>
                    </w:rPr>
                    <m:t>I</m:t>
                  </m:r>
                  <m:d>
                    <m:dPr>
                      <m:begChr m:val="["/>
                      <m:endChr m:val="]"/>
                      <m:ctrlPr>
                        <w:rPr>
                          <w:rFonts w:ascii="Cambria Math" w:hAnsi="Cambria Math"/>
                          <w:i/>
                          <w:lang w:val="en-US" w:eastAsia="en-GB"/>
                        </w:rPr>
                      </m:ctrlPr>
                    </m:dPr>
                    <m:e>
                      <m:r>
                        <w:rPr>
                          <w:rFonts w:ascii="Cambria Math" w:hAnsi="Cambria Math"/>
                          <w:lang w:val="en-US" w:eastAsia="en-GB"/>
                        </w:rPr>
                        <m:t>x+i,y+j,z+k</m:t>
                      </m:r>
                    </m:e>
                  </m:d>
                </m:e>
              </m:nary>
              <m:r>
                <w:rPr>
                  <w:rFonts w:ascii="Cambria Math" w:hAnsi="Cambria Math"/>
                  <w:lang w:val="en-US" w:eastAsia="en-GB"/>
                </w:rPr>
                <m:t>#(</m:t>
              </m:r>
              <m:r>
                <w:rPr>
                  <w:rFonts w:ascii="Cambria Math" w:hAnsi="Cambria Math"/>
                  <w:i/>
                  <w:lang w:val="en-US" w:eastAsia="en-GB"/>
                </w:rPr>
                <w:fldChar w:fldCharType="begin"/>
              </m:r>
              <m:r>
                <m:rPr>
                  <m:sty m:val="p"/>
                </m:rPr>
                <w:rPr>
                  <w:rFonts w:ascii="Cambria Math" w:hAnsi="Cambria Math"/>
                  <w:lang w:val="en-US" w:eastAsia="en-GB"/>
                </w:rPr>
                <m:t xml:space="preserve"> STYLEREF 1 \s </m:t>
              </m:r>
              <m:r>
                <w:rPr>
                  <w:rFonts w:ascii="Cambria Math" w:hAnsi="Cambria Math"/>
                  <w:i/>
                  <w:lang w:val="en-US" w:eastAsia="en-GB"/>
                </w:rPr>
                <w:fldChar w:fldCharType="separate"/>
              </m:r>
              <m:r>
                <m:rPr>
                  <m:sty m:val="p"/>
                </m:rPr>
                <w:rPr>
                  <w:rFonts w:ascii="Cambria Math" w:hAnsi="Cambria Math"/>
                  <w:noProof/>
                  <w:lang w:val="en-US" w:eastAsia="en-GB"/>
                </w:rPr>
                <m:t>2</m:t>
              </m:r>
              <m:r>
                <w:rPr>
                  <w:rFonts w:ascii="Cambria Math" w:hAnsi="Cambria Math"/>
                  <w:i/>
                  <w:lang w:val="en-US" w:eastAsia="en-GB"/>
                </w:rPr>
                <w:fldChar w:fldCharType="end"/>
              </m:r>
              <m:r>
                <m:rPr>
                  <m:sty m:val="p"/>
                </m:rPr>
                <w:rPr>
                  <w:rFonts w:ascii="Cambria Math" w:hAnsi="Cambria Math"/>
                  <w:lang w:val="en-US" w:eastAsia="en-GB"/>
                </w:rPr>
                <w:noBreakHyphen/>
              </m:r>
              <m:r>
                <w:rPr>
                  <w:rFonts w:ascii="Cambria Math" w:hAnsi="Cambria Math"/>
                  <w:i/>
                  <w:lang w:val="en-US" w:eastAsia="en-GB"/>
                </w:rPr>
                <w:fldChar w:fldCharType="begin"/>
              </m:r>
              <m:r>
                <m:rPr>
                  <m:sty m:val="p"/>
                </m:rPr>
                <w:rPr>
                  <w:rFonts w:ascii="Cambria Math" w:hAnsi="Cambria Math"/>
                  <w:lang w:val="en-US" w:eastAsia="en-GB"/>
                </w:rPr>
                <m:t xml:space="preserve"> SEQ Equation \* ARABIC \s 1 </m:t>
              </m:r>
              <m:r>
                <w:rPr>
                  <w:rFonts w:ascii="Cambria Math" w:hAnsi="Cambria Math"/>
                  <w:i/>
                  <w:lang w:val="en-US" w:eastAsia="en-GB"/>
                </w:rPr>
                <w:fldChar w:fldCharType="separate"/>
              </m:r>
              <m:r>
                <m:rPr>
                  <m:sty m:val="p"/>
                </m:rPr>
                <w:rPr>
                  <w:rFonts w:ascii="Cambria Math" w:hAnsi="Cambria Math"/>
                  <w:noProof/>
                  <w:lang w:val="en-US" w:eastAsia="en-GB"/>
                </w:rPr>
                <m:t>3</m:t>
              </m:r>
              <m:r>
                <w:rPr>
                  <w:rFonts w:ascii="Cambria Math" w:hAnsi="Cambria Math"/>
                  <w:i/>
                  <w:lang w:val="en-US" w:eastAsia="en-GB"/>
                </w:rPr>
                <w:fldChar w:fldCharType="end"/>
              </m:r>
              <m:r>
                <m:rPr>
                  <m:sty m:val="p"/>
                </m:rPr>
                <w:rPr>
                  <w:rFonts w:ascii="Cambria Math"/>
                  <w:lang w:val="en-US" w:eastAsia="en-GB"/>
                </w:rPr>
                <m:t>)</m:t>
              </m:r>
            </m:e>
          </m:eqArr>
        </m:oMath>
      </m:oMathPara>
    </w:p>
    <w:p w14:paraId="155B8C66" w14:textId="7BC29CD6" w:rsidR="0031529E" w:rsidRPr="004628C5" w:rsidRDefault="004628C5" w:rsidP="009779BE">
      <w:pPr>
        <w:rPr>
          <w:lang w:val="en-US" w:eastAsia="en-GB"/>
        </w:rPr>
      </w:pPr>
      <w:r>
        <w:rPr>
          <w:lang w:val="en-US" w:eastAsia="en-GB"/>
        </w:rPr>
        <w:t xml:space="preserve">Here </w:t>
      </w:r>
      <m:oMath>
        <m:r>
          <w:rPr>
            <w:rFonts w:ascii="Cambria Math" w:hAnsi="Cambria Math"/>
            <w:lang w:val="en-US" w:eastAsia="en-GB"/>
          </w:rPr>
          <m:t>x,y,z</m:t>
        </m:r>
      </m:oMath>
      <w:r w:rsidR="00675073">
        <w:rPr>
          <w:lang w:val="en-US" w:eastAsia="en-GB"/>
        </w:rPr>
        <w:t xml:space="preserve"> </w:t>
      </w:r>
      <w:r w:rsidR="00500A83">
        <w:rPr>
          <w:lang w:val="en-US" w:eastAsia="en-GB"/>
        </w:rPr>
        <w:t xml:space="preserve">are the pixel coordinates in </w:t>
      </w:r>
      <w:r w:rsidR="00105586">
        <w:rPr>
          <w:lang w:val="en-US" w:eastAsia="en-GB"/>
        </w:rPr>
        <w:t xml:space="preserve">the </w:t>
      </w:r>
      <w:r w:rsidR="00500A83">
        <w:rPr>
          <w:lang w:val="en-US" w:eastAsia="en-GB"/>
        </w:rPr>
        <w:t>image stack</w:t>
      </w:r>
      <w:r w:rsidR="00105586">
        <w:rPr>
          <w:lang w:val="en-US" w:eastAsia="en-GB"/>
        </w:rPr>
        <w:t>,</w:t>
      </w:r>
      <w:r w:rsidR="00500A83">
        <w:rPr>
          <w:lang w:val="en-US" w:eastAsia="en-GB"/>
        </w:rPr>
        <w:t xml:space="preserve"> and </w:t>
      </w:r>
      <m:oMath>
        <m:r>
          <w:rPr>
            <w:rFonts w:ascii="Cambria Math" w:hAnsi="Cambria Math"/>
            <w:lang w:val="en-US" w:eastAsia="en-GB"/>
          </w:rPr>
          <m:t>i,j,k</m:t>
        </m:r>
      </m:oMath>
      <w:r w:rsidR="00987207">
        <w:rPr>
          <w:lang w:val="en-US" w:eastAsia="en-GB"/>
        </w:rPr>
        <w:t xml:space="preserve"> are the pixel-wise iterators</w:t>
      </w:r>
      <w:r w:rsidR="00AB5D5F">
        <w:rPr>
          <w:lang w:val="en-US" w:eastAsia="en-GB"/>
        </w:rPr>
        <w:t xml:space="preserve">. </w:t>
      </w:r>
      <w:r w:rsidR="002B6E42">
        <w:rPr>
          <w:lang w:val="en-US" w:eastAsia="en-GB"/>
        </w:rPr>
        <w:t>From these two definitions</w:t>
      </w:r>
      <w:r w:rsidR="00105586">
        <w:rPr>
          <w:lang w:val="en-US" w:eastAsia="en-GB"/>
        </w:rPr>
        <w:t>,</w:t>
      </w:r>
      <w:r w:rsidR="002B6E42">
        <w:rPr>
          <w:lang w:val="en-US" w:eastAsia="en-GB"/>
        </w:rPr>
        <w:t xml:space="preserve"> it is defined, that a single pixel intensity is a function of</w:t>
      </w:r>
      <w:r w:rsidR="001452C0">
        <w:rPr>
          <w:lang w:val="en-US" w:eastAsia="en-GB"/>
        </w:rPr>
        <w:t xml:space="preserve"> the pixel’s neighborhood and a new function</w:t>
      </w:r>
      <w:r w:rsidR="00E80731">
        <w:rPr>
          <w:lang w:val="en-US" w:eastAsia="en-GB"/>
        </w:rPr>
        <w:t xml:space="preserve">, called </w:t>
      </w:r>
      <w:r w:rsidR="00105586">
        <w:rPr>
          <w:lang w:val="en-US" w:eastAsia="en-GB"/>
        </w:rPr>
        <w:t xml:space="preserve">the </w:t>
      </w:r>
      <w:r w:rsidR="00E80731">
        <w:rPr>
          <w:lang w:val="en-US" w:eastAsia="en-GB"/>
        </w:rPr>
        <w:t xml:space="preserve">kernel. </w:t>
      </w:r>
    </w:p>
    <w:p w14:paraId="76784B26" w14:textId="27842701" w:rsidR="00D952C5" w:rsidRDefault="00D952C5" w:rsidP="002B73E0">
      <w:pPr>
        <w:pStyle w:val="berschrift3"/>
        <w:rPr>
          <w:lang w:val="en-US" w:eastAsia="en-GB"/>
        </w:rPr>
      </w:pPr>
      <w:bookmarkStart w:id="114" w:name="_Toc101120028"/>
      <w:r w:rsidRPr="006F29DA">
        <w:rPr>
          <w:lang w:val="en-US" w:eastAsia="en-GB"/>
        </w:rPr>
        <w:t>Feature sets</w:t>
      </w:r>
      <w:bookmarkEnd w:id="114"/>
    </w:p>
    <w:p w14:paraId="13D9134E" w14:textId="2CA423CF" w:rsidR="00B321C3" w:rsidRDefault="00B321C3" w:rsidP="00B321C3">
      <w:pPr>
        <w:rPr>
          <w:lang w:val="en-US" w:eastAsia="en-GB"/>
        </w:rPr>
      </w:pPr>
      <w:r>
        <w:rPr>
          <w:lang w:val="en-US" w:eastAsia="en-GB"/>
        </w:rPr>
        <w:t>In image processing different types of functions</w:t>
      </w:r>
      <w:r w:rsidR="00D00B88">
        <w:rPr>
          <w:lang w:val="en-US" w:eastAsia="en-GB"/>
        </w:rPr>
        <w:t xml:space="preserve"> or kernels</w:t>
      </w:r>
      <w:r>
        <w:rPr>
          <w:lang w:val="en-US" w:eastAsia="en-GB"/>
        </w:rPr>
        <w:t xml:space="preserve"> are convolved with </w:t>
      </w:r>
      <w:r w:rsidR="00105586">
        <w:rPr>
          <w:lang w:val="en-US" w:eastAsia="en-GB"/>
        </w:rPr>
        <w:t xml:space="preserve">an </w:t>
      </w:r>
      <w:r>
        <w:rPr>
          <w:lang w:val="en-US" w:eastAsia="en-GB"/>
        </w:rPr>
        <w:t xml:space="preserve">image to obtain </w:t>
      </w:r>
      <w:r w:rsidR="00D00B88">
        <w:rPr>
          <w:lang w:val="en-US" w:eastAsia="en-GB"/>
        </w:rPr>
        <w:t>different spatial effects</w:t>
      </w:r>
      <w:r w:rsidR="00773490">
        <w:rPr>
          <w:lang w:val="en-US" w:eastAsia="en-GB"/>
        </w:rPr>
        <w:t>:</w:t>
      </w:r>
    </w:p>
    <w:p w14:paraId="4528E57C" w14:textId="6D033BC9" w:rsidR="00773490" w:rsidRPr="00EB5F23" w:rsidRDefault="00EB5F23" w:rsidP="00FD691E">
      <w:pPr>
        <w:pStyle w:val="Listenabsatz"/>
        <w:numPr>
          <w:ilvl w:val="0"/>
          <w:numId w:val="28"/>
        </w:numPr>
        <w:jc w:val="left"/>
        <w:rPr>
          <w:lang w:eastAsia="en-GB"/>
        </w:rPr>
      </w:pPr>
      <w:r w:rsidRPr="00EB5F23">
        <w:rPr>
          <w:lang w:eastAsia="en-GB"/>
        </w:rPr>
        <w:t>Box</w:t>
      </w:r>
      <w:r w:rsidR="00773490" w:rsidRPr="00EB5F23">
        <w:rPr>
          <w:lang w:eastAsia="en-GB"/>
        </w:rPr>
        <w:t xml:space="preserve"> kernel</w:t>
      </w:r>
      <w:r w:rsidRPr="00EB5F23">
        <w:rPr>
          <w:lang w:eastAsia="en-GB"/>
        </w:rPr>
        <w:t xml:space="preserve"> – spatial linear filter</w:t>
      </w:r>
      <w:r>
        <w:rPr>
          <w:lang w:eastAsia="en-GB"/>
        </w:rPr>
        <w:t>,</w:t>
      </w:r>
      <w:r w:rsidR="00007EFE">
        <w:rPr>
          <w:lang w:eastAsia="en-GB"/>
        </w:rPr>
        <w:t xml:space="preserve"> each pixel in the resulting image has a valu</w:t>
      </w:r>
      <w:r w:rsidR="004E57FE">
        <w:rPr>
          <w:lang w:eastAsia="en-GB"/>
        </w:rPr>
        <w:t>e averaged of its neighborhood pixels.</w:t>
      </w:r>
      <w:r w:rsidR="00E8283F">
        <w:rPr>
          <w:lang w:eastAsia="en-GB"/>
        </w:rPr>
        <w:t xml:space="preserve"> </w:t>
      </w:r>
      <w:r w:rsidR="00FD691E">
        <w:rPr>
          <w:lang w:eastAsia="en-GB"/>
        </w:rPr>
        <w:br/>
      </w:r>
      <m:oMath>
        <m:sSub>
          <m:sSubPr>
            <m:ctrlPr>
              <w:rPr>
                <w:rFonts w:ascii="Cambria Math" w:hAnsi="Cambria Math"/>
                <w:i/>
                <w:lang w:eastAsia="en-GB"/>
              </w:rPr>
            </m:ctrlPr>
          </m:sSubPr>
          <m:e>
            <m:r>
              <w:rPr>
                <w:rFonts w:ascii="Cambria Math" w:hAnsi="Cambria Math"/>
                <w:lang w:eastAsia="en-GB"/>
              </w:rPr>
              <m:t>f</m:t>
            </m:r>
          </m:e>
          <m:sub>
            <m:r>
              <w:rPr>
                <w:rFonts w:ascii="Cambria Math" w:hAnsi="Cambria Math"/>
                <w:lang w:eastAsia="en-GB"/>
              </w:rPr>
              <m:t>box</m:t>
            </m:r>
          </m:sub>
        </m:sSub>
        <m:r>
          <w:rPr>
            <w:rFonts w:ascii="Cambria Math" w:hAnsi="Cambria Math"/>
            <w:lang w:eastAsia="en-GB"/>
          </w:rPr>
          <m:t>=</m:t>
        </m:r>
        <m:f>
          <m:fPr>
            <m:ctrlPr>
              <w:rPr>
                <w:rFonts w:ascii="Cambria Math" w:hAnsi="Cambria Math"/>
                <w:i/>
                <w:lang w:eastAsia="en-GB"/>
              </w:rPr>
            </m:ctrlPr>
          </m:fPr>
          <m:num>
            <m:r>
              <w:rPr>
                <w:rFonts w:ascii="Cambria Math" w:hAnsi="Cambria Math"/>
                <w:lang w:eastAsia="en-GB"/>
              </w:rPr>
              <m:t>1</m:t>
            </m:r>
          </m:num>
          <m:den>
            <m:sSup>
              <m:sSupPr>
                <m:ctrlPr>
                  <w:rPr>
                    <w:rFonts w:ascii="Cambria Math" w:hAnsi="Cambria Math"/>
                    <w:i/>
                    <w:lang w:eastAsia="en-GB"/>
                  </w:rPr>
                </m:ctrlPr>
              </m:sSupPr>
              <m:e>
                <m:r>
                  <w:rPr>
                    <w:rFonts w:ascii="Cambria Math" w:hAnsi="Cambria Math"/>
                    <w:lang w:eastAsia="en-GB"/>
                  </w:rPr>
                  <m:t>w</m:t>
                </m:r>
              </m:e>
              <m:sup>
                <m:r>
                  <w:rPr>
                    <w:rFonts w:ascii="Cambria Math" w:hAnsi="Cambria Math"/>
                    <w:lang w:eastAsia="en-GB"/>
                  </w:rPr>
                  <m:t>2</m:t>
                </m:r>
              </m:sup>
            </m:sSup>
          </m:den>
        </m:f>
        <m:nary>
          <m:naryPr>
            <m:chr m:val="∑"/>
            <m:limLoc m:val="undOvr"/>
            <m:supHide m:val="1"/>
            <m:ctrlPr>
              <w:rPr>
                <w:rFonts w:ascii="Cambria Math" w:hAnsi="Cambria Math"/>
                <w:i/>
                <w:lang w:eastAsia="en-GB"/>
              </w:rPr>
            </m:ctrlPr>
          </m:naryPr>
          <m:sub>
            <m:r>
              <w:rPr>
                <w:rFonts w:ascii="Cambria Math" w:hAnsi="Cambria Math"/>
                <w:lang w:eastAsia="en-GB"/>
              </w:rPr>
              <m:t>i,j,k</m:t>
            </m:r>
          </m:sub>
          <m:sup/>
          <m:e>
            <m:r>
              <w:rPr>
                <w:rFonts w:ascii="Cambria Math" w:hAnsi="Cambria Math"/>
                <w:lang w:eastAsia="en-GB"/>
              </w:rPr>
              <m:t>I</m:t>
            </m:r>
            <m:d>
              <m:dPr>
                <m:ctrlPr>
                  <w:rPr>
                    <w:rFonts w:ascii="Cambria Math" w:hAnsi="Cambria Math"/>
                    <w:i/>
                    <w:lang w:eastAsia="en-GB"/>
                  </w:rPr>
                </m:ctrlPr>
              </m:dPr>
              <m:e>
                <m:r>
                  <w:rPr>
                    <w:rFonts w:ascii="Cambria Math" w:hAnsi="Cambria Math"/>
                    <w:lang w:eastAsia="en-GB"/>
                  </w:rPr>
                  <m:t>x+i,y+j, z+k</m:t>
                </m:r>
              </m:e>
            </m:d>
          </m:e>
        </m:nary>
        <m:r>
          <w:rPr>
            <w:rFonts w:ascii="Cambria Math" w:hAnsi="Cambria Math"/>
            <w:lang w:eastAsia="en-GB"/>
          </w:rPr>
          <m:t xml:space="preserve"> </m:t>
        </m:r>
      </m:oMath>
      <w:r w:rsidR="0035249C">
        <w:rPr>
          <w:lang w:eastAsia="en-GB"/>
        </w:rPr>
        <w:t xml:space="preserve">, </w:t>
      </w:r>
      <w:r w:rsidR="00FD691E">
        <w:rPr>
          <w:lang w:eastAsia="en-GB"/>
        </w:rPr>
        <w:br/>
      </w:r>
      <w:r w:rsidR="0035249C">
        <w:rPr>
          <w:lang w:eastAsia="en-GB"/>
        </w:rPr>
        <w:t xml:space="preserve">where </w:t>
      </w:r>
      <m:oMath>
        <m:r>
          <w:rPr>
            <w:rFonts w:ascii="Cambria Math" w:hAnsi="Cambria Math"/>
            <w:lang w:eastAsia="en-GB"/>
          </w:rPr>
          <m:t>w</m:t>
        </m:r>
      </m:oMath>
      <w:r w:rsidR="0035249C">
        <w:rPr>
          <w:lang w:eastAsia="en-GB"/>
        </w:rPr>
        <w:t xml:space="preserve"> is a size of a box kernel</w:t>
      </w:r>
      <w:r w:rsidR="008F1564">
        <w:rPr>
          <w:lang w:eastAsia="en-GB"/>
        </w:rPr>
        <w:t>.</w:t>
      </w:r>
      <w:r w:rsidR="00E74751">
        <w:rPr>
          <w:lang w:eastAsia="en-GB"/>
        </w:rPr>
        <w:t xml:space="preserve"> This kernel blurs the image.</w:t>
      </w:r>
    </w:p>
    <w:p w14:paraId="1C046729" w14:textId="69073B3B" w:rsidR="00773490" w:rsidRDefault="00773490" w:rsidP="00773490">
      <w:pPr>
        <w:pStyle w:val="Listenabsatz"/>
        <w:numPr>
          <w:ilvl w:val="0"/>
          <w:numId w:val="28"/>
        </w:numPr>
        <w:rPr>
          <w:lang w:eastAsia="en-GB"/>
        </w:rPr>
      </w:pPr>
      <w:r>
        <w:rPr>
          <w:lang w:eastAsia="en-GB"/>
        </w:rPr>
        <w:t>Gaussian kernel</w:t>
      </w:r>
      <w:r w:rsidR="008F1564">
        <w:rPr>
          <w:lang w:eastAsia="en-GB"/>
        </w:rPr>
        <w:t xml:space="preserve"> – </w:t>
      </w:r>
      <m:oMath>
        <m:r>
          <w:rPr>
            <w:rFonts w:ascii="Cambria Math" w:hAnsi="Cambria Math"/>
            <w:lang w:eastAsia="en-GB"/>
          </w:rPr>
          <m:t>G</m:t>
        </m:r>
        <m:d>
          <m:dPr>
            <m:ctrlPr>
              <w:rPr>
                <w:rFonts w:ascii="Cambria Math" w:hAnsi="Cambria Math"/>
                <w:i/>
                <w:lang w:eastAsia="en-GB"/>
              </w:rPr>
            </m:ctrlPr>
          </m:dPr>
          <m:e>
            <m:r>
              <w:rPr>
                <w:rFonts w:ascii="Cambria Math" w:hAnsi="Cambria Math"/>
                <w:lang w:eastAsia="en-GB"/>
              </w:rPr>
              <m:t>x,y,z,σ</m:t>
            </m:r>
          </m:e>
        </m:d>
        <m:r>
          <w:rPr>
            <w:rFonts w:ascii="Cambria Math" w:hAnsi="Cambria Math"/>
            <w:lang w:eastAsia="en-GB"/>
          </w:rPr>
          <m:t>=</m:t>
        </m:r>
        <m:f>
          <m:fPr>
            <m:ctrlPr>
              <w:rPr>
                <w:rFonts w:ascii="Cambria Math" w:hAnsi="Cambria Math"/>
                <w:i/>
                <w:lang w:eastAsia="en-GB"/>
              </w:rPr>
            </m:ctrlPr>
          </m:fPr>
          <m:num>
            <m:r>
              <w:rPr>
                <w:rFonts w:ascii="Cambria Math" w:hAnsi="Cambria Math"/>
                <w:lang w:eastAsia="en-GB"/>
              </w:rPr>
              <m:t>1</m:t>
            </m:r>
          </m:num>
          <m:den>
            <m:rad>
              <m:radPr>
                <m:degHide m:val="1"/>
                <m:ctrlPr>
                  <w:rPr>
                    <w:rFonts w:ascii="Cambria Math" w:hAnsi="Cambria Math"/>
                    <w:i/>
                    <w:lang w:eastAsia="en-GB"/>
                  </w:rPr>
                </m:ctrlPr>
              </m:radPr>
              <m:deg/>
              <m:e>
                <m:r>
                  <w:rPr>
                    <w:rFonts w:ascii="Cambria Math" w:hAnsi="Cambria Math"/>
                    <w:lang w:eastAsia="en-GB"/>
                  </w:rPr>
                  <m:t>2π</m:t>
                </m:r>
                <m:sSup>
                  <m:sSupPr>
                    <m:ctrlPr>
                      <w:rPr>
                        <w:rFonts w:ascii="Cambria Math" w:hAnsi="Cambria Math"/>
                        <w:i/>
                        <w:lang w:eastAsia="en-GB"/>
                      </w:rPr>
                    </m:ctrlPr>
                  </m:sSupPr>
                  <m:e>
                    <m:r>
                      <w:rPr>
                        <w:rFonts w:ascii="Cambria Math" w:hAnsi="Cambria Math"/>
                        <w:lang w:eastAsia="en-GB"/>
                      </w:rPr>
                      <m:t>σ</m:t>
                    </m:r>
                  </m:e>
                  <m:sup>
                    <m:r>
                      <w:rPr>
                        <w:rFonts w:ascii="Cambria Math" w:hAnsi="Cambria Math"/>
                        <w:lang w:eastAsia="en-GB"/>
                      </w:rPr>
                      <m:t>2</m:t>
                    </m:r>
                  </m:sup>
                </m:sSup>
              </m:e>
            </m:rad>
          </m:den>
        </m:f>
        <m:sSup>
          <m:sSupPr>
            <m:ctrlPr>
              <w:rPr>
                <w:rFonts w:ascii="Cambria Math" w:hAnsi="Cambria Math"/>
                <w:i/>
                <w:lang w:eastAsia="en-GB"/>
              </w:rPr>
            </m:ctrlPr>
          </m:sSupPr>
          <m:e>
            <m:r>
              <w:rPr>
                <w:rFonts w:ascii="Cambria Math" w:hAnsi="Cambria Math"/>
                <w:lang w:eastAsia="en-GB"/>
              </w:rPr>
              <m:t>e</m:t>
            </m:r>
          </m:e>
          <m:sup>
            <m:r>
              <w:rPr>
                <w:rFonts w:ascii="Cambria Math" w:hAnsi="Cambria Math"/>
                <w:lang w:eastAsia="en-GB"/>
              </w:rPr>
              <m:t>-</m:t>
            </m:r>
            <m:f>
              <m:fPr>
                <m:ctrlPr>
                  <w:rPr>
                    <w:rFonts w:ascii="Cambria Math" w:hAnsi="Cambria Math"/>
                    <w:i/>
                    <w:lang w:eastAsia="en-GB"/>
                  </w:rPr>
                </m:ctrlPr>
              </m:fPr>
              <m:num>
                <m:sSup>
                  <m:sSupPr>
                    <m:ctrlPr>
                      <w:rPr>
                        <w:rFonts w:ascii="Cambria Math" w:hAnsi="Cambria Math"/>
                        <w:i/>
                        <w:lang w:eastAsia="en-GB"/>
                      </w:rPr>
                    </m:ctrlPr>
                  </m:sSupPr>
                  <m:e>
                    <m:r>
                      <w:rPr>
                        <w:rFonts w:ascii="Cambria Math" w:hAnsi="Cambria Math"/>
                        <w:lang w:eastAsia="en-GB"/>
                      </w:rPr>
                      <m:t>x</m:t>
                    </m:r>
                  </m:e>
                  <m:sup>
                    <m:r>
                      <w:rPr>
                        <w:rFonts w:ascii="Cambria Math" w:hAnsi="Cambria Math"/>
                        <w:lang w:eastAsia="en-GB"/>
                      </w:rPr>
                      <m:t>2</m:t>
                    </m:r>
                  </m:sup>
                </m:sSup>
                <m:r>
                  <w:rPr>
                    <w:rFonts w:ascii="Cambria Math" w:hAnsi="Cambria Math"/>
                    <w:lang w:eastAsia="en-GB"/>
                  </w:rPr>
                  <m:t>+</m:t>
                </m:r>
                <m:sSup>
                  <m:sSupPr>
                    <m:ctrlPr>
                      <w:rPr>
                        <w:rFonts w:ascii="Cambria Math" w:hAnsi="Cambria Math"/>
                        <w:i/>
                        <w:lang w:eastAsia="en-GB"/>
                      </w:rPr>
                    </m:ctrlPr>
                  </m:sSupPr>
                  <m:e>
                    <m:r>
                      <w:rPr>
                        <w:rFonts w:ascii="Cambria Math" w:hAnsi="Cambria Math"/>
                        <w:lang w:eastAsia="en-GB"/>
                      </w:rPr>
                      <m:t>y</m:t>
                    </m:r>
                  </m:e>
                  <m:sup>
                    <m:r>
                      <w:rPr>
                        <w:rFonts w:ascii="Cambria Math" w:hAnsi="Cambria Math"/>
                        <w:lang w:eastAsia="en-GB"/>
                      </w:rPr>
                      <m:t>2</m:t>
                    </m:r>
                  </m:sup>
                </m:sSup>
                <m:r>
                  <w:rPr>
                    <w:rFonts w:ascii="Cambria Math" w:hAnsi="Cambria Math"/>
                    <w:lang w:eastAsia="en-GB"/>
                  </w:rPr>
                  <m:t>+</m:t>
                </m:r>
                <m:sSup>
                  <m:sSupPr>
                    <m:ctrlPr>
                      <w:rPr>
                        <w:rFonts w:ascii="Cambria Math" w:hAnsi="Cambria Math"/>
                        <w:i/>
                        <w:lang w:eastAsia="en-GB"/>
                      </w:rPr>
                    </m:ctrlPr>
                  </m:sSupPr>
                  <m:e>
                    <m:r>
                      <w:rPr>
                        <w:rFonts w:ascii="Cambria Math" w:hAnsi="Cambria Math"/>
                        <w:lang w:eastAsia="en-GB"/>
                      </w:rPr>
                      <m:t>z</m:t>
                    </m:r>
                  </m:e>
                  <m:sup>
                    <m:r>
                      <w:rPr>
                        <w:rFonts w:ascii="Cambria Math" w:hAnsi="Cambria Math"/>
                        <w:lang w:eastAsia="en-GB"/>
                      </w:rPr>
                      <m:t>2</m:t>
                    </m:r>
                  </m:sup>
                </m:sSup>
              </m:num>
              <m:den>
                <m:r>
                  <w:rPr>
                    <w:rFonts w:ascii="Cambria Math" w:hAnsi="Cambria Math"/>
                    <w:lang w:eastAsia="en-GB"/>
                  </w:rPr>
                  <m:t xml:space="preserve">2 </m:t>
                </m:r>
                <m:sSup>
                  <m:sSupPr>
                    <m:ctrlPr>
                      <w:rPr>
                        <w:rFonts w:ascii="Cambria Math" w:hAnsi="Cambria Math"/>
                        <w:i/>
                        <w:lang w:eastAsia="en-GB"/>
                      </w:rPr>
                    </m:ctrlPr>
                  </m:sSupPr>
                  <m:e>
                    <m:r>
                      <w:rPr>
                        <w:rFonts w:ascii="Cambria Math" w:hAnsi="Cambria Math"/>
                        <w:lang w:eastAsia="en-GB"/>
                      </w:rPr>
                      <m:t>σ</m:t>
                    </m:r>
                  </m:e>
                  <m:sup>
                    <m:r>
                      <w:rPr>
                        <w:rFonts w:ascii="Cambria Math" w:hAnsi="Cambria Math"/>
                        <w:lang w:eastAsia="en-GB"/>
                      </w:rPr>
                      <m:t>2</m:t>
                    </m:r>
                  </m:sup>
                </m:sSup>
              </m:den>
            </m:f>
          </m:sup>
        </m:sSup>
      </m:oMath>
      <w:r w:rsidR="00D8583E">
        <w:rPr>
          <w:lang w:eastAsia="en-GB"/>
        </w:rPr>
        <w:t>, where</w:t>
      </w:r>
      <w:r w:rsidR="001743A6">
        <w:rPr>
          <w:lang w:eastAsia="en-GB"/>
        </w:rPr>
        <w:t xml:space="preserve"> </w:t>
      </w:r>
      <m:oMath>
        <m:r>
          <w:rPr>
            <w:rFonts w:ascii="Cambria Math" w:hAnsi="Cambria Math"/>
            <w:lang w:eastAsia="en-GB"/>
          </w:rPr>
          <m:t>σ</m:t>
        </m:r>
      </m:oMath>
      <w:r w:rsidR="001743A6">
        <w:rPr>
          <w:lang w:eastAsia="en-GB"/>
        </w:rPr>
        <w:t xml:space="preserve"> is a standard deviation.</w:t>
      </w:r>
      <w:r w:rsidR="00E74751">
        <w:rPr>
          <w:lang w:eastAsia="en-GB"/>
        </w:rPr>
        <w:t xml:space="preserve"> Blur the image </w:t>
      </w:r>
      <w:r w:rsidR="00E812CE">
        <w:rPr>
          <w:lang w:eastAsia="en-GB"/>
        </w:rPr>
        <w:t xml:space="preserve">with an effect </w:t>
      </w:r>
      <w:r w:rsidR="00216397">
        <w:rPr>
          <w:lang w:eastAsia="en-GB"/>
        </w:rPr>
        <w:t>of a circular aperture – the kernel has radial symmetry.</w:t>
      </w:r>
    </w:p>
    <w:p w14:paraId="0B5F59EC" w14:textId="6B23CBC9" w:rsidR="00773490" w:rsidRDefault="00647807" w:rsidP="00250E43">
      <w:pPr>
        <w:pStyle w:val="Listenabsatz"/>
        <w:numPr>
          <w:ilvl w:val="0"/>
          <w:numId w:val="28"/>
        </w:numPr>
        <w:rPr>
          <w:lang w:eastAsia="en-GB"/>
        </w:rPr>
      </w:pPr>
      <w:r>
        <w:rPr>
          <w:lang w:eastAsia="en-GB"/>
        </w:rPr>
        <w:t>Sobel</w:t>
      </w:r>
      <w:r w:rsidR="007E75C3">
        <w:rPr>
          <w:lang w:eastAsia="en-GB"/>
        </w:rPr>
        <w:t xml:space="preserve"> </w:t>
      </w:r>
      <w:r w:rsidR="00432C50">
        <w:rPr>
          <w:lang w:eastAsia="en-GB"/>
        </w:rPr>
        <w:t>operator</w:t>
      </w:r>
      <w:r w:rsidR="007E75C3">
        <w:rPr>
          <w:lang w:eastAsia="en-GB"/>
        </w:rPr>
        <w:t xml:space="preserve"> </w:t>
      </w:r>
      <w:r w:rsidR="001D51D6">
        <w:rPr>
          <w:lang w:eastAsia="en-GB"/>
        </w:rPr>
        <w:t xml:space="preserve">– used in image processing for edge detection. Composed of </w:t>
      </w:r>
      <w:r w:rsidR="00250E43">
        <w:rPr>
          <w:lang w:eastAsia="en-GB"/>
        </w:rPr>
        <w:t>two</w:t>
      </w:r>
      <w:r w:rsidR="001D51D6">
        <w:rPr>
          <w:lang w:eastAsia="en-GB"/>
        </w:rPr>
        <w:t xml:space="preserve"> operations:</w:t>
      </w:r>
      <w:r w:rsidR="00250E43">
        <w:rPr>
          <w:lang w:eastAsia="en-GB"/>
        </w:rPr>
        <w:t xml:space="preserve"> </w:t>
      </w:r>
      <w:r w:rsidR="00B15CA1">
        <w:rPr>
          <w:lang w:eastAsia="en-GB"/>
        </w:rPr>
        <w:t>Finding the</w:t>
      </w:r>
      <w:r w:rsidR="007E75C3">
        <w:rPr>
          <w:lang w:eastAsia="en-GB"/>
        </w:rPr>
        <w:t xml:space="preserve"> </w:t>
      </w:r>
      <w:r w:rsidR="00B0359D">
        <w:rPr>
          <w:lang w:eastAsia="en-GB"/>
        </w:rPr>
        <w:t xml:space="preserve">spatial x and y image derivatives </w:t>
      </w:r>
      <m:oMath>
        <m:sSub>
          <m:sSubPr>
            <m:ctrlPr>
              <w:rPr>
                <w:rFonts w:ascii="Cambria Math" w:hAnsi="Cambria Math"/>
                <w:i/>
                <w:lang w:eastAsia="en-GB"/>
              </w:rPr>
            </m:ctrlPr>
          </m:sSubPr>
          <m:e>
            <m:r>
              <w:rPr>
                <w:rFonts w:ascii="Cambria Math" w:hAnsi="Cambria Math"/>
                <w:lang w:eastAsia="en-GB"/>
              </w:rPr>
              <m:t>G</m:t>
            </m:r>
          </m:e>
          <m:sub>
            <m:r>
              <w:rPr>
                <w:rFonts w:ascii="Cambria Math" w:hAnsi="Cambria Math"/>
                <w:lang w:eastAsia="en-GB"/>
              </w:rPr>
              <m:t>x</m:t>
            </m:r>
          </m:sub>
        </m:sSub>
        <m:r>
          <w:rPr>
            <w:rFonts w:ascii="Cambria Math" w:hAnsi="Cambria Math"/>
            <w:lang w:eastAsia="en-GB"/>
          </w:rPr>
          <m:t xml:space="preserve">, </m:t>
        </m:r>
        <m:sSub>
          <m:sSubPr>
            <m:ctrlPr>
              <w:rPr>
                <w:rFonts w:ascii="Cambria Math" w:hAnsi="Cambria Math"/>
                <w:i/>
                <w:lang w:eastAsia="en-GB"/>
              </w:rPr>
            </m:ctrlPr>
          </m:sSubPr>
          <m:e>
            <m:r>
              <w:rPr>
                <w:rFonts w:ascii="Cambria Math" w:hAnsi="Cambria Math"/>
                <w:lang w:eastAsia="en-GB"/>
              </w:rPr>
              <m:t>G</m:t>
            </m:r>
          </m:e>
          <m:sub>
            <m:r>
              <w:rPr>
                <w:rFonts w:ascii="Cambria Math" w:hAnsi="Cambria Math"/>
                <w:lang w:eastAsia="en-GB"/>
              </w:rPr>
              <m:t>y</m:t>
            </m:r>
          </m:sub>
        </m:sSub>
      </m:oMath>
      <w:r w:rsidR="00B0359D">
        <w:rPr>
          <w:lang w:eastAsia="en-GB"/>
        </w:rPr>
        <w:t xml:space="preserve"> and combining their results with </w:t>
      </w:r>
      <m:oMath>
        <m:r>
          <w:rPr>
            <w:rFonts w:ascii="Cambria Math" w:hAnsi="Cambria Math"/>
            <w:lang w:eastAsia="en-GB"/>
          </w:rPr>
          <m:t>G=</m:t>
        </m:r>
        <m:rad>
          <m:radPr>
            <m:degHide m:val="1"/>
            <m:ctrlPr>
              <w:rPr>
                <w:rFonts w:ascii="Cambria Math" w:hAnsi="Cambria Math"/>
                <w:i/>
                <w:lang w:eastAsia="en-GB"/>
              </w:rPr>
            </m:ctrlPr>
          </m:radPr>
          <m:deg/>
          <m:e>
            <m:sSubSup>
              <m:sSubSupPr>
                <m:ctrlPr>
                  <w:rPr>
                    <w:rFonts w:ascii="Cambria Math" w:hAnsi="Cambria Math"/>
                    <w:i/>
                    <w:lang w:eastAsia="en-GB"/>
                  </w:rPr>
                </m:ctrlPr>
              </m:sSubSupPr>
              <m:e>
                <m:r>
                  <w:rPr>
                    <w:rFonts w:ascii="Cambria Math" w:hAnsi="Cambria Math"/>
                    <w:lang w:eastAsia="en-GB"/>
                  </w:rPr>
                  <m:t>G</m:t>
                </m:r>
              </m:e>
              <m:sub>
                <m:r>
                  <w:rPr>
                    <w:rFonts w:ascii="Cambria Math" w:hAnsi="Cambria Math"/>
                    <w:lang w:eastAsia="en-GB"/>
                  </w:rPr>
                  <m:t>x</m:t>
                </m:r>
              </m:sub>
              <m:sup>
                <m:r>
                  <w:rPr>
                    <w:rFonts w:ascii="Cambria Math" w:hAnsi="Cambria Math"/>
                    <w:lang w:eastAsia="en-GB"/>
                  </w:rPr>
                  <m:t>2</m:t>
                </m:r>
              </m:sup>
            </m:sSubSup>
            <m:r>
              <w:rPr>
                <w:rFonts w:ascii="Cambria Math" w:hAnsi="Cambria Math"/>
                <w:lang w:eastAsia="en-GB"/>
              </w:rPr>
              <m:t>+</m:t>
            </m:r>
            <m:sSubSup>
              <m:sSubSupPr>
                <m:ctrlPr>
                  <w:rPr>
                    <w:rFonts w:ascii="Cambria Math" w:hAnsi="Cambria Math"/>
                    <w:i/>
                    <w:lang w:eastAsia="en-GB"/>
                  </w:rPr>
                </m:ctrlPr>
              </m:sSubSupPr>
              <m:e>
                <m:r>
                  <w:rPr>
                    <w:rFonts w:ascii="Cambria Math" w:hAnsi="Cambria Math"/>
                    <w:lang w:eastAsia="en-GB"/>
                  </w:rPr>
                  <m:t>G</m:t>
                </m:r>
              </m:e>
              <m:sub>
                <m:r>
                  <w:rPr>
                    <w:rFonts w:ascii="Cambria Math" w:hAnsi="Cambria Math"/>
                    <w:lang w:eastAsia="en-GB"/>
                  </w:rPr>
                  <m:t>y</m:t>
                </m:r>
              </m:sub>
              <m:sup>
                <m:r>
                  <w:rPr>
                    <w:rFonts w:ascii="Cambria Math" w:hAnsi="Cambria Math"/>
                    <w:lang w:eastAsia="en-GB"/>
                  </w:rPr>
                  <m:t>2</m:t>
                </m:r>
              </m:sup>
            </m:sSubSup>
          </m:e>
        </m:rad>
      </m:oMath>
    </w:p>
    <w:p w14:paraId="4EB2FB22" w14:textId="16308E49" w:rsidR="00D4183F" w:rsidRDefault="00647807" w:rsidP="00697F3B">
      <w:pPr>
        <w:pStyle w:val="Listenabsatz"/>
        <w:numPr>
          <w:ilvl w:val="0"/>
          <w:numId w:val="28"/>
        </w:numPr>
        <w:rPr>
          <w:lang w:eastAsia="en-GB"/>
        </w:rPr>
      </w:pPr>
      <w:r>
        <w:rPr>
          <w:lang w:eastAsia="en-GB"/>
        </w:rPr>
        <w:lastRenderedPageBreak/>
        <w:t>Difference of Gaussians</w:t>
      </w:r>
      <w:r w:rsidR="0008631D">
        <w:rPr>
          <w:lang w:eastAsia="en-GB"/>
        </w:rPr>
        <w:t xml:space="preserve"> – a kernel composed as a difference of two different </w:t>
      </w:r>
      <w:r w:rsidR="00505A50">
        <w:rPr>
          <w:lang w:eastAsia="en-GB"/>
        </w:rPr>
        <w:t>Gaussian</w:t>
      </w:r>
      <w:r w:rsidR="0008631D">
        <w:rPr>
          <w:lang w:eastAsia="en-GB"/>
        </w:rPr>
        <w:t xml:space="preserve"> kernels </w:t>
      </w:r>
      <m:oMath>
        <m:sSub>
          <m:sSubPr>
            <m:ctrlPr>
              <w:rPr>
                <w:rFonts w:ascii="Cambria Math" w:hAnsi="Cambria Math"/>
                <w:i/>
                <w:lang w:eastAsia="en-GB"/>
              </w:rPr>
            </m:ctrlPr>
          </m:sSubPr>
          <m:e>
            <m:r>
              <w:rPr>
                <w:rFonts w:ascii="Cambria Math" w:hAnsi="Cambria Math"/>
                <w:lang w:eastAsia="en-GB"/>
              </w:rPr>
              <m:t>f</m:t>
            </m:r>
          </m:e>
          <m:sub>
            <m:r>
              <w:rPr>
                <w:rFonts w:ascii="Cambria Math" w:hAnsi="Cambria Math"/>
                <w:lang w:eastAsia="en-GB"/>
              </w:rPr>
              <m:t>DoG</m:t>
            </m:r>
          </m:sub>
        </m:sSub>
        <m:r>
          <w:rPr>
            <w:rFonts w:ascii="Cambria Math" w:hAnsi="Cambria Math"/>
            <w:lang w:eastAsia="en-GB"/>
          </w:rPr>
          <m:t>=</m:t>
        </m:r>
        <m:sSub>
          <m:sSubPr>
            <m:ctrlPr>
              <w:rPr>
                <w:rFonts w:ascii="Cambria Math" w:hAnsi="Cambria Math"/>
                <w:i/>
                <w:lang w:eastAsia="en-GB"/>
              </w:rPr>
            </m:ctrlPr>
          </m:sSubPr>
          <m:e>
            <m:r>
              <w:rPr>
                <w:rFonts w:ascii="Cambria Math" w:hAnsi="Cambria Math"/>
                <w:lang w:eastAsia="en-GB"/>
              </w:rPr>
              <m:t>G</m:t>
            </m:r>
          </m:e>
          <m:sub>
            <m:sSub>
              <m:sSubPr>
                <m:ctrlPr>
                  <w:rPr>
                    <w:rFonts w:ascii="Cambria Math" w:hAnsi="Cambria Math"/>
                    <w:i/>
                    <w:lang w:eastAsia="en-GB"/>
                  </w:rPr>
                </m:ctrlPr>
              </m:sSubPr>
              <m:e>
                <m:r>
                  <w:rPr>
                    <w:rFonts w:ascii="Cambria Math" w:hAnsi="Cambria Math"/>
                    <w:lang w:eastAsia="en-GB"/>
                  </w:rPr>
                  <m:t>σ</m:t>
                </m:r>
              </m:e>
              <m:sub>
                <m:r>
                  <w:rPr>
                    <w:rFonts w:ascii="Cambria Math" w:hAnsi="Cambria Math"/>
                    <w:lang w:eastAsia="en-GB"/>
                  </w:rPr>
                  <m:t>1</m:t>
                </m:r>
              </m:sub>
            </m:sSub>
          </m:sub>
        </m:sSub>
        <m:r>
          <w:rPr>
            <w:rFonts w:ascii="Cambria Math" w:hAnsi="Cambria Math"/>
            <w:lang w:eastAsia="en-GB"/>
          </w:rPr>
          <m:t>-</m:t>
        </m:r>
        <m:sSub>
          <m:sSubPr>
            <m:ctrlPr>
              <w:rPr>
                <w:rFonts w:ascii="Cambria Math" w:hAnsi="Cambria Math"/>
                <w:i/>
                <w:lang w:eastAsia="en-GB"/>
              </w:rPr>
            </m:ctrlPr>
          </m:sSubPr>
          <m:e>
            <m:r>
              <w:rPr>
                <w:rFonts w:ascii="Cambria Math" w:hAnsi="Cambria Math"/>
                <w:lang w:eastAsia="en-GB"/>
              </w:rPr>
              <m:t>G</m:t>
            </m:r>
          </m:e>
          <m:sub>
            <m:sSub>
              <m:sSubPr>
                <m:ctrlPr>
                  <w:rPr>
                    <w:rFonts w:ascii="Cambria Math" w:hAnsi="Cambria Math"/>
                    <w:i/>
                    <w:lang w:eastAsia="en-GB"/>
                  </w:rPr>
                </m:ctrlPr>
              </m:sSubPr>
              <m:e>
                <m:r>
                  <w:rPr>
                    <w:rFonts w:ascii="Cambria Math" w:hAnsi="Cambria Math"/>
                    <w:lang w:eastAsia="en-GB"/>
                  </w:rPr>
                  <m:t>σ</m:t>
                </m:r>
              </m:e>
              <m:sub>
                <m:r>
                  <w:rPr>
                    <w:rFonts w:ascii="Cambria Math" w:hAnsi="Cambria Math"/>
                    <w:lang w:eastAsia="en-GB"/>
                  </w:rPr>
                  <m:t>2</m:t>
                </m:r>
              </m:sub>
            </m:sSub>
          </m:sub>
        </m:sSub>
      </m:oMath>
      <w:r w:rsidR="00056C32">
        <w:rPr>
          <w:lang w:eastAsia="en-GB"/>
        </w:rPr>
        <w:t xml:space="preserve"> is a close</w:t>
      </w:r>
      <w:r w:rsidR="00D4183F">
        <w:rPr>
          <w:lang w:eastAsia="en-GB"/>
        </w:rPr>
        <w:t xml:space="preserve"> approximation of </w:t>
      </w:r>
      <m:oMath>
        <m:sSup>
          <m:sSupPr>
            <m:ctrlPr>
              <w:rPr>
                <w:rFonts w:ascii="Cambria Math" w:hAnsi="Cambria Math"/>
                <w:i/>
                <w:lang w:eastAsia="en-GB"/>
              </w:rPr>
            </m:ctrlPr>
          </m:sSupPr>
          <m:e>
            <m:r>
              <m:rPr>
                <m:sty m:val="p"/>
              </m:rPr>
              <w:rPr>
                <w:rFonts w:ascii="Cambria Math" w:hAnsi="Cambria Math"/>
                <w:lang w:eastAsia="en-GB"/>
              </w:rPr>
              <m:t>∇</m:t>
            </m:r>
            <m:ctrlPr>
              <w:rPr>
                <w:rFonts w:ascii="Cambria Math" w:hAnsi="Cambria Math"/>
                <w:lang w:eastAsia="en-GB"/>
              </w:rPr>
            </m:ctrlPr>
          </m:e>
          <m:sup>
            <m:r>
              <w:rPr>
                <w:rFonts w:ascii="Cambria Math" w:hAnsi="Cambria Math"/>
                <w:lang w:eastAsia="en-GB"/>
              </w:rPr>
              <m:t>2</m:t>
            </m:r>
          </m:sup>
        </m:sSup>
        <m:r>
          <w:rPr>
            <w:rFonts w:ascii="Cambria Math" w:hAnsi="Cambria Math"/>
            <w:lang w:eastAsia="en-GB"/>
          </w:rPr>
          <m:t>G</m:t>
        </m:r>
        <m:d>
          <m:dPr>
            <m:ctrlPr>
              <w:rPr>
                <w:rFonts w:ascii="Cambria Math" w:hAnsi="Cambria Math"/>
                <w:i/>
                <w:lang w:eastAsia="en-GB"/>
              </w:rPr>
            </m:ctrlPr>
          </m:dPr>
          <m:e>
            <m:r>
              <w:rPr>
                <w:rFonts w:ascii="Cambria Math" w:hAnsi="Cambria Math"/>
                <w:lang w:eastAsia="en-GB"/>
              </w:rPr>
              <m:t>x</m:t>
            </m:r>
          </m:e>
        </m:d>
      </m:oMath>
      <w:r w:rsidR="00697F3B">
        <w:rPr>
          <w:lang w:eastAsia="en-GB"/>
        </w:rPr>
        <w:t xml:space="preserve"> and is used as a replacement for – blurring</w:t>
      </w:r>
      <w:r w:rsidR="00250E43">
        <w:rPr>
          <w:lang w:eastAsia="en-GB"/>
        </w:rPr>
        <w:t xml:space="preserve"> and </w:t>
      </w:r>
      <w:r w:rsidR="00697F3B">
        <w:rPr>
          <w:lang w:eastAsia="en-GB"/>
        </w:rPr>
        <w:t>edge detection procedure, due to decreased computational cost.</w:t>
      </w:r>
    </w:p>
    <w:p w14:paraId="25EE42BB" w14:textId="2BF75AFE" w:rsidR="00CE2BA7" w:rsidRDefault="00CE2BA7" w:rsidP="00697F3B">
      <w:pPr>
        <w:pStyle w:val="Listenabsatz"/>
        <w:numPr>
          <w:ilvl w:val="0"/>
          <w:numId w:val="28"/>
        </w:numPr>
        <w:rPr>
          <w:lang w:eastAsia="en-GB"/>
        </w:rPr>
      </w:pPr>
      <w:r>
        <w:rPr>
          <w:lang w:eastAsia="en-GB"/>
        </w:rPr>
        <w:t xml:space="preserve">Median filter – nonlinear filter, that assigns the median intensity value of the neighborhood pixel area to a given pixel. Allows </w:t>
      </w:r>
      <w:r w:rsidR="00B31F67">
        <w:rPr>
          <w:lang w:eastAsia="en-GB"/>
        </w:rPr>
        <w:t>minimizing</w:t>
      </w:r>
      <w:r w:rsidR="004F5FDC">
        <w:rPr>
          <w:lang w:eastAsia="en-GB"/>
        </w:rPr>
        <w:t xml:space="preserve"> </w:t>
      </w:r>
      <w:r w:rsidR="00DB3B49">
        <w:rPr>
          <w:lang w:eastAsia="en-GB"/>
        </w:rPr>
        <w:t>the</w:t>
      </w:r>
      <w:r w:rsidR="004F5FDC">
        <w:rPr>
          <w:lang w:eastAsia="en-GB"/>
        </w:rPr>
        <w:t xml:space="preserve"> presence of </w:t>
      </w:r>
      <w:r w:rsidR="00B31F67">
        <w:rPr>
          <w:lang w:eastAsia="en-GB"/>
        </w:rPr>
        <w:t>high-frequency</w:t>
      </w:r>
      <w:r w:rsidR="004F5FDC">
        <w:rPr>
          <w:lang w:eastAsia="en-GB"/>
        </w:rPr>
        <w:t xml:space="preserve"> noise.</w:t>
      </w:r>
    </w:p>
    <w:p w14:paraId="6B3CB3F7" w14:textId="609AA194" w:rsidR="005416FC" w:rsidRDefault="00ED6DBE" w:rsidP="005416FC">
      <w:pPr>
        <w:ind w:left="360"/>
        <w:rPr>
          <w:lang w:val="en-US" w:eastAsia="en-GB"/>
        </w:rPr>
      </w:pPr>
      <w:r w:rsidRPr="00043220">
        <w:rPr>
          <w:lang w:val="en-US" w:eastAsia="en-GB"/>
        </w:rPr>
        <w:t>All</w:t>
      </w:r>
      <w:r w:rsidR="005416FC" w:rsidRPr="00043220">
        <w:rPr>
          <w:lang w:val="en-US" w:eastAsia="en-GB"/>
        </w:rPr>
        <w:t xml:space="preserve"> these </w:t>
      </w:r>
      <w:r w:rsidR="00043220" w:rsidRPr="00043220">
        <w:rPr>
          <w:lang w:val="en-US" w:eastAsia="en-GB"/>
        </w:rPr>
        <w:t xml:space="preserve">kernels </w:t>
      </w:r>
      <w:r w:rsidR="00043220">
        <w:rPr>
          <w:lang w:val="en-US" w:eastAsia="en-GB"/>
        </w:rPr>
        <w:t xml:space="preserve">with different parameters are used to create image features, necessary for </w:t>
      </w:r>
      <w:r w:rsidR="00444147">
        <w:rPr>
          <w:lang w:val="en-US" w:eastAsia="en-GB"/>
        </w:rPr>
        <w:t>preserving the neighborhood correspondence and extraction of important features from it</w:t>
      </w:r>
      <w:r w:rsidR="00ED6315">
        <w:rPr>
          <w:lang w:val="en-US" w:eastAsia="en-GB"/>
        </w:rPr>
        <w:t>,</w:t>
      </w:r>
      <w:r w:rsidR="00444147">
        <w:rPr>
          <w:lang w:val="en-US" w:eastAsia="en-GB"/>
        </w:rPr>
        <w:t xml:space="preserve"> like edges, </w:t>
      </w:r>
      <w:r w:rsidR="00CD35DB">
        <w:rPr>
          <w:lang w:val="en-US" w:eastAsia="en-GB"/>
        </w:rPr>
        <w:t>textures,</w:t>
      </w:r>
      <w:r w:rsidR="00444147">
        <w:rPr>
          <w:lang w:val="en-US" w:eastAsia="en-GB"/>
        </w:rPr>
        <w:t xml:space="preserve"> and </w:t>
      </w:r>
      <w:r w:rsidR="00885CB4">
        <w:rPr>
          <w:lang w:val="en-US" w:eastAsia="en-GB"/>
        </w:rPr>
        <w:t>shapes.</w:t>
      </w:r>
    </w:p>
    <w:p w14:paraId="42FC1DBA" w14:textId="77777777" w:rsidR="0031529E" w:rsidRDefault="0031529E" w:rsidP="0031529E">
      <w:pPr>
        <w:pStyle w:val="berschrift2"/>
        <w:rPr>
          <w:lang w:val="en-US" w:eastAsia="en-GB"/>
        </w:rPr>
      </w:pPr>
      <w:bookmarkStart w:id="115" w:name="_Toc101120029"/>
      <w:commentRangeStart w:id="116"/>
      <w:r>
        <w:rPr>
          <w:lang w:val="en-US" w:eastAsia="en-GB"/>
        </w:rPr>
        <w:t>Intersection over Union metric</w:t>
      </w:r>
      <w:bookmarkEnd w:id="115"/>
      <w:commentRangeEnd w:id="116"/>
      <w:r w:rsidR="00A606DF">
        <w:rPr>
          <w:rStyle w:val="Kommentarzeichen"/>
          <w:rFonts w:ascii="Cambria" w:hAnsi="Cambria"/>
          <w:b w:val="0"/>
          <w:bCs w:val="0"/>
        </w:rPr>
        <w:commentReference w:id="116"/>
      </w:r>
    </w:p>
    <w:p w14:paraId="2198ED5D" w14:textId="77777777" w:rsidR="0031529E" w:rsidRDefault="0031529E" w:rsidP="0031529E">
      <w:pPr>
        <w:pStyle w:val="AbkVerz"/>
        <w:rPr>
          <w:lang w:val="en-US"/>
        </w:rPr>
      </w:pPr>
      <w:r>
        <w:rPr>
          <w:lang w:val="en-US"/>
        </w:rPr>
        <w:t>For a representative comparison of the segmentation algorithms, the metric called Intersection over Union (IoU) is used. Its calculation is simple and explainable. The IoU spans between 0 and 1, where 0 means no overlap of the mask area with the ground truth area, and 1 means the complete overlap.</w:t>
      </w:r>
    </w:p>
    <w:p w14:paraId="02D6DA76" w14:textId="77777777" w:rsidR="0031529E" w:rsidRDefault="0031529E" w:rsidP="0031529E">
      <w:pPr>
        <w:pStyle w:val="AbkVerz"/>
        <w:rPr>
          <w:lang w:val="en-US"/>
        </w:rPr>
      </w:pPr>
    </w:p>
    <w:p w14:paraId="078793E6" w14:textId="77777777" w:rsidR="0031529E" w:rsidRPr="00724A15" w:rsidRDefault="0031529E" w:rsidP="0031529E">
      <w:pPr>
        <w:pStyle w:val="Textkrper"/>
        <w:rPr>
          <w:lang w:val="en-US"/>
        </w:rPr>
      </w:pPr>
      <m:oMathPara>
        <m:oMath>
          <m:r>
            <w:rPr>
              <w:rFonts w:ascii="Cambria Math" w:hAnsi="Cambria Math"/>
              <w:lang w:val="en-US"/>
            </w:rPr>
            <m:t>IoU=</m:t>
          </m:r>
          <m:f>
            <m:fPr>
              <m:ctrlPr>
                <w:rPr>
                  <w:rFonts w:ascii="Cambria Math" w:hAnsi="Cambria Math"/>
                  <w:i/>
                  <w:lang w:val="en-US"/>
                </w:rPr>
              </m:ctrlPr>
            </m:fPr>
            <m:num>
              <m:r>
                <w:rPr>
                  <w:rFonts w:ascii="Cambria Math" w:hAnsi="Cambria Math"/>
                  <w:lang w:val="en-US"/>
                </w:rPr>
                <m:t xml:space="preserve"> Area of intersection</m:t>
              </m:r>
            </m:num>
            <m:den>
              <m:r>
                <w:rPr>
                  <w:rFonts w:ascii="Cambria Math" w:hAnsi="Cambria Math"/>
                  <w:lang w:val="en-US"/>
                </w:rPr>
                <m:t>Area of union</m:t>
              </m:r>
            </m:den>
          </m:f>
          <m:r>
            <w:rPr>
              <w:rFonts w:ascii="Cambria Math" w:hAnsi="Cambria Math"/>
              <w:lang w:val="en-US"/>
            </w:rPr>
            <m:t>=</m:t>
          </m:r>
          <m:f>
            <m:fPr>
              <m:ctrlPr>
                <w:rPr>
                  <w:rFonts w:ascii="Cambria Math" w:hAnsi="Cambria Math"/>
                  <w:i/>
                  <w:lang w:val="en-US"/>
                </w:rPr>
              </m:ctrlPr>
            </m:fPr>
            <m:num>
              <m:r>
                <w:rPr>
                  <w:rFonts w:ascii="Cambria Math" w:hAnsi="Cambria Math"/>
                  <w:lang w:val="en-US"/>
                </w:rPr>
                <m:t>A∩B</m:t>
              </m:r>
            </m:num>
            <m:den>
              <m:r>
                <w:rPr>
                  <w:rFonts w:ascii="Cambria Math" w:hAnsi="Cambria Math"/>
                  <w:lang w:val="en-US"/>
                </w:rPr>
                <m:t>A∪B</m:t>
              </m:r>
            </m:den>
          </m:f>
        </m:oMath>
      </m:oMathPara>
    </w:p>
    <w:p w14:paraId="7741866A" w14:textId="77777777" w:rsidR="0031529E" w:rsidRDefault="0031529E" w:rsidP="0031529E">
      <w:pPr>
        <w:pStyle w:val="AbkVerz"/>
        <w:rPr>
          <w:lang w:val="en-US"/>
        </w:rPr>
      </w:pPr>
      <w:r>
        <w:rPr>
          <w:lang w:val="en-US"/>
        </w:rPr>
        <w:t>Where A and B mean the predicted and ground truth areas. If the predicted area contains a complete ground truth area, but the predicted one is a bit larger, the misclassified pixels will result in a smaller IoU than 1. This metric scales for any given size, and data type, which made it an industry standard for machine learning and particularly segmentation tasks evaluation.</w:t>
      </w:r>
    </w:p>
    <w:p w14:paraId="27CE999E" w14:textId="77777777" w:rsidR="0031529E" w:rsidRDefault="0031529E" w:rsidP="0031529E">
      <w:pPr>
        <w:pStyle w:val="AbkVerz"/>
        <w:keepNext/>
        <w:jc w:val="center"/>
      </w:pPr>
      <w:r w:rsidRPr="005902D2">
        <w:rPr>
          <w:noProof/>
          <w:lang w:val="en-US"/>
        </w:rPr>
        <w:drawing>
          <wp:inline distT="0" distB="0" distL="0" distR="0" wp14:anchorId="529BA150" wp14:editId="37886955">
            <wp:extent cx="3815470" cy="1767347"/>
            <wp:effectExtent l="0" t="0" r="0"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24"/>
                    <a:stretch>
                      <a:fillRect/>
                    </a:stretch>
                  </pic:blipFill>
                  <pic:spPr>
                    <a:xfrm>
                      <a:off x="0" y="0"/>
                      <a:ext cx="3818890" cy="1768931"/>
                    </a:xfrm>
                    <a:prstGeom prst="rect">
                      <a:avLst/>
                    </a:prstGeom>
                  </pic:spPr>
                </pic:pic>
              </a:graphicData>
            </a:graphic>
          </wp:inline>
        </w:drawing>
      </w:r>
    </w:p>
    <w:p w14:paraId="3BE81C8A" w14:textId="53B74AE2" w:rsidR="0031529E" w:rsidRPr="00F56E5C" w:rsidRDefault="0031529E" w:rsidP="0031529E">
      <w:pPr>
        <w:pStyle w:val="Beschriftung"/>
        <w:rPr>
          <w:lang w:val="en-US"/>
        </w:rPr>
      </w:pPr>
      <w:r w:rsidRPr="00C60B00">
        <w:rPr>
          <w:b/>
          <w:bCs w:val="0"/>
          <w:lang w:val="en-US"/>
        </w:rPr>
        <w:t>Figure</w:t>
      </w:r>
      <w:r w:rsidRPr="00F56E5C">
        <w:rPr>
          <w:lang w:val="en-US"/>
        </w:rPr>
        <w:t xml:space="preserve"> </w:t>
      </w:r>
      <w:r w:rsidRPr="00C60B00">
        <w:rPr>
          <w:b/>
          <w:bCs w:val="0"/>
        </w:rPr>
        <w:fldChar w:fldCharType="begin"/>
      </w:r>
      <w:r w:rsidRPr="00C60B00">
        <w:rPr>
          <w:b/>
          <w:bCs w:val="0"/>
          <w:lang w:val="en-US"/>
        </w:rPr>
        <w:instrText xml:space="preserve"> SEQ Figure \* ARABIC </w:instrText>
      </w:r>
      <w:r w:rsidRPr="00C60B00">
        <w:rPr>
          <w:b/>
          <w:bCs w:val="0"/>
        </w:rPr>
        <w:fldChar w:fldCharType="separate"/>
      </w:r>
      <w:r w:rsidR="00546E1C">
        <w:rPr>
          <w:b/>
          <w:bCs w:val="0"/>
          <w:noProof/>
          <w:lang w:val="en-US"/>
        </w:rPr>
        <w:t>5</w:t>
      </w:r>
      <w:r w:rsidRPr="00C60B00">
        <w:rPr>
          <w:b/>
          <w:bCs w:val="0"/>
        </w:rPr>
        <w:fldChar w:fldCharType="end"/>
      </w:r>
      <w:r w:rsidRPr="00C60B00">
        <w:rPr>
          <w:b/>
          <w:bCs w:val="0"/>
          <w:lang w:val="en-US"/>
        </w:rPr>
        <w:t>.</w:t>
      </w:r>
      <w:r w:rsidRPr="00F56E5C">
        <w:rPr>
          <w:lang w:val="en-US"/>
        </w:rPr>
        <w:t xml:space="preserve"> Intersection over Union (IoU)</w:t>
      </w:r>
      <w:r>
        <w:rPr>
          <w:lang w:val="en-US"/>
        </w:rPr>
        <w:t xml:space="preserve"> visual representation of Intersection and Union operations over areas.</w:t>
      </w:r>
    </w:p>
    <w:p w14:paraId="19A304AE" w14:textId="7C2C1A5B" w:rsidR="00CB3E78" w:rsidRDefault="00CB3E78" w:rsidP="0031529E">
      <w:pPr>
        <w:pStyle w:val="berschrift2"/>
        <w:rPr>
          <w:lang w:val="en-US" w:eastAsia="en-GB"/>
        </w:rPr>
      </w:pPr>
      <w:r>
        <w:rPr>
          <w:lang w:val="en-US" w:eastAsia="en-GB"/>
        </w:rPr>
        <w:lastRenderedPageBreak/>
        <w:br w:type="page"/>
      </w:r>
    </w:p>
    <w:p w14:paraId="7FE7EE28" w14:textId="1252E418" w:rsidR="00D952C5" w:rsidRPr="006F29DA" w:rsidRDefault="0002602B" w:rsidP="002B73E0">
      <w:pPr>
        <w:pStyle w:val="berschrift1"/>
        <w:rPr>
          <w:lang w:val="en-US" w:eastAsia="en-GB"/>
        </w:rPr>
      </w:pPr>
      <w:bookmarkStart w:id="117" w:name="_Toc101120030"/>
      <w:r w:rsidRPr="006F29DA">
        <w:rPr>
          <w:lang w:val="en-US" w:eastAsia="en-GB"/>
        </w:rPr>
        <w:lastRenderedPageBreak/>
        <w:t>Methods</w:t>
      </w:r>
      <w:bookmarkEnd w:id="117"/>
    </w:p>
    <w:p w14:paraId="7FA87062" w14:textId="6E716722" w:rsidR="00D952C5" w:rsidRDefault="00D952C5" w:rsidP="002B73E0">
      <w:pPr>
        <w:pStyle w:val="berschrift2"/>
        <w:rPr>
          <w:lang w:val="en-US" w:eastAsia="en-GB"/>
        </w:rPr>
      </w:pPr>
      <w:bookmarkStart w:id="118" w:name="_Toc101120031"/>
      <w:commentRangeStart w:id="119"/>
      <w:r w:rsidRPr="006F29DA">
        <w:rPr>
          <w:lang w:val="en-US" w:eastAsia="en-GB"/>
        </w:rPr>
        <w:t>Weka segmentation plugin</w:t>
      </w:r>
      <w:bookmarkEnd w:id="118"/>
      <w:commentRangeEnd w:id="119"/>
      <w:r w:rsidR="00C42BDB">
        <w:rPr>
          <w:rStyle w:val="Kommentarzeichen"/>
          <w:rFonts w:ascii="Cambria" w:hAnsi="Cambria"/>
          <w:b w:val="0"/>
          <w:bCs w:val="0"/>
        </w:rPr>
        <w:commentReference w:id="119"/>
      </w:r>
    </w:p>
    <w:p w14:paraId="2D664232" w14:textId="01F2EBDA" w:rsidR="002A0C7B" w:rsidRDefault="00141721" w:rsidP="00C2508B">
      <w:pPr>
        <w:pStyle w:val="Textkrper"/>
        <w:rPr>
          <w:lang w:val="en-US" w:eastAsia="en-GB"/>
        </w:rPr>
      </w:pPr>
      <w:r>
        <w:rPr>
          <w:lang w:val="en-US" w:eastAsia="en-GB"/>
        </w:rPr>
        <w:t>Open-source</w:t>
      </w:r>
      <w:r w:rsidR="00C2508B">
        <w:rPr>
          <w:lang w:val="en-US" w:eastAsia="en-GB"/>
        </w:rPr>
        <w:t xml:space="preserve"> FIJI</w:t>
      </w:r>
      <w:r w:rsidR="00BB6DF2">
        <w:rPr>
          <w:lang w:val="en-US" w:eastAsia="en-GB"/>
        </w:rPr>
        <w:t xml:space="preserve"> </w:t>
      </w:r>
      <w:sdt>
        <w:sdtPr>
          <w:rPr>
            <w:lang w:val="en-US" w:eastAsia="en-GB"/>
          </w:rPr>
          <w:id w:val="-1031414529"/>
          <w:citation/>
        </w:sdtPr>
        <w:sdtEndPr/>
        <w:sdtContent>
          <w:r w:rsidR="00BB6DF2">
            <w:rPr>
              <w:lang w:val="en-US" w:eastAsia="en-GB"/>
            </w:rPr>
            <w:fldChar w:fldCharType="begin"/>
          </w:r>
          <w:r w:rsidR="00BB6DF2">
            <w:rPr>
              <w:lang w:val="en-US" w:eastAsia="en-GB"/>
            </w:rPr>
            <w:instrText xml:space="preserve"> CITATION Sch12 \l 1033 </w:instrText>
          </w:r>
          <w:r w:rsidR="00BB6DF2">
            <w:rPr>
              <w:lang w:val="en-US" w:eastAsia="en-GB"/>
            </w:rPr>
            <w:fldChar w:fldCharType="separate"/>
          </w:r>
          <w:r w:rsidR="00546E1C" w:rsidRPr="00546E1C">
            <w:rPr>
              <w:noProof/>
              <w:lang w:val="en-US" w:eastAsia="en-GB"/>
            </w:rPr>
            <w:t>[4]</w:t>
          </w:r>
          <w:r w:rsidR="00BB6DF2">
            <w:rPr>
              <w:lang w:val="en-US" w:eastAsia="en-GB"/>
            </w:rPr>
            <w:fldChar w:fldCharType="end"/>
          </w:r>
        </w:sdtContent>
      </w:sdt>
      <w:r w:rsidR="00C2508B">
        <w:rPr>
          <w:lang w:val="en-US" w:eastAsia="en-GB"/>
        </w:rPr>
        <w:t xml:space="preserve"> (based on ImageJ) has a built-in </w:t>
      </w:r>
      <w:r w:rsidR="004F4C5E">
        <w:rPr>
          <w:lang w:val="en-US" w:eastAsia="en-GB"/>
        </w:rPr>
        <w:t xml:space="preserve">plugin for </w:t>
      </w:r>
      <w:r w:rsidR="00B31F67">
        <w:rPr>
          <w:lang w:val="en-US" w:eastAsia="en-GB"/>
        </w:rPr>
        <w:t>human-aided</w:t>
      </w:r>
      <w:r w:rsidR="004F4C5E">
        <w:rPr>
          <w:lang w:val="en-US" w:eastAsia="en-GB"/>
        </w:rPr>
        <w:t xml:space="preserve"> image segmentation, using random forests.</w:t>
      </w:r>
      <w:r w:rsidR="00DC28D8">
        <w:rPr>
          <w:lang w:val="en-US" w:eastAsia="en-GB"/>
        </w:rPr>
        <w:t xml:space="preserve"> This plugin </w:t>
      </w:r>
      <w:r w:rsidR="00B31F67">
        <w:rPr>
          <w:lang w:val="en-US" w:eastAsia="en-GB"/>
        </w:rPr>
        <w:t xml:space="preserve">is </w:t>
      </w:r>
      <w:r w:rsidR="00DC28D8">
        <w:rPr>
          <w:lang w:val="en-US" w:eastAsia="en-GB"/>
        </w:rPr>
        <w:t>called</w:t>
      </w:r>
      <w:r>
        <w:rPr>
          <w:lang w:val="en-US" w:eastAsia="en-GB"/>
        </w:rPr>
        <w:t xml:space="preserve"> Weka Segmentation</w:t>
      </w:r>
      <w:r w:rsidR="00F63BA4">
        <w:rPr>
          <w:lang w:val="en-US" w:eastAsia="en-GB"/>
        </w:rPr>
        <w:t xml:space="preserve"> </w:t>
      </w:r>
      <w:sdt>
        <w:sdtPr>
          <w:rPr>
            <w:lang w:val="en-US" w:eastAsia="en-GB"/>
          </w:rPr>
          <w:id w:val="667445130"/>
          <w:citation/>
        </w:sdtPr>
        <w:sdtEndPr/>
        <w:sdtContent>
          <w:r w:rsidR="003A3136">
            <w:rPr>
              <w:lang w:val="en-US" w:eastAsia="en-GB"/>
            </w:rPr>
            <w:fldChar w:fldCharType="begin"/>
          </w:r>
          <w:r w:rsidR="003A3136">
            <w:rPr>
              <w:lang w:val="en-US" w:eastAsia="en-GB"/>
            </w:rPr>
            <w:instrText xml:space="preserve"> CITATION Hal09 \l 1033 </w:instrText>
          </w:r>
          <w:r w:rsidR="003A3136">
            <w:rPr>
              <w:lang w:val="en-US" w:eastAsia="en-GB"/>
            </w:rPr>
            <w:fldChar w:fldCharType="separate"/>
          </w:r>
          <w:r w:rsidR="00546E1C" w:rsidRPr="00546E1C">
            <w:rPr>
              <w:noProof/>
              <w:lang w:val="en-US" w:eastAsia="en-GB"/>
            </w:rPr>
            <w:t>[5]</w:t>
          </w:r>
          <w:r w:rsidR="003A3136">
            <w:rPr>
              <w:lang w:val="en-US" w:eastAsia="en-GB"/>
            </w:rPr>
            <w:fldChar w:fldCharType="end"/>
          </w:r>
        </w:sdtContent>
      </w:sdt>
      <w:r>
        <w:rPr>
          <w:lang w:val="en-US" w:eastAsia="en-GB"/>
        </w:rPr>
        <w:t>. It utilizes the random forest approach together with the feature extraction described in the previous chapters.</w:t>
      </w:r>
      <w:r w:rsidR="00F15AB5">
        <w:rPr>
          <w:lang w:val="en-US" w:eastAsia="en-GB"/>
        </w:rPr>
        <w:t xml:space="preserve"> It can be accessed from </w:t>
      </w:r>
      <w:r w:rsidR="0093208A">
        <w:rPr>
          <w:lang w:val="en-US" w:eastAsia="en-GB"/>
        </w:rPr>
        <w:t>the toolbar Plugins menu -&gt; Segmentation -&gt; Trainable Weka segmentation 3D.</w:t>
      </w:r>
    </w:p>
    <w:p w14:paraId="43EEE544" w14:textId="77777777" w:rsidR="00F935C6" w:rsidRDefault="002A0C7B" w:rsidP="00CB3E78">
      <w:pPr>
        <w:pStyle w:val="Textkrper"/>
        <w:keepNext/>
        <w:jc w:val="center"/>
      </w:pPr>
      <w:r>
        <w:rPr>
          <w:noProof/>
          <w:lang w:val="en-US" w:eastAsia="en-GB"/>
        </w:rPr>
        <w:drawing>
          <wp:inline distT="0" distB="0" distL="0" distR="0" wp14:anchorId="4BA79995" wp14:editId="5B380322">
            <wp:extent cx="4049485" cy="2973330"/>
            <wp:effectExtent l="0" t="0" r="0" b="0"/>
            <wp:docPr id="5" name="Picture 5" descr="A screen shot of a map&#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 shot of a map&#10;&#10;Description automatically generated with medium confidenc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075631" cy="2992528"/>
                    </a:xfrm>
                    <a:prstGeom prst="rect">
                      <a:avLst/>
                    </a:prstGeom>
                  </pic:spPr>
                </pic:pic>
              </a:graphicData>
            </a:graphic>
          </wp:inline>
        </w:drawing>
      </w:r>
    </w:p>
    <w:p w14:paraId="0F8E7C10" w14:textId="5B19A3E3" w:rsidR="00C2508B" w:rsidRDefault="00F935C6" w:rsidP="00A6102E">
      <w:pPr>
        <w:pStyle w:val="Beschriftung"/>
        <w:rPr>
          <w:lang w:val="en-US"/>
        </w:rPr>
      </w:pPr>
      <w:r w:rsidRPr="00C60B00">
        <w:rPr>
          <w:b/>
          <w:bCs w:val="0"/>
          <w:lang w:val="en-US"/>
        </w:rPr>
        <w:t>Figure</w:t>
      </w:r>
      <w:r w:rsidRPr="00A6102E">
        <w:rPr>
          <w:lang w:val="en-US"/>
        </w:rPr>
        <w:t xml:space="preserve"> </w:t>
      </w:r>
      <w:r w:rsidRPr="00C60B00">
        <w:rPr>
          <w:b/>
          <w:bCs w:val="0"/>
        </w:rPr>
        <w:fldChar w:fldCharType="begin"/>
      </w:r>
      <w:r w:rsidRPr="00C60B00">
        <w:rPr>
          <w:b/>
          <w:bCs w:val="0"/>
          <w:lang w:val="en-US"/>
        </w:rPr>
        <w:instrText xml:space="preserve"> SEQ Figure \* ARABIC </w:instrText>
      </w:r>
      <w:r w:rsidRPr="00C60B00">
        <w:rPr>
          <w:b/>
          <w:bCs w:val="0"/>
        </w:rPr>
        <w:fldChar w:fldCharType="separate"/>
      </w:r>
      <w:r w:rsidR="00546E1C">
        <w:rPr>
          <w:b/>
          <w:bCs w:val="0"/>
          <w:noProof/>
          <w:lang w:val="en-US"/>
        </w:rPr>
        <w:t>6</w:t>
      </w:r>
      <w:r w:rsidRPr="00C60B00">
        <w:rPr>
          <w:b/>
          <w:bCs w:val="0"/>
        </w:rPr>
        <w:fldChar w:fldCharType="end"/>
      </w:r>
      <w:r w:rsidRPr="00A6102E">
        <w:rPr>
          <w:lang w:val="en-US"/>
        </w:rPr>
        <w:t xml:space="preserve"> </w:t>
      </w:r>
      <w:r w:rsidR="00A6102E" w:rsidRPr="00A6102E">
        <w:rPr>
          <w:lang w:val="en-US"/>
        </w:rPr>
        <w:t>Example image of</w:t>
      </w:r>
      <w:r w:rsidR="00A6102E">
        <w:rPr>
          <w:lang w:val="en-US"/>
        </w:rPr>
        <w:t xml:space="preserve"> the Weka Segmentation plugin</w:t>
      </w:r>
      <w:r w:rsidR="00CD5AFB">
        <w:rPr>
          <w:lang w:val="en-US"/>
        </w:rPr>
        <w:t xml:space="preserve">. </w:t>
      </w:r>
      <w:r w:rsidR="00B31F67">
        <w:rPr>
          <w:lang w:val="en-US"/>
        </w:rPr>
        <w:t>The red</w:t>
      </w:r>
      <w:r w:rsidR="00036B91">
        <w:rPr>
          <w:lang w:val="en-US"/>
        </w:rPr>
        <w:t xml:space="preserve"> segment is the background, green is the cell neighborhood, </w:t>
      </w:r>
      <w:r w:rsidR="00B31F67">
        <w:rPr>
          <w:lang w:val="en-US"/>
        </w:rPr>
        <w:t xml:space="preserve">and </w:t>
      </w:r>
      <w:r w:rsidR="00036B91">
        <w:rPr>
          <w:lang w:val="en-US"/>
        </w:rPr>
        <w:t>purple is the cell.</w:t>
      </w:r>
    </w:p>
    <w:p w14:paraId="61DC2B38" w14:textId="77777777" w:rsidR="00BE673F" w:rsidRDefault="00E52A50" w:rsidP="00E52A50">
      <w:pPr>
        <w:rPr>
          <w:lang w:val="en-US"/>
        </w:rPr>
      </w:pPr>
      <w:commentRangeStart w:id="120"/>
      <w:r>
        <w:rPr>
          <w:lang w:val="en-US"/>
        </w:rPr>
        <w:t>Usage of this plugin is simple</w:t>
      </w:r>
      <w:r w:rsidR="00BE673F">
        <w:rPr>
          <w:lang w:val="en-US"/>
        </w:rPr>
        <w:t xml:space="preserve">, but some preparations are required for the given task. Setup </w:t>
      </w:r>
      <w:r>
        <w:rPr>
          <w:lang w:val="en-US"/>
        </w:rPr>
        <w:t>requires</w:t>
      </w:r>
      <w:r w:rsidR="00BE673F">
        <w:rPr>
          <w:lang w:val="en-US"/>
        </w:rPr>
        <w:t>:</w:t>
      </w:r>
      <w:commentRangeEnd w:id="120"/>
      <w:r w:rsidR="00C42BDB">
        <w:rPr>
          <w:rStyle w:val="Kommentarzeichen"/>
        </w:rPr>
        <w:commentReference w:id="120"/>
      </w:r>
    </w:p>
    <w:p w14:paraId="62F970A6" w14:textId="6A04FD94" w:rsidR="00E52A50" w:rsidRDefault="00B31F67" w:rsidP="00BE673F">
      <w:pPr>
        <w:pStyle w:val="Listenabsatz"/>
        <w:numPr>
          <w:ilvl w:val="0"/>
          <w:numId w:val="29"/>
        </w:numPr>
      </w:pPr>
      <w:commentRangeStart w:id="121"/>
      <w:r>
        <w:t>A select</w:t>
      </w:r>
      <w:r w:rsidR="00BE673F">
        <w:t xml:space="preserve"> number </w:t>
      </w:r>
      <w:r w:rsidR="007F3B2B">
        <w:t>of</w:t>
      </w:r>
      <w:r w:rsidR="00BE673F">
        <w:t xml:space="preserve"> classes</w:t>
      </w:r>
      <w:r w:rsidR="007F3B2B">
        <w:t xml:space="preserve">: it is necessary to segment 3 classes – Background, </w:t>
      </w:r>
      <w:r w:rsidR="007F4158">
        <w:t xml:space="preserve">Cells, Cell borders. </w:t>
      </w:r>
      <w:commentRangeEnd w:id="121"/>
      <w:r w:rsidR="005556C1">
        <w:rPr>
          <w:rStyle w:val="Kommentarzeichen"/>
          <w:lang w:val="de-DE"/>
        </w:rPr>
        <w:commentReference w:id="121"/>
      </w:r>
    </w:p>
    <w:p w14:paraId="2ADE38B8" w14:textId="4BFD6A27" w:rsidR="006E2900" w:rsidRDefault="007F4158" w:rsidP="006E2900">
      <w:pPr>
        <w:pStyle w:val="Listenabsatz"/>
        <w:numPr>
          <w:ilvl w:val="0"/>
          <w:numId w:val="29"/>
        </w:numPr>
      </w:pPr>
      <w:r>
        <w:t xml:space="preserve">Select </w:t>
      </w:r>
      <w:r w:rsidR="00FA0BDA">
        <w:t xml:space="preserve">a set of </w:t>
      </w:r>
      <w:r>
        <w:t>the feature types</w:t>
      </w:r>
      <w:r w:rsidR="00FA0BDA">
        <w:t xml:space="preserve">: these features will be used for classification </w:t>
      </w:r>
      <w:r w:rsidR="00D629CC">
        <w:t xml:space="preserve">by </w:t>
      </w:r>
      <w:r w:rsidR="009779A1">
        <w:t>an</w:t>
      </w:r>
      <w:r w:rsidR="00D629CC">
        <w:t xml:space="preserve"> </w:t>
      </w:r>
      <w:r w:rsidR="00FA0BDA">
        <w:t>RF. It should consist of</w:t>
      </w:r>
      <w:r w:rsidR="00F16BFB">
        <w:t xml:space="preserve"> Gaussian blur and Difference of Gaussian </w:t>
      </w:r>
      <w:r w:rsidR="004B5543">
        <w:t>filters with the sigma range of 1.0 - 8.0.</w:t>
      </w:r>
    </w:p>
    <w:p w14:paraId="04676686" w14:textId="3B3FD5CE" w:rsidR="00966AFB" w:rsidRDefault="00966AFB" w:rsidP="00966AFB">
      <w:pPr>
        <w:pStyle w:val="berschrift2"/>
        <w:rPr>
          <w:lang w:val="en-US"/>
        </w:rPr>
      </w:pPr>
      <w:bookmarkStart w:id="122" w:name="_Toc101120032"/>
      <w:r>
        <w:rPr>
          <w:lang w:val="en-US"/>
        </w:rPr>
        <w:lastRenderedPageBreak/>
        <w:t>Intersection over Union</w:t>
      </w:r>
      <w:r w:rsidR="00966988">
        <w:rPr>
          <w:lang w:val="en-US"/>
        </w:rPr>
        <w:t xml:space="preserve"> calculation</w:t>
      </w:r>
      <w:bookmarkEnd w:id="122"/>
    </w:p>
    <w:p w14:paraId="680FEB9F" w14:textId="545A5877" w:rsidR="0025531E" w:rsidRDefault="00966988" w:rsidP="0025531E">
      <w:pPr>
        <w:pStyle w:val="Textkrper"/>
        <w:rPr>
          <w:lang w:val="en-US"/>
        </w:rPr>
      </w:pPr>
      <w:r>
        <w:rPr>
          <w:lang w:val="en-US"/>
        </w:rPr>
        <w:t>For calculation of Intersection over Union</w:t>
      </w:r>
      <w:r w:rsidR="009779A1">
        <w:rPr>
          <w:lang w:val="en-US"/>
        </w:rPr>
        <w:t>,</w:t>
      </w:r>
      <w:r>
        <w:rPr>
          <w:lang w:val="en-US"/>
        </w:rPr>
        <w:t xml:space="preserve"> the python script was created:</w:t>
      </w:r>
      <w:bookmarkStart w:id="123" w:name="_MON_1705167379"/>
      <w:bookmarkEnd w:id="123"/>
      <w:r w:rsidR="00994183">
        <w:rPr>
          <w:noProof/>
          <w:lang w:val="en-US"/>
        </w:rPr>
        <w:pict w14:anchorId="03EF25B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450.7pt;height:231.05pt;mso-width-percent:0;mso-height-percent:0;mso-width-percent:0;mso-height-percent:0">
            <v:imagedata r:id="rId26" o:title=""/>
          </v:shape>
        </w:pict>
      </w:r>
      <w:r w:rsidR="00AA50D4">
        <w:rPr>
          <w:lang w:val="en-US"/>
        </w:rPr>
        <w:t>It u</w:t>
      </w:r>
      <w:r w:rsidR="0025531E">
        <w:rPr>
          <w:lang w:val="en-US"/>
        </w:rPr>
        <w:t>til</w:t>
      </w:r>
      <w:r w:rsidR="00AA50D4">
        <w:rPr>
          <w:lang w:val="en-US"/>
        </w:rPr>
        <w:t>izes 3 important python libraries:</w:t>
      </w:r>
    </w:p>
    <w:p w14:paraId="35D4744C" w14:textId="1189DECA" w:rsidR="00740574" w:rsidRPr="00740574" w:rsidRDefault="00587E9E" w:rsidP="00740574">
      <w:pPr>
        <w:pStyle w:val="Textkrper"/>
        <w:numPr>
          <w:ilvl w:val="0"/>
          <w:numId w:val="31"/>
        </w:numPr>
        <w:rPr>
          <w:lang/>
        </w:rPr>
      </w:pPr>
      <w:r>
        <w:rPr>
          <w:lang w:val="en-US"/>
        </w:rPr>
        <w:t>NumPy</w:t>
      </w:r>
      <w:sdt>
        <w:sdtPr>
          <w:rPr>
            <w:lang w:val="en-US"/>
          </w:rPr>
          <w:id w:val="553040590"/>
          <w:citation/>
        </w:sdtPr>
        <w:sdtEndPr/>
        <w:sdtContent>
          <w:r w:rsidR="000A1C01">
            <w:rPr>
              <w:lang w:val="en-US"/>
            </w:rPr>
            <w:fldChar w:fldCharType="begin"/>
          </w:r>
          <w:r w:rsidR="000A1C01">
            <w:rPr>
              <w:lang w:val="en-US"/>
            </w:rPr>
            <w:instrText xml:space="preserve"> CITATION Cha20 \l 1033 </w:instrText>
          </w:r>
          <w:r w:rsidR="000A1C01">
            <w:rPr>
              <w:lang w:val="en-US"/>
            </w:rPr>
            <w:fldChar w:fldCharType="separate"/>
          </w:r>
          <w:r w:rsidR="00546E1C">
            <w:rPr>
              <w:noProof/>
              <w:lang w:val="en-US"/>
            </w:rPr>
            <w:t xml:space="preserve"> </w:t>
          </w:r>
          <w:r w:rsidR="00546E1C" w:rsidRPr="00546E1C">
            <w:rPr>
              <w:noProof/>
              <w:lang w:val="en-US"/>
            </w:rPr>
            <w:t>[6]</w:t>
          </w:r>
          <w:r w:rsidR="000A1C01">
            <w:rPr>
              <w:lang w:val="en-US"/>
            </w:rPr>
            <w:fldChar w:fldCharType="end"/>
          </w:r>
        </w:sdtContent>
      </w:sdt>
      <w:r w:rsidR="00AA50D4">
        <w:rPr>
          <w:lang w:val="en-US"/>
        </w:rPr>
        <w:t xml:space="preserve"> </w:t>
      </w:r>
      <w:r w:rsidR="002A5005">
        <w:rPr>
          <w:lang w:val="en-US"/>
        </w:rPr>
        <w:t>–</w:t>
      </w:r>
      <w:r w:rsidR="00AA50D4">
        <w:rPr>
          <w:lang w:val="en-US"/>
        </w:rPr>
        <w:t xml:space="preserve"> </w:t>
      </w:r>
      <w:r w:rsidR="00740574">
        <w:rPr>
          <w:lang w:val="en-US"/>
        </w:rPr>
        <w:t>open-source</w:t>
      </w:r>
      <w:r w:rsidR="002A5005">
        <w:rPr>
          <w:lang w:val="en-US"/>
        </w:rPr>
        <w:t xml:space="preserve"> library for python</w:t>
      </w:r>
      <w:r w:rsidR="00BF4BC3">
        <w:rPr>
          <w:lang w:val="en-US"/>
        </w:rPr>
        <w:t>, that enables multidimensional linear algebra operations</w:t>
      </w:r>
      <w:r w:rsidR="00740574">
        <w:rPr>
          <w:lang w:val="en-US"/>
        </w:rPr>
        <w:t xml:space="preserve">. </w:t>
      </w:r>
      <w:r w:rsidR="00740574" w:rsidRPr="00740574">
        <w:rPr>
          <w:lang/>
        </w:rPr>
        <w:t>It was created in 2005, building on the early work of the Numeric and Numarray libra</w:t>
      </w:r>
      <w:sdt>
        <w:sdtPr>
          <w:rPr>
            <w:lang/>
          </w:rPr>
          <w:id w:val="1519892811"/>
          <w:citation/>
        </w:sdtPr>
        <w:sdtEndPr/>
        <w:sdtContent>
          <w:r>
            <w:rPr>
              <w:lang/>
            </w:rPr>
            <w:fldChar w:fldCharType="begin"/>
          </w:r>
          <w:r>
            <w:rPr>
              <w:lang w:val="en-US"/>
            </w:rPr>
            <w:instrText xml:space="preserve"> CITATION Hun07 \l 1033 </w:instrText>
          </w:r>
          <w:r>
            <w:rPr>
              <w:lang/>
            </w:rPr>
            <w:fldChar w:fldCharType="separate"/>
          </w:r>
          <w:r w:rsidR="00546E1C">
            <w:rPr>
              <w:noProof/>
              <w:lang w:val="en-US"/>
            </w:rPr>
            <w:t xml:space="preserve"> </w:t>
          </w:r>
          <w:r w:rsidR="00546E1C" w:rsidRPr="00546E1C">
            <w:rPr>
              <w:noProof/>
              <w:lang w:val="en-US"/>
            </w:rPr>
            <w:t>[7]</w:t>
          </w:r>
          <w:r>
            <w:rPr>
              <w:lang/>
            </w:rPr>
            <w:fldChar w:fldCharType="end"/>
          </w:r>
        </w:sdtContent>
      </w:sdt>
      <w:r w:rsidR="00740574" w:rsidRPr="00740574">
        <w:rPr>
          <w:lang/>
        </w:rPr>
        <w:t>ries.</w:t>
      </w:r>
      <w:r w:rsidR="00633638">
        <w:rPr>
          <w:lang w:val="en-US"/>
        </w:rPr>
        <w:t xml:space="preserve"> It is proven to be faster and easier to use than traditional </w:t>
      </w:r>
      <w:r>
        <w:rPr>
          <w:lang w:val="en-US"/>
        </w:rPr>
        <w:t>python lists.</w:t>
      </w:r>
    </w:p>
    <w:p w14:paraId="57E8A4ED" w14:textId="132A402F" w:rsidR="00AA50D4" w:rsidRDefault="00587E9E" w:rsidP="00AA50D4">
      <w:pPr>
        <w:pStyle w:val="Textkrper"/>
        <w:numPr>
          <w:ilvl w:val="0"/>
          <w:numId w:val="31"/>
        </w:numPr>
        <w:rPr>
          <w:lang w:val="en-US"/>
        </w:rPr>
      </w:pPr>
      <w:r>
        <w:rPr>
          <w:lang w:val="en-US"/>
        </w:rPr>
        <w:t xml:space="preserve">Matplotlib </w:t>
      </w:r>
      <w:sdt>
        <w:sdtPr>
          <w:rPr>
            <w:lang w:val="en-US"/>
          </w:rPr>
          <w:id w:val="256412942"/>
          <w:citation/>
        </w:sdtPr>
        <w:sdtEndPr/>
        <w:sdtContent>
          <w:r>
            <w:rPr>
              <w:lang w:val="en-US"/>
            </w:rPr>
            <w:fldChar w:fldCharType="begin"/>
          </w:r>
          <w:r>
            <w:rPr>
              <w:lang w:val="en-US"/>
            </w:rPr>
            <w:instrText xml:space="preserve"> CITATION Hun07 \l 1033 </w:instrText>
          </w:r>
          <w:r>
            <w:rPr>
              <w:lang w:val="en-US"/>
            </w:rPr>
            <w:fldChar w:fldCharType="separate"/>
          </w:r>
          <w:r w:rsidR="00546E1C" w:rsidRPr="00546E1C">
            <w:rPr>
              <w:noProof/>
              <w:lang w:val="en-US"/>
            </w:rPr>
            <w:t>[7]</w:t>
          </w:r>
          <w:r>
            <w:rPr>
              <w:lang w:val="en-US"/>
            </w:rPr>
            <w:fldChar w:fldCharType="end"/>
          </w:r>
        </w:sdtContent>
      </w:sdt>
      <w:r>
        <w:rPr>
          <w:lang w:val="en-US"/>
        </w:rPr>
        <w:t xml:space="preserve"> </w:t>
      </w:r>
      <w:r w:rsidR="00017110">
        <w:rPr>
          <w:lang w:val="en-US"/>
        </w:rPr>
        <w:t>–</w:t>
      </w:r>
      <w:r>
        <w:rPr>
          <w:lang w:val="en-US"/>
        </w:rPr>
        <w:t xml:space="preserve"> </w:t>
      </w:r>
      <w:r w:rsidR="00017110">
        <w:rPr>
          <w:lang w:val="en-US"/>
        </w:rPr>
        <w:t>the python library for creating static and animated plots</w:t>
      </w:r>
      <w:r w:rsidR="00904847">
        <w:rPr>
          <w:lang w:val="en-US"/>
        </w:rPr>
        <w:t xml:space="preserve"> and </w:t>
      </w:r>
      <w:r w:rsidR="00C5785A">
        <w:rPr>
          <w:lang w:val="en-US"/>
        </w:rPr>
        <w:t>visualizations</w:t>
      </w:r>
      <w:r w:rsidR="00904847">
        <w:rPr>
          <w:lang w:val="en-US"/>
        </w:rPr>
        <w:t>.</w:t>
      </w:r>
    </w:p>
    <w:p w14:paraId="385AC31D" w14:textId="5A42BF44" w:rsidR="00C5785A" w:rsidRDefault="00DB683B" w:rsidP="00AA50D4">
      <w:pPr>
        <w:pStyle w:val="Textkrper"/>
        <w:numPr>
          <w:ilvl w:val="0"/>
          <w:numId w:val="31"/>
        </w:numPr>
        <w:rPr>
          <w:lang w:val="en-US"/>
        </w:rPr>
      </w:pPr>
      <w:r>
        <w:rPr>
          <w:lang w:val="en-US"/>
        </w:rPr>
        <w:t xml:space="preserve">Scikit-image (skimage) </w:t>
      </w:r>
      <w:sdt>
        <w:sdtPr>
          <w:rPr>
            <w:lang w:val="en-US"/>
          </w:rPr>
          <w:id w:val="828873812"/>
          <w:citation/>
        </w:sdtPr>
        <w:sdtEndPr/>
        <w:sdtContent>
          <w:r>
            <w:rPr>
              <w:lang w:val="en-US"/>
            </w:rPr>
            <w:fldChar w:fldCharType="begin"/>
          </w:r>
          <w:r>
            <w:rPr>
              <w:lang w:val="en-US"/>
            </w:rPr>
            <w:instrText xml:space="preserve"> CITATION van14 \l 1033 </w:instrText>
          </w:r>
          <w:r>
            <w:rPr>
              <w:lang w:val="en-US"/>
            </w:rPr>
            <w:fldChar w:fldCharType="separate"/>
          </w:r>
          <w:r w:rsidR="00546E1C" w:rsidRPr="00546E1C">
            <w:rPr>
              <w:noProof/>
              <w:lang w:val="en-US"/>
            </w:rPr>
            <w:t>[8]</w:t>
          </w:r>
          <w:r>
            <w:rPr>
              <w:lang w:val="en-US"/>
            </w:rPr>
            <w:fldChar w:fldCharType="end"/>
          </w:r>
        </w:sdtContent>
      </w:sdt>
      <w:r>
        <w:rPr>
          <w:lang w:val="en-US"/>
        </w:rPr>
        <w:t xml:space="preserve"> – python </w:t>
      </w:r>
      <w:r w:rsidR="0008647D">
        <w:rPr>
          <w:lang w:val="en-US"/>
        </w:rPr>
        <w:t xml:space="preserve">open-source </w:t>
      </w:r>
      <w:r>
        <w:rPr>
          <w:lang w:val="en-US"/>
        </w:rPr>
        <w:t>library for image processing. Contains a collection of classical algorithms for image</w:t>
      </w:r>
      <w:r w:rsidR="00A73C6B">
        <w:rPr>
          <w:lang w:val="en-US"/>
        </w:rPr>
        <w:t xml:space="preserve"> </w:t>
      </w:r>
      <w:r w:rsidR="0008647D">
        <w:rPr>
          <w:lang w:val="en-US"/>
        </w:rPr>
        <w:t>transformation</w:t>
      </w:r>
      <w:r w:rsidR="00A73C6B">
        <w:rPr>
          <w:lang w:val="en-US"/>
        </w:rPr>
        <w:t xml:space="preserve"> </w:t>
      </w:r>
      <w:r w:rsidR="0008647D">
        <w:rPr>
          <w:lang w:val="en-US"/>
        </w:rPr>
        <w:t>segmentation</w:t>
      </w:r>
      <w:r w:rsidR="00A73C6B">
        <w:rPr>
          <w:lang w:val="en-US"/>
        </w:rPr>
        <w:t>, data reading</w:t>
      </w:r>
      <w:r w:rsidR="009779A1">
        <w:rPr>
          <w:lang w:val="en-US"/>
        </w:rPr>
        <w:t>,</w:t>
      </w:r>
      <w:r w:rsidR="00A73C6B">
        <w:rPr>
          <w:lang w:val="en-US"/>
        </w:rPr>
        <w:t xml:space="preserve"> and writing</w:t>
      </w:r>
      <w:r w:rsidR="0008647D">
        <w:rPr>
          <w:lang w:val="en-US"/>
        </w:rPr>
        <w:t>.</w:t>
      </w:r>
    </w:p>
    <w:p w14:paraId="3AB0883F" w14:textId="710D8361" w:rsidR="00637E11" w:rsidRDefault="009779A1" w:rsidP="00637E11">
      <w:pPr>
        <w:pStyle w:val="Textkrper"/>
        <w:rPr>
          <w:lang w:val="en-US"/>
        </w:rPr>
      </w:pPr>
      <w:r>
        <w:rPr>
          <w:lang w:val="en-US"/>
        </w:rPr>
        <w:t>The first</w:t>
      </w:r>
      <w:r w:rsidR="00637E11">
        <w:rPr>
          <w:lang w:val="en-US"/>
        </w:rPr>
        <w:t xml:space="preserve"> method </w:t>
      </w:r>
      <w:r w:rsidR="00A24C74">
        <w:rPr>
          <w:lang w:val="en-US"/>
        </w:rPr>
        <w:t>“</w:t>
      </w:r>
      <w:proofErr w:type="spellStart"/>
      <w:r w:rsidR="00A24C74">
        <w:rPr>
          <w:lang w:val="en-US"/>
        </w:rPr>
        <w:t>load_mask</w:t>
      </w:r>
      <w:proofErr w:type="spellEnd"/>
      <w:r w:rsidR="00A24C74">
        <w:rPr>
          <w:lang w:val="en-US"/>
        </w:rPr>
        <w:t>” takes as an input a path to a file</w:t>
      </w:r>
      <w:r w:rsidR="00CF4626">
        <w:rPr>
          <w:lang w:val="en-US"/>
        </w:rPr>
        <w:t xml:space="preserve"> as a string</w:t>
      </w:r>
      <w:r w:rsidR="00A24C74">
        <w:rPr>
          <w:lang w:val="en-US"/>
        </w:rPr>
        <w:t xml:space="preserve">, that </w:t>
      </w:r>
      <w:r w:rsidR="00CF4626">
        <w:rPr>
          <w:lang w:val="en-US"/>
        </w:rPr>
        <w:t>should be loaded</w:t>
      </w:r>
      <w:r w:rsidR="00B74516">
        <w:rPr>
          <w:lang w:val="en-US"/>
        </w:rPr>
        <w:t>.</w:t>
      </w:r>
      <w:r w:rsidR="00A24C74">
        <w:rPr>
          <w:lang w:val="en-US"/>
        </w:rPr>
        <w:t xml:space="preserve"> </w:t>
      </w:r>
      <w:r w:rsidR="00B74516">
        <w:rPr>
          <w:lang w:val="en-US"/>
        </w:rPr>
        <w:t>By u</w:t>
      </w:r>
      <w:r w:rsidR="00A24C74">
        <w:rPr>
          <w:lang w:val="en-US"/>
        </w:rPr>
        <w:t xml:space="preserve">sing </w:t>
      </w:r>
      <w:r>
        <w:rPr>
          <w:lang w:val="en-US"/>
        </w:rPr>
        <w:t xml:space="preserve">the </w:t>
      </w:r>
      <w:r w:rsidR="00A24C74">
        <w:rPr>
          <w:lang w:val="en-US"/>
        </w:rPr>
        <w:t>“</w:t>
      </w:r>
      <w:proofErr w:type="spellStart"/>
      <w:r w:rsidR="00A24C74">
        <w:rPr>
          <w:lang w:val="en-US"/>
        </w:rPr>
        <w:t>i</w:t>
      </w:r>
      <w:r w:rsidR="00B74516">
        <w:rPr>
          <w:lang w:val="en-US"/>
        </w:rPr>
        <w:t>mread</w:t>
      </w:r>
      <w:proofErr w:type="spellEnd"/>
      <w:r w:rsidR="00A24C74">
        <w:rPr>
          <w:lang w:val="en-US"/>
        </w:rPr>
        <w:t xml:space="preserve">” </w:t>
      </w:r>
      <w:r w:rsidR="00B74516">
        <w:rPr>
          <w:lang w:val="en-US"/>
        </w:rPr>
        <w:t xml:space="preserve">method of the </w:t>
      </w:r>
      <w:r w:rsidR="00A24C74">
        <w:rPr>
          <w:lang w:val="en-US"/>
        </w:rPr>
        <w:t xml:space="preserve">module </w:t>
      </w:r>
      <w:r w:rsidR="00B74516">
        <w:rPr>
          <w:lang w:val="en-US"/>
        </w:rPr>
        <w:t xml:space="preserve">“io” </w:t>
      </w:r>
      <w:r w:rsidR="00A24C74">
        <w:rPr>
          <w:lang w:val="en-US"/>
        </w:rPr>
        <w:t>of skimage</w:t>
      </w:r>
      <w:r w:rsidR="00A07369">
        <w:rPr>
          <w:lang w:val="en-US"/>
        </w:rPr>
        <w:t>,</w:t>
      </w:r>
      <w:r w:rsidR="00B74516">
        <w:rPr>
          <w:lang w:val="en-US"/>
        </w:rPr>
        <w:t xml:space="preserve"> this </w:t>
      </w:r>
      <w:r w:rsidR="00A07369">
        <w:rPr>
          <w:lang w:val="en-US"/>
        </w:rPr>
        <w:t>image stack</w:t>
      </w:r>
      <w:r w:rsidR="00B74516">
        <w:rPr>
          <w:lang w:val="en-US"/>
        </w:rPr>
        <w:t xml:space="preserve"> is loaded</w:t>
      </w:r>
      <w:r w:rsidR="00A07369">
        <w:rPr>
          <w:lang w:val="en-US"/>
        </w:rPr>
        <w:t xml:space="preserve"> and </w:t>
      </w:r>
      <w:r>
        <w:rPr>
          <w:lang w:val="en-US"/>
        </w:rPr>
        <w:t>saved</w:t>
      </w:r>
      <w:r w:rsidR="00A07369">
        <w:rPr>
          <w:lang w:val="en-US"/>
        </w:rPr>
        <w:t xml:space="preserve"> to the “mask” variable.</w:t>
      </w:r>
      <w:r w:rsidR="00E6629F">
        <w:rPr>
          <w:lang w:val="en-US"/>
        </w:rPr>
        <w:t xml:space="preserve"> Then mask is converted to </w:t>
      </w:r>
      <w:proofErr w:type="spellStart"/>
      <w:r w:rsidR="00EA4C55">
        <w:rPr>
          <w:lang w:val="en-US"/>
        </w:rPr>
        <w:t>b</w:t>
      </w:r>
      <w:r w:rsidR="00E6629F">
        <w:rPr>
          <w:lang w:val="en-US"/>
        </w:rPr>
        <w:t>oolean</w:t>
      </w:r>
      <w:proofErr w:type="spellEnd"/>
      <w:r w:rsidR="00E6629F">
        <w:rPr>
          <w:lang w:val="en-US"/>
        </w:rPr>
        <w:t xml:space="preserve"> type, </w:t>
      </w:r>
      <w:r w:rsidR="007C77FA">
        <w:rPr>
          <w:lang w:val="en-US"/>
        </w:rPr>
        <w:t>to</w:t>
      </w:r>
      <w:r w:rsidR="00E6629F">
        <w:rPr>
          <w:lang w:val="en-US"/>
        </w:rPr>
        <w:t xml:space="preserve"> be processed later for IoU calculation.</w:t>
      </w:r>
    </w:p>
    <w:p w14:paraId="22DA1120" w14:textId="4B55C1B3" w:rsidR="00E6629F" w:rsidRDefault="00D419C3" w:rsidP="00637E11">
      <w:pPr>
        <w:pStyle w:val="Textkrper"/>
        <w:rPr>
          <w:lang w:val="en-US"/>
        </w:rPr>
      </w:pPr>
      <w:r>
        <w:rPr>
          <w:lang w:val="en-US"/>
        </w:rPr>
        <w:t>The s</w:t>
      </w:r>
      <w:r w:rsidR="00E6629F">
        <w:rPr>
          <w:lang w:val="en-US"/>
        </w:rPr>
        <w:t>econd method “</w:t>
      </w:r>
      <w:proofErr w:type="spellStart"/>
      <w:r w:rsidR="00E6629F">
        <w:rPr>
          <w:lang w:val="en-US"/>
        </w:rPr>
        <w:t>compute_iou</w:t>
      </w:r>
      <w:proofErr w:type="spellEnd"/>
      <w:r w:rsidR="00E6629F">
        <w:rPr>
          <w:lang w:val="en-US"/>
        </w:rPr>
        <w:t xml:space="preserve">” takes as an input 2 </w:t>
      </w:r>
      <w:r w:rsidR="00EA4C55">
        <w:rPr>
          <w:lang w:val="en-US"/>
        </w:rPr>
        <w:t>NumPy</w:t>
      </w:r>
      <w:r w:rsidR="00E6629F">
        <w:rPr>
          <w:lang w:val="en-US"/>
        </w:rPr>
        <w:t xml:space="preserve"> </w:t>
      </w:r>
      <w:proofErr w:type="spellStart"/>
      <w:r w:rsidR="00EA4C55">
        <w:rPr>
          <w:lang w:val="en-US"/>
        </w:rPr>
        <w:t>b</w:t>
      </w:r>
      <w:r w:rsidR="00E6629F">
        <w:rPr>
          <w:lang w:val="en-US"/>
        </w:rPr>
        <w:t>oolean</w:t>
      </w:r>
      <w:proofErr w:type="spellEnd"/>
      <w:r w:rsidR="00E6629F">
        <w:rPr>
          <w:lang w:val="en-US"/>
        </w:rPr>
        <w:t xml:space="preserve"> arrays</w:t>
      </w:r>
      <w:r w:rsidR="00F73139">
        <w:rPr>
          <w:lang w:val="en-US"/>
        </w:rPr>
        <w:t xml:space="preserve"> – mask that an algorithm produces and the ground truth (GT) that will </w:t>
      </w:r>
      <w:r w:rsidR="00710516">
        <w:rPr>
          <w:lang w:val="en-US"/>
        </w:rPr>
        <w:t xml:space="preserve">be compared to the mask. Then </w:t>
      </w:r>
      <w:r>
        <w:rPr>
          <w:lang w:val="en-US"/>
        </w:rPr>
        <w:t>separate</w:t>
      </w:r>
      <w:r w:rsidR="00710516">
        <w:rPr>
          <w:lang w:val="en-US"/>
        </w:rPr>
        <w:t xml:space="preserve"> Boolean operations of intersection and union are performed with these 2 arrays.</w:t>
      </w:r>
      <w:r w:rsidR="00082092">
        <w:rPr>
          <w:lang w:val="en-US"/>
        </w:rPr>
        <w:t xml:space="preserve"> Then in the end we divide the sum of </w:t>
      </w:r>
      <w:r w:rsidR="00082092">
        <w:rPr>
          <w:lang w:val="en-US"/>
        </w:rPr>
        <w:lastRenderedPageBreak/>
        <w:t xml:space="preserve">all </w:t>
      </w:r>
      <w:r w:rsidR="005E753F">
        <w:rPr>
          <w:lang w:val="en-US"/>
        </w:rPr>
        <w:t xml:space="preserve">entries considered to be intersected to calculate the intersection </w:t>
      </w:r>
      <w:r w:rsidR="003B1C8B">
        <w:rPr>
          <w:lang w:val="en-US"/>
        </w:rPr>
        <w:t>area and</w:t>
      </w:r>
      <w:r w:rsidR="005E753F">
        <w:rPr>
          <w:lang w:val="en-US"/>
        </w:rPr>
        <w:t xml:space="preserve"> divided by </w:t>
      </w:r>
      <w:r w:rsidR="003F72BE">
        <w:rPr>
          <w:lang w:val="en-US"/>
        </w:rPr>
        <w:t>the sum of all union</w:t>
      </w:r>
      <w:r w:rsidR="009A4ACC">
        <w:rPr>
          <w:lang w:val="en-US"/>
        </w:rPr>
        <w:t xml:space="preserve"> pixels.</w:t>
      </w:r>
      <w:r w:rsidR="003B1C8B">
        <w:rPr>
          <w:lang w:val="en-US"/>
        </w:rPr>
        <w:t xml:space="preserve"> This produces the IoU result that is calculated later.</w:t>
      </w:r>
    </w:p>
    <w:p w14:paraId="03C9F09A" w14:textId="5414F31B" w:rsidR="007C1752" w:rsidRDefault="0002602B" w:rsidP="000D0DB9">
      <w:pPr>
        <w:pStyle w:val="berschrift1"/>
        <w:rPr>
          <w:lang w:val="en-US" w:eastAsia="en-GB"/>
        </w:rPr>
      </w:pPr>
      <w:bookmarkStart w:id="124" w:name="_Toc101120033"/>
      <w:r w:rsidRPr="006F29DA">
        <w:rPr>
          <w:lang w:val="en-US" w:eastAsia="en-GB"/>
        </w:rPr>
        <w:t>Results</w:t>
      </w:r>
      <w:bookmarkEnd w:id="124"/>
    </w:p>
    <w:p w14:paraId="7E21AB4A" w14:textId="775C452C" w:rsidR="000D0DB9" w:rsidRDefault="00832E2F" w:rsidP="007E2A86">
      <w:pPr>
        <w:pStyle w:val="AbkVerz"/>
        <w:rPr>
          <w:lang w:val="en-US" w:eastAsia="en-GB"/>
        </w:rPr>
      </w:pPr>
      <w:r>
        <w:rPr>
          <w:lang w:val="en-US" w:eastAsia="en-GB"/>
        </w:rPr>
        <w:t>In this section</w:t>
      </w:r>
      <w:r w:rsidR="00724A15">
        <w:rPr>
          <w:lang w:val="en-US" w:eastAsia="en-GB"/>
        </w:rPr>
        <w:t>,</w:t>
      </w:r>
      <w:r>
        <w:rPr>
          <w:lang w:val="en-US" w:eastAsia="en-GB"/>
        </w:rPr>
        <w:t xml:space="preserve"> the exact image processing pipeline will be explained, and the question of cell segmentation will be </w:t>
      </w:r>
      <w:r w:rsidR="00CD41D5">
        <w:rPr>
          <w:lang w:val="en-US" w:eastAsia="en-GB"/>
        </w:rPr>
        <w:t>answered</w:t>
      </w:r>
      <w:r>
        <w:rPr>
          <w:lang w:val="en-US" w:eastAsia="en-GB"/>
        </w:rPr>
        <w:t>.</w:t>
      </w:r>
    </w:p>
    <w:p w14:paraId="4638D448" w14:textId="2D25D067" w:rsidR="009A3AB1" w:rsidRDefault="009A3AB1" w:rsidP="007E2A86">
      <w:pPr>
        <w:pStyle w:val="AbkVerz"/>
        <w:rPr>
          <w:lang w:val="en-US" w:eastAsia="en-GB"/>
        </w:rPr>
      </w:pPr>
      <w:r>
        <w:rPr>
          <w:lang w:val="en-US" w:eastAsia="en-GB"/>
        </w:rPr>
        <w:t xml:space="preserve">The 3d cell segmentation </w:t>
      </w:r>
      <w:r w:rsidR="00E83CC2">
        <w:rPr>
          <w:lang w:val="en-US" w:eastAsia="en-GB"/>
        </w:rPr>
        <w:t xml:space="preserve">will be solved as </w:t>
      </w:r>
      <w:r w:rsidR="00724A15">
        <w:rPr>
          <w:lang w:val="en-US" w:eastAsia="en-GB"/>
        </w:rPr>
        <w:t xml:space="preserve">an </w:t>
      </w:r>
      <w:r w:rsidR="00E83CC2">
        <w:rPr>
          <w:lang w:val="en-US" w:eastAsia="en-GB"/>
        </w:rPr>
        <w:t xml:space="preserve">example on one of the stacks, </w:t>
      </w:r>
      <w:r w:rsidR="005A2499">
        <w:rPr>
          <w:lang w:val="en-US" w:eastAsia="en-GB"/>
        </w:rPr>
        <w:t>acquired</w:t>
      </w:r>
      <w:r w:rsidR="00E83CC2">
        <w:rPr>
          <w:lang w:val="en-US" w:eastAsia="en-GB"/>
        </w:rPr>
        <w:t xml:space="preserve"> </w:t>
      </w:r>
      <w:r w:rsidR="004C28BA">
        <w:rPr>
          <w:lang w:val="en-US" w:eastAsia="en-GB"/>
        </w:rPr>
        <w:t>at our lab in</w:t>
      </w:r>
      <w:r w:rsidR="00E83CC2">
        <w:rPr>
          <w:lang w:val="en-US" w:eastAsia="en-GB"/>
        </w:rPr>
        <w:t xml:space="preserve"> </w:t>
      </w:r>
      <w:r w:rsidR="005B1617">
        <w:rPr>
          <w:lang w:val="en-US" w:eastAsia="en-GB"/>
        </w:rPr>
        <w:t>the Institute of Medical Biotechnology</w:t>
      </w:r>
      <w:r w:rsidR="00D144E5">
        <w:rPr>
          <w:lang w:val="en-US" w:eastAsia="en-GB"/>
        </w:rPr>
        <w:t xml:space="preserve"> FAU</w:t>
      </w:r>
      <w:r w:rsidR="007B7DF6">
        <w:rPr>
          <w:lang w:val="en-US" w:eastAsia="en-GB"/>
        </w:rPr>
        <w:t xml:space="preserve"> </w:t>
      </w:r>
      <w:r w:rsidR="00D144E5">
        <w:rPr>
          <w:lang w:val="en-US" w:eastAsia="en-GB"/>
        </w:rPr>
        <w:t xml:space="preserve">Erlangen. This is the stack </w:t>
      </w:r>
      <w:r w:rsidR="009813C3">
        <w:rPr>
          <w:lang w:val="en-US" w:eastAsia="en-GB"/>
        </w:rPr>
        <w:t>recorded</w:t>
      </w:r>
      <w:r w:rsidR="00D144E5">
        <w:rPr>
          <w:lang w:val="en-US" w:eastAsia="en-GB"/>
        </w:rPr>
        <w:t xml:space="preserve"> from the patient</w:t>
      </w:r>
      <w:r w:rsidR="007A4EB7">
        <w:rPr>
          <w:lang w:val="en-US" w:eastAsia="en-GB"/>
        </w:rPr>
        <w:t>’s</w:t>
      </w:r>
      <w:r w:rsidR="00D144E5">
        <w:rPr>
          <w:lang w:val="en-US" w:eastAsia="en-GB"/>
        </w:rPr>
        <w:t xml:space="preserve"> colon </w:t>
      </w:r>
      <w:r w:rsidR="007A4EB7">
        <w:rPr>
          <w:lang w:val="en-US" w:eastAsia="en-GB"/>
        </w:rPr>
        <w:t xml:space="preserve">tissue. This sample has a </w:t>
      </w:r>
      <w:r w:rsidR="00440875">
        <w:rPr>
          <w:lang w:val="en-US" w:eastAsia="en-GB"/>
        </w:rPr>
        <w:t>visible presence of immune cells (yellow)</w:t>
      </w:r>
      <w:r w:rsidR="007A4EB7">
        <w:rPr>
          <w:lang w:val="en-US" w:eastAsia="en-GB"/>
        </w:rPr>
        <w:t xml:space="preserve">, which can be seen as </w:t>
      </w:r>
      <w:r w:rsidR="00724A15">
        <w:rPr>
          <w:lang w:val="en-US" w:eastAsia="en-GB"/>
        </w:rPr>
        <w:t>the</w:t>
      </w:r>
      <w:r w:rsidR="007A4EB7">
        <w:rPr>
          <w:lang w:val="en-US" w:eastAsia="en-GB"/>
        </w:rPr>
        <w:t xml:space="preserve"> presence of the yellow</w:t>
      </w:r>
      <w:r w:rsidR="00C17948">
        <w:rPr>
          <w:lang w:val="en-US" w:eastAsia="en-GB"/>
        </w:rPr>
        <w:t xml:space="preserve"> immune cells</w:t>
      </w:r>
      <w:r w:rsidR="00227563">
        <w:rPr>
          <w:lang w:val="en-US" w:eastAsia="en-GB"/>
        </w:rPr>
        <w:t xml:space="preserve"> (</w:t>
      </w:r>
      <w:r w:rsidR="00087CE3">
        <w:rPr>
          <w:lang w:val="en-US" w:eastAsia="en-GB"/>
        </w:rPr>
        <w:fldChar w:fldCharType="begin"/>
      </w:r>
      <w:r w:rsidR="00087CE3">
        <w:rPr>
          <w:lang w:val="en-US" w:eastAsia="en-GB"/>
        </w:rPr>
        <w:instrText xml:space="preserve"> REF _Ref90418294 \h </w:instrText>
      </w:r>
      <w:r w:rsidR="007E2A86">
        <w:rPr>
          <w:lang w:val="en-US" w:eastAsia="en-GB"/>
        </w:rPr>
        <w:instrText xml:space="preserve"> \* MERGEFORMAT </w:instrText>
      </w:r>
      <w:r w:rsidR="00087CE3">
        <w:rPr>
          <w:lang w:val="en-US" w:eastAsia="en-GB"/>
        </w:rPr>
      </w:r>
      <w:r w:rsidR="00087CE3">
        <w:rPr>
          <w:lang w:val="en-US" w:eastAsia="en-GB"/>
        </w:rPr>
        <w:fldChar w:fldCharType="separate"/>
      </w:r>
      <w:r w:rsidR="00546E1C" w:rsidRPr="00C60B00">
        <w:rPr>
          <w:b/>
          <w:bCs/>
          <w:lang w:val="en-US"/>
        </w:rPr>
        <w:t>Figure</w:t>
      </w:r>
      <w:r w:rsidR="00546E1C" w:rsidRPr="002668B8">
        <w:rPr>
          <w:lang w:val="en-US"/>
        </w:rPr>
        <w:t xml:space="preserve"> </w:t>
      </w:r>
      <w:r w:rsidR="00546E1C">
        <w:rPr>
          <w:b/>
          <w:bCs/>
          <w:noProof/>
          <w:lang w:val="en-US"/>
        </w:rPr>
        <w:t>7</w:t>
      </w:r>
      <w:r w:rsidR="00087CE3">
        <w:rPr>
          <w:lang w:val="en-US" w:eastAsia="en-GB"/>
        </w:rPr>
        <w:fldChar w:fldCharType="end"/>
      </w:r>
      <w:r w:rsidR="00087CE3">
        <w:rPr>
          <w:lang w:val="en-US" w:eastAsia="en-GB"/>
        </w:rPr>
        <w:t>).</w:t>
      </w:r>
    </w:p>
    <w:p w14:paraId="6D9FAE53" w14:textId="29164ACD" w:rsidR="00CF3F62" w:rsidRDefault="00D46D24" w:rsidP="0047786A">
      <w:pPr>
        <w:keepNext/>
        <w:jc w:val="center"/>
      </w:pPr>
      <w:r w:rsidRPr="00D46D24">
        <w:rPr>
          <w:noProof/>
          <w:lang w:val="en-US" w:eastAsia="en-GB"/>
        </w:rPr>
        <w:drawing>
          <wp:inline distT="0" distB="0" distL="0" distR="0" wp14:anchorId="7C7E662F" wp14:editId="153A61D5">
            <wp:extent cx="3516631" cy="2609557"/>
            <wp:effectExtent l="0" t="0" r="1270" b="0"/>
            <wp:docPr id="9" name="Picture 9" descr="A screenshot of a map&#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map&#10;&#10;Description automatically generated with low confidence"/>
                    <pic:cNvPicPr/>
                  </pic:nvPicPr>
                  <pic:blipFill>
                    <a:blip r:embed="rId27"/>
                    <a:stretch>
                      <a:fillRect/>
                    </a:stretch>
                  </pic:blipFill>
                  <pic:spPr>
                    <a:xfrm>
                      <a:off x="0" y="0"/>
                      <a:ext cx="3568659" cy="2648165"/>
                    </a:xfrm>
                    <a:prstGeom prst="rect">
                      <a:avLst/>
                    </a:prstGeom>
                  </pic:spPr>
                </pic:pic>
              </a:graphicData>
            </a:graphic>
          </wp:inline>
        </w:drawing>
      </w:r>
    </w:p>
    <w:p w14:paraId="6874E249" w14:textId="3BA37A99" w:rsidR="00C17948" w:rsidRDefault="00CF3F62" w:rsidP="00CF3F62">
      <w:pPr>
        <w:pStyle w:val="Beschriftung"/>
        <w:rPr>
          <w:lang w:val="en-US"/>
        </w:rPr>
      </w:pPr>
      <w:bookmarkStart w:id="125" w:name="_Ref90418294"/>
      <w:bookmarkStart w:id="126" w:name="_Ref90418278"/>
      <w:r w:rsidRPr="00C60B00">
        <w:rPr>
          <w:b/>
          <w:bCs w:val="0"/>
          <w:lang w:val="en-US"/>
        </w:rPr>
        <w:t>Figure</w:t>
      </w:r>
      <w:r w:rsidRPr="002668B8">
        <w:rPr>
          <w:lang w:val="en-US"/>
        </w:rPr>
        <w:t xml:space="preserve"> </w:t>
      </w:r>
      <w:r w:rsidRPr="004239ED">
        <w:rPr>
          <w:b/>
          <w:bCs w:val="0"/>
        </w:rPr>
        <w:fldChar w:fldCharType="begin"/>
      </w:r>
      <w:r w:rsidRPr="004239ED">
        <w:rPr>
          <w:b/>
          <w:bCs w:val="0"/>
          <w:lang w:val="en-US"/>
        </w:rPr>
        <w:instrText xml:space="preserve"> SEQ Figure \* ARABIC </w:instrText>
      </w:r>
      <w:r w:rsidRPr="004239ED">
        <w:rPr>
          <w:b/>
          <w:bCs w:val="0"/>
        </w:rPr>
        <w:fldChar w:fldCharType="separate"/>
      </w:r>
      <w:r w:rsidR="00546E1C">
        <w:rPr>
          <w:b/>
          <w:bCs w:val="0"/>
          <w:noProof/>
          <w:lang w:val="en-US"/>
        </w:rPr>
        <w:t>7</w:t>
      </w:r>
      <w:r w:rsidRPr="004239ED">
        <w:rPr>
          <w:b/>
          <w:bCs w:val="0"/>
        </w:rPr>
        <w:fldChar w:fldCharType="end"/>
      </w:r>
      <w:bookmarkEnd w:id="125"/>
      <w:r w:rsidRPr="002668B8">
        <w:rPr>
          <w:lang w:val="en-US"/>
        </w:rPr>
        <w:t xml:space="preserve"> </w:t>
      </w:r>
      <w:r w:rsidR="00D46D24">
        <w:rPr>
          <w:lang w:val="en-US"/>
        </w:rPr>
        <w:t xml:space="preserve">A: </w:t>
      </w:r>
      <w:r w:rsidR="00C3741E">
        <w:rPr>
          <w:lang w:val="en-US"/>
        </w:rPr>
        <w:t>Image of the h</w:t>
      </w:r>
      <w:r w:rsidRPr="002668B8">
        <w:rPr>
          <w:lang w:val="en-US"/>
        </w:rPr>
        <w:t>uman colon tissue</w:t>
      </w:r>
      <w:r w:rsidR="00C3741E">
        <w:rPr>
          <w:lang w:val="en-US"/>
        </w:rPr>
        <w:t xml:space="preserve"> </w:t>
      </w:r>
      <w:r w:rsidR="00EB2E85">
        <w:rPr>
          <w:lang w:val="en-US"/>
        </w:rPr>
        <w:t>taken from a stack</w:t>
      </w:r>
      <w:r w:rsidRPr="002668B8">
        <w:rPr>
          <w:lang w:val="en-US"/>
        </w:rPr>
        <w:t xml:space="preserve">, acquired with the </w:t>
      </w:r>
      <w:r w:rsidR="005A6270">
        <w:rPr>
          <w:lang w:val="en-US"/>
        </w:rPr>
        <w:t>multiphoton</w:t>
      </w:r>
      <w:r w:rsidRPr="002668B8">
        <w:rPr>
          <w:lang w:val="en-US"/>
        </w:rPr>
        <w:t xml:space="preserve"> microscope</w:t>
      </w:r>
      <w:r w:rsidR="00EB2E85">
        <w:rPr>
          <w:lang w:val="en-US"/>
        </w:rPr>
        <w:t>.</w:t>
      </w:r>
      <w:bookmarkEnd w:id="126"/>
      <w:r w:rsidR="00EB2E85">
        <w:rPr>
          <w:lang w:val="en-US"/>
        </w:rPr>
        <w:t xml:space="preserve"> </w:t>
      </w:r>
      <w:r w:rsidR="00D46D24">
        <w:rPr>
          <w:lang w:val="en-US"/>
        </w:rPr>
        <w:t>B: Magnified area</w:t>
      </w:r>
      <w:r w:rsidR="001F0236">
        <w:rPr>
          <w:lang w:val="en-US"/>
        </w:rPr>
        <w:t xml:space="preserve">. C: Collagen </w:t>
      </w:r>
      <w:r w:rsidR="000F03A1">
        <w:rPr>
          <w:lang w:val="en-US"/>
        </w:rPr>
        <w:t>auto</w:t>
      </w:r>
      <w:r w:rsidR="001F0236">
        <w:rPr>
          <w:lang w:val="en-US"/>
        </w:rPr>
        <w:t>fluorescence channel. D: Green channel</w:t>
      </w:r>
      <w:r w:rsidR="000F03A1">
        <w:rPr>
          <w:lang w:val="en-US"/>
        </w:rPr>
        <w:t xml:space="preserve"> </w:t>
      </w:r>
      <w:r w:rsidR="006D2D2C">
        <w:rPr>
          <w:lang w:val="en-US"/>
        </w:rPr>
        <w:t>(</w:t>
      </w:r>
      <w:r w:rsidR="000F03A1">
        <w:rPr>
          <w:lang w:val="en-US"/>
        </w:rPr>
        <w:t>NADH</w:t>
      </w:r>
      <w:r w:rsidR="006D2D2C">
        <w:rPr>
          <w:lang w:val="en-US"/>
        </w:rPr>
        <w:t xml:space="preserve"> fluorescence)</w:t>
      </w:r>
      <w:r w:rsidR="001F0236">
        <w:rPr>
          <w:lang w:val="en-US"/>
        </w:rPr>
        <w:t>. E: Red channel</w:t>
      </w:r>
      <w:r w:rsidR="000F03A1">
        <w:rPr>
          <w:lang w:val="en-US"/>
        </w:rPr>
        <w:t xml:space="preserve"> </w:t>
      </w:r>
      <w:r w:rsidR="00E56A08">
        <w:rPr>
          <w:lang w:val="en-US"/>
        </w:rPr>
        <w:t>(</w:t>
      </w:r>
      <w:r w:rsidR="000F03A1">
        <w:rPr>
          <w:lang w:val="en-US"/>
        </w:rPr>
        <w:t>FAD</w:t>
      </w:r>
      <w:r w:rsidR="00E56A08">
        <w:rPr>
          <w:lang w:val="en-US"/>
        </w:rPr>
        <w:t xml:space="preserve"> </w:t>
      </w:r>
      <w:r w:rsidR="006D2D2C">
        <w:rPr>
          <w:lang w:val="en-US"/>
        </w:rPr>
        <w:t>fluorescence</w:t>
      </w:r>
      <w:r w:rsidR="00E56A08">
        <w:rPr>
          <w:lang w:val="en-US"/>
        </w:rPr>
        <w:t>)</w:t>
      </w:r>
    </w:p>
    <w:p w14:paraId="6CFA2580" w14:textId="174A6F14" w:rsidR="00087CE3" w:rsidRDefault="00F622E1" w:rsidP="00087CE3">
      <w:pPr>
        <w:rPr>
          <w:lang w:val="en-US"/>
        </w:rPr>
      </w:pPr>
      <w:r>
        <w:rPr>
          <w:lang w:val="en-US"/>
        </w:rPr>
        <w:t>One of t</w:t>
      </w:r>
      <w:r w:rsidR="00087CE3">
        <w:rPr>
          <w:lang w:val="en-US"/>
        </w:rPr>
        <w:t xml:space="preserve">he typical human immune </w:t>
      </w:r>
      <w:r w:rsidR="00A05292">
        <w:rPr>
          <w:lang w:val="en-US"/>
        </w:rPr>
        <w:t xml:space="preserve">cell </w:t>
      </w:r>
      <w:r w:rsidR="004A15B3">
        <w:rPr>
          <w:lang w:val="en-US"/>
        </w:rPr>
        <w:t>types</w:t>
      </w:r>
      <w:r w:rsidR="00390144">
        <w:rPr>
          <w:lang w:val="en-US"/>
        </w:rPr>
        <w:t xml:space="preserve"> is </w:t>
      </w:r>
      <w:r w:rsidR="00093EEF">
        <w:rPr>
          <w:lang w:val="en-US"/>
        </w:rPr>
        <w:t>Neutrophil</w:t>
      </w:r>
      <w:r w:rsidR="00390144">
        <w:rPr>
          <w:lang w:val="en-US"/>
        </w:rPr>
        <w:t xml:space="preserve">. Its size lies in the range </w:t>
      </w:r>
      <w:r w:rsidR="00D419C3">
        <w:rPr>
          <w:lang w:val="en-US"/>
        </w:rPr>
        <w:t>of</w:t>
      </w:r>
      <w:r w:rsidR="00390144">
        <w:rPr>
          <w:lang w:val="en-US"/>
        </w:rPr>
        <w:t xml:space="preserve"> 6 to 14 µm, which</w:t>
      </w:r>
      <w:r w:rsidR="001F2948">
        <w:rPr>
          <w:lang w:val="en-US"/>
        </w:rPr>
        <w:t xml:space="preserve"> can be seen </w:t>
      </w:r>
      <w:r w:rsidR="00390144">
        <w:rPr>
          <w:lang w:val="en-US"/>
        </w:rPr>
        <w:t>in</w:t>
      </w:r>
      <w:r w:rsidR="001F2948">
        <w:rPr>
          <w:lang w:val="en-US"/>
        </w:rPr>
        <w:t xml:space="preserve"> </w:t>
      </w:r>
      <w:r w:rsidR="00C6433A">
        <w:rPr>
          <w:lang w:val="en-US"/>
        </w:rPr>
        <w:fldChar w:fldCharType="begin"/>
      </w:r>
      <w:r w:rsidR="00C6433A">
        <w:rPr>
          <w:lang w:val="en-US"/>
        </w:rPr>
        <w:instrText xml:space="preserve"> REF _Ref90418294 \h </w:instrText>
      </w:r>
      <w:r w:rsidR="00C6433A">
        <w:rPr>
          <w:lang w:val="en-US"/>
        </w:rPr>
      </w:r>
      <w:r w:rsidR="00C6433A">
        <w:rPr>
          <w:lang w:val="en-US"/>
        </w:rPr>
        <w:fldChar w:fldCharType="separate"/>
      </w:r>
      <w:r w:rsidR="00546E1C" w:rsidRPr="00C60B00">
        <w:rPr>
          <w:b/>
          <w:bCs/>
          <w:lang w:val="en-US"/>
        </w:rPr>
        <w:t>Figure</w:t>
      </w:r>
      <w:r w:rsidR="00546E1C" w:rsidRPr="002668B8">
        <w:rPr>
          <w:lang w:val="en-US"/>
        </w:rPr>
        <w:t xml:space="preserve"> </w:t>
      </w:r>
      <w:r w:rsidR="00546E1C">
        <w:rPr>
          <w:b/>
          <w:bCs/>
          <w:noProof/>
          <w:lang w:val="en-US"/>
        </w:rPr>
        <w:t>7</w:t>
      </w:r>
      <w:r w:rsidR="00C6433A">
        <w:rPr>
          <w:lang w:val="en-US"/>
        </w:rPr>
        <w:fldChar w:fldCharType="end"/>
      </w:r>
      <w:r w:rsidR="00C6433A">
        <w:rPr>
          <w:lang w:val="en-US"/>
        </w:rPr>
        <w:t xml:space="preserve"> </w:t>
      </w:r>
      <w:r w:rsidR="001F0236">
        <w:rPr>
          <w:lang w:val="en-US"/>
        </w:rPr>
        <w:t>B</w:t>
      </w:r>
      <w:r w:rsidR="001F2948">
        <w:rPr>
          <w:lang w:val="en-US"/>
        </w:rPr>
        <w:t>.</w:t>
      </w:r>
      <w:r w:rsidR="004A0554">
        <w:rPr>
          <w:lang w:val="en-US"/>
        </w:rPr>
        <w:t xml:space="preserve"> The segmentation of these cells</w:t>
      </w:r>
      <w:r w:rsidR="00461813">
        <w:rPr>
          <w:lang w:val="en-US"/>
        </w:rPr>
        <w:t xml:space="preserve"> in semi-supervised fashion</w:t>
      </w:r>
      <w:r w:rsidR="004A0554">
        <w:rPr>
          <w:lang w:val="en-US"/>
        </w:rPr>
        <w:t xml:space="preserve"> </w:t>
      </w:r>
      <w:r w:rsidR="00C24C62">
        <w:rPr>
          <w:lang w:val="en-US"/>
        </w:rPr>
        <w:t xml:space="preserve">is </w:t>
      </w:r>
      <w:r w:rsidR="004A0554">
        <w:rPr>
          <w:lang w:val="en-US"/>
        </w:rPr>
        <w:t>the aim of this work.</w:t>
      </w:r>
      <w:r w:rsidR="00314A56">
        <w:rPr>
          <w:lang w:val="en-US"/>
        </w:rPr>
        <w:t xml:space="preserve"> </w:t>
      </w:r>
      <w:r w:rsidR="00E62768">
        <w:rPr>
          <w:lang w:val="en-US"/>
        </w:rPr>
        <w:t>But first</w:t>
      </w:r>
      <w:r w:rsidR="00390144">
        <w:rPr>
          <w:lang w:val="en-US"/>
        </w:rPr>
        <w:t>,</w:t>
      </w:r>
      <w:r w:rsidR="00E62768">
        <w:rPr>
          <w:lang w:val="en-US"/>
        </w:rPr>
        <w:t xml:space="preserve"> it is necessary to simplify the data and </w:t>
      </w:r>
      <w:r w:rsidR="002D4636">
        <w:rPr>
          <w:lang w:val="en-US"/>
        </w:rPr>
        <w:t>eliminate</w:t>
      </w:r>
      <w:r w:rsidR="00DE307E">
        <w:rPr>
          <w:lang w:val="en-US"/>
        </w:rPr>
        <w:t xml:space="preserve"> the unnecessary parts</w:t>
      </w:r>
      <w:r w:rsidR="00851E44">
        <w:rPr>
          <w:lang w:val="en-US"/>
        </w:rPr>
        <w:t>.</w:t>
      </w:r>
    </w:p>
    <w:p w14:paraId="2726211D" w14:textId="62DEDDBC" w:rsidR="00DE307E" w:rsidRDefault="00DE307E" w:rsidP="00DE307E">
      <w:pPr>
        <w:pStyle w:val="berschrift2"/>
        <w:rPr>
          <w:lang w:val="en-US"/>
        </w:rPr>
      </w:pPr>
      <w:bookmarkStart w:id="127" w:name="_Toc101120034"/>
      <w:r>
        <w:rPr>
          <w:lang w:val="en-US"/>
        </w:rPr>
        <w:lastRenderedPageBreak/>
        <w:t xml:space="preserve">Data </w:t>
      </w:r>
      <w:r w:rsidR="005D242D">
        <w:rPr>
          <w:lang w:val="en-US"/>
        </w:rPr>
        <w:t xml:space="preserve">labeling and </w:t>
      </w:r>
      <w:r w:rsidR="003F68C6">
        <w:rPr>
          <w:lang w:val="en-US"/>
        </w:rPr>
        <w:t>cleaning</w:t>
      </w:r>
      <w:bookmarkEnd w:id="127"/>
    </w:p>
    <w:p w14:paraId="52E5B9C2" w14:textId="4E0F00B4" w:rsidR="00D466F6" w:rsidRDefault="00D466F6" w:rsidP="00513B04">
      <w:pPr>
        <w:pStyle w:val="Textkrper"/>
        <w:rPr>
          <w:lang w:val="en-US"/>
        </w:rPr>
      </w:pPr>
      <w:r>
        <w:rPr>
          <w:lang w:val="en-US"/>
        </w:rPr>
        <w:t xml:space="preserve">For </w:t>
      </w:r>
      <w:r w:rsidR="00E90254">
        <w:rPr>
          <w:lang w:val="en-US"/>
        </w:rPr>
        <w:t>correct</w:t>
      </w:r>
      <w:r>
        <w:rPr>
          <w:lang w:val="en-US"/>
        </w:rPr>
        <w:t xml:space="preserve"> </w:t>
      </w:r>
      <w:r w:rsidR="00E90254">
        <w:rPr>
          <w:lang w:val="en-US"/>
        </w:rPr>
        <w:t>data</w:t>
      </w:r>
      <w:r>
        <w:rPr>
          <w:lang w:val="en-US"/>
        </w:rPr>
        <w:t xml:space="preserve"> processing, we </w:t>
      </w:r>
      <w:r w:rsidR="008F1D6A">
        <w:rPr>
          <w:lang w:val="en-US"/>
        </w:rPr>
        <w:t>must</w:t>
      </w:r>
      <w:r>
        <w:rPr>
          <w:lang w:val="en-US"/>
        </w:rPr>
        <w:t xml:space="preserve"> </w:t>
      </w:r>
      <w:r w:rsidR="0071395B">
        <w:rPr>
          <w:lang w:val="en-US"/>
        </w:rPr>
        <w:t>select only information, that contributes to result, to avoid unnecessary computations and to make the algorithm work faster.</w:t>
      </w:r>
    </w:p>
    <w:p w14:paraId="2D4D42BC" w14:textId="7939DA8D" w:rsidR="005D242D" w:rsidRDefault="003F68C6" w:rsidP="00513B04">
      <w:pPr>
        <w:pStyle w:val="Textkrper"/>
        <w:rPr>
          <w:lang w:val="en-US"/>
        </w:rPr>
      </w:pPr>
      <w:r>
        <w:rPr>
          <w:lang w:val="en-US"/>
        </w:rPr>
        <w:t xml:space="preserve">The stack is a </w:t>
      </w:r>
      <w:r w:rsidR="00760B3D">
        <w:rPr>
          <w:lang w:val="en-US"/>
        </w:rPr>
        <w:t>three</w:t>
      </w:r>
      <w:r>
        <w:rPr>
          <w:lang w:val="en-US"/>
        </w:rPr>
        <w:t xml:space="preserve">-channel image. Each channel represents a signal from a certain fluorophore. </w:t>
      </w:r>
      <w:r w:rsidR="00F95B99">
        <w:rPr>
          <w:lang w:val="en-US"/>
        </w:rPr>
        <w:t xml:space="preserve">The yellow color of the immune cells is </w:t>
      </w:r>
      <w:r w:rsidR="00390144">
        <w:rPr>
          <w:lang w:val="en-US"/>
        </w:rPr>
        <w:t>a</w:t>
      </w:r>
      <w:r w:rsidR="00F95B99">
        <w:rPr>
          <w:lang w:val="en-US"/>
        </w:rPr>
        <w:t xml:space="preserve"> combination of green and red channels. The green and blue </w:t>
      </w:r>
      <w:r w:rsidR="00665430">
        <w:rPr>
          <w:lang w:val="en-US"/>
        </w:rPr>
        <w:t>channels</w:t>
      </w:r>
      <w:r w:rsidR="00F95B99">
        <w:rPr>
          <w:lang w:val="en-US"/>
        </w:rPr>
        <w:t xml:space="preserve"> </w:t>
      </w:r>
      <w:r w:rsidR="00665430">
        <w:rPr>
          <w:lang w:val="en-US"/>
        </w:rPr>
        <w:t>indicate</w:t>
      </w:r>
      <w:r w:rsidR="00F95B99">
        <w:rPr>
          <w:lang w:val="en-US"/>
        </w:rPr>
        <w:t xml:space="preserve"> the colon crypts and the collagen matrix, </w:t>
      </w:r>
      <w:r w:rsidR="00D419C3">
        <w:rPr>
          <w:lang w:val="en-US"/>
        </w:rPr>
        <w:t>which</w:t>
      </w:r>
      <w:r w:rsidR="00F95B99">
        <w:rPr>
          <w:lang w:val="en-US"/>
        </w:rPr>
        <w:t xml:space="preserve"> regions are not interesting in the scope of the research</w:t>
      </w:r>
      <w:r w:rsidR="00851E44">
        <w:rPr>
          <w:lang w:val="en-US"/>
        </w:rPr>
        <w:t xml:space="preserve"> </w:t>
      </w:r>
      <w:r w:rsidR="00851E44">
        <w:rPr>
          <w:lang w:val="en-US"/>
        </w:rPr>
        <w:fldChar w:fldCharType="begin"/>
      </w:r>
      <w:r w:rsidR="00851E44">
        <w:rPr>
          <w:lang w:val="en-US"/>
        </w:rPr>
        <w:instrText xml:space="preserve"> REF _Ref90418294 \h </w:instrText>
      </w:r>
      <w:r w:rsidR="00C60B00">
        <w:rPr>
          <w:lang w:val="en-US"/>
        </w:rPr>
        <w:instrText xml:space="preserve"> \* MERGEFORMAT </w:instrText>
      </w:r>
      <w:r w:rsidR="00851E44">
        <w:rPr>
          <w:lang w:val="en-US"/>
        </w:rPr>
      </w:r>
      <w:r w:rsidR="00851E44">
        <w:rPr>
          <w:lang w:val="en-US"/>
        </w:rPr>
        <w:fldChar w:fldCharType="separate"/>
      </w:r>
      <w:r w:rsidR="00546E1C" w:rsidRPr="00C60B00">
        <w:rPr>
          <w:b/>
          <w:bCs/>
          <w:lang w:val="en-US"/>
        </w:rPr>
        <w:t>Figure</w:t>
      </w:r>
      <w:r w:rsidR="00546E1C" w:rsidRPr="002668B8">
        <w:rPr>
          <w:lang w:val="en-US"/>
        </w:rPr>
        <w:t xml:space="preserve"> </w:t>
      </w:r>
      <w:r w:rsidR="00546E1C" w:rsidRPr="00546E1C">
        <w:rPr>
          <w:noProof/>
          <w:lang w:val="en-US"/>
        </w:rPr>
        <w:t>7</w:t>
      </w:r>
      <w:r w:rsidR="00851E44">
        <w:rPr>
          <w:lang w:val="en-US"/>
        </w:rPr>
        <w:fldChar w:fldCharType="end"/>
      </w:r>
      <w:r w:rsidR="00851E44">
        <w:rPr>
          <w:lang w:val="en-US"/>
        </w:rPr>
        <w:t xml:space="preserve"> C,</w:t>
      </w:r>
      <w:r w:rsidR="00B1532A">
        <w:rPr>
          <w:lang w:val="en-US"/>
        </w:rPr>
        <w:t xml:space="preserve"> </w:t>
      </w:r>
      <w:r w:rsidR="00851E44">
        <w:rPr>
          <w:lang w:val="en-US"/>
        </w:rPr>
        <w:t>D</w:t>
      </w:r>
      <w:r w:rsidR="00F95B99">
        <w:rPr>
          <w:lang w:val="en-US"/>
        </w:rPr>
        <w:t>.</w:t>
      </w:r>
      <w:r w:rsidR="00EA4EAD">
        <w:rPr>
          <w:lang w:val="en-US"/>
        </w:rPr>
        <w:t xml:space="preserve"> </w:t>
      </w:r>
      <w:r w:rsidR="002C0480">
        <w:rPr>
          <w:lang w:val="en-US"/>
        </w:rPr>
        <w:t>Therefore,</w:t>
      </w:r>
      <w:r w:rsidR="00EA4EAD">
        <w:rPr>
          <w:lang w:val="en-US"/>
        </w:rPr>
        <w:t xml:space="preserve"> </w:t>
      </w:r>
      <w:r w:rsidR="00D97EF3">
        <w:rPr>
          <w:lang w:val="en-US"/>
        </w:rPr>
        <w:t>to</w:t>
      </w:r>
      <w:r w:rsidR="00EA4EAD">
        <w:rPr>
          <w:lang w:val="en-US"/>
        </w:rPr>
        <w:t xml:space="preserve"> highlight the immune </w:t>
      </w:r>
      <w:r w:rsidR="002C0480">
        <w:rPr>
          <w:lang w:val="en-US"/>
        </w:rPr>
        <w:t>cells,</w:t>
      </w:r>
      <w:r w:rsidR="00EA4EAD">
        <w:rPr>
          <w:lang w:val="en-US"/>
        </w:rPr>
        <w:t xml:space="preserve"> it is </w:t>
      </w:r>
      <w:r w:rsidR="00595C32">
        <w:rPr>
          <w:lang w:val="en-US"/>
        </w:rPr>
        <w:t>enough</w:t>
      </w:r>
      <w:r w:rsidR="00EA4EAD">
        <w:rPr>
          <w:lang w:val="en-US"/>
        </w:rPr>
        <w:t xml:space="preserve"> to use</w:t>
      </w:r>
      <w:r w:rsidR="002C0480">
        <w:rPr>
          <w:lang w:val="en-US"/>
        </w:rPr>
        <w:t xml:space="preserve"> only the red channel</w:t>
      </w:r>
      <w:r w:rsidR="00851E44">
        <w:rPr>
          <w:lang w:val="en-US"/>
        </w:rPr>
        <w:t xml:space="preserve"> </w:t>
      </w:r>
      <w:r w:rsidR="00851E44">
        <w:rPr>
          <w:lang w:val="en-US"/>
        </w:rPr>
        <w:fldChar w:fldCharType="begin"/>
      </w:r>
      <w:r w:rsidR="00851E44">
        <w:rPr>
          <w:lang w:val="en-US"/>
        </w:rPr>
        <w:instrText xml:space="preserve"> REF _Ref90418294 \h </w:instrText>
      </w:r>
      <w:r w:rsidR="00C60B00">
        <w:rPr>
          <w:lang w:val="en-US"/>
        </w:rPr>
        <w:instrText xml:space="preserve"> \* MERGEFORMAT </w:instrText>
      </w:r>
      <w:r w:rsidR="00851E44">
        <w:rPr>
          <w:lang w:val="en-US"/>
        </w:rPr>
      </w:r>
      <w:r w:rsidR="00851E44">
        <w:rPr>
          <w:lang w:val="en-US"/>
        </w:rPr>
        <w:fldChar w:fldCharType="separate"/>
      </w:r>
      <w:r w:rsidR="00546E1C" w:rsidRPr="00C60B00">
        <w:rPr>
          <w:b/>
          <w:bCs/>
          <w:lang w:val="en-US"/>
        </w:rPr>
        <w:t>Figure</w:t>
      </w:r>
      <w:r w:rsidR="00546E1C" w:rsidRPr="002668B8">
        <w:rPr>
          <w:lang w:val="en-US"/>
        </w:rPr>
        <w:t xml:space="preserve"> </w:t>
      </w:r>
      <w:r w:rsidR="00546E1C" w:rsidRPr="00546E1C">
        <w:rPr>
          <w:noProof/>
          <w:lang w:val="en-US"/>
        </w:rPr>
        <w:t>7</w:t>
      </w:r>
      <w:r w:rsidR="00851E44">
        <w:rPr>
          <w:lang w:val="en-US"/>
        </w:rPr>
        <w:fldChar w:fldCharType="end"/>
      </w:r>
      <w:r w:rsidR="00851E44">
        <w:rPr>
          <w:lang w:val="en-US"/>
        </w:rPr>
        <w:t xml:space="preserve"> E</w:t>
      </w:r>
      <w:r w:rsidR="002C0480">
        <w:rPr>
          <w:lang w:val="en-US"/>
        </w:rPr>
        <w:t xml:space="preserve">. Hence crypts and collagen matrix </w:t>
      </w:r>
      <w:r w:rsidR="00D97EF3">
        <w:rPr>
          <w:lang w:val="en-US"/>
        </w:rPr>
        <w:t xml:space="preserve">signals </w:t>
      </w:r>
      <w:r w:rsidR="002C0480">
        <w:rPr>
          <w:lang w:val="en-US"/>
        </w:rPr>
        <w:t>will be suppressed.</w:t>
      </w:r>
      <w:r w:rsidR="00D97EF3">
        <w:rPr>
          <w:lang w:val="en-US"/>
        </w:rPr>
        <w:t xml:space="preserve"> </w:t>
      </w:r>
      <w:r w:rsidR="00512596">
        <w:rPr>
          <w:lang w:val="en-US"/>
        </w:rPr>
        <w:t>Next</w:t>
      </w:r>
      <w:r w:rsidR="00854074">
        <w:rPr>
          <w:lang w:val="en-US"/>
        </w:rPr>
        <w:t>,</w:t>
      </w:r>
      <w:r w:rsidR="00512596">
        <w:rPr>
          <w:lang w:val="en-US"/>
        </w:rPr>
        <w:t xml:space="preserve"> the segmentation plugin will be used for the </w:t>
      </w:r>
      <w:r w:rsidR="0056145B">
        <w:rPr>
          <w:lang w:val="en-US"/>
        </w:rPr>
        <w:t>labeling of data.</w:t>
      </w:r>
    </w:p>
    <w:p w14:paraId="6EA01A88" w14:textId="302DDBD5" w:rsidR="00513B04" w:rsidRPr="00513B04" w:rsidRDefault="00513B04" w:rsidP="00513B04">
      <w:pPr>
        <w:pStyle w:val="Textkrper"/>
        <w:rPr>
          <w:lang w:val="en-US"/>
        </w:rPr>
      </w:pPr>
      <w:r>
        <w:rPr>
          <w:lang w:val="en-US"/>
        </w:rPr>
        <w:t xml:space="preserve">The </w:t>
      </w:r>
      <w:r w:rsidR="00471488">
        <w:rPr>
          <w:lang w:val="en-US"/>
        </w:rPr>
        <w:t>number</w:t>
      </w:r>
      <w:r>
        <w:rPr>
          <w:lang w:val="en-US"/>
        </w:rPr>
        <w:t xml:space="preserve"> of classes </w:t>
      </w:r>
      <w:r w:rsidR="00854074">
        <w:rPr>
          <w:lang w:val="en-US"/>
        </w:rPr>
        <w:t xml:space="preserve">for segmentation is </w:t>
      </w:r>
      <w:r w:rsidR="00732D21">
        <w:rPr>
          <w:lang w:val="en-US"/>
        </w:rPr>
        <w:t>three</w:t>
      </w:r>
      <w:r w:rsidR="00854074">
        <w:rPr>
          <w:lang w:val="en-US"/>
        </w:rPr>
        <w:t>: Background, Border, Cell. The background</w:t>
      </w:r>
      <w:r w:rsidR="0078333F">
        <w:rPr>
          <w:lang w:val="en-US"/>
        </w:rPr>
        <w:t xml:space="preserve"> class shows the </w:t>
      </w:r>
      <w:r w:rsidR="005307BF">
        <w:rPr>
          <w:lang w:val="en-US"/>
        </w:rPr>
        <w:t xml:space="preserve">signal, which is assumed to be a background signal. </w:t>
      </w:r>
      <w:r w:rsidR="00471488">
        <w:rPr>
          <w:lang w:val="en-US"/>
        </w:rPr>
        <w:t>Border class defines the extracellular boundaries between cells</w:t>
      </w:r>
      <w:r w:rsidR="00CA41F0">
        <w:rPr>
          <w:lang w:val="en-US"/>
        </w:rPr>
        <w:t xml:space="preserve">. </w:t>
      </w:r>
      <w:r w:rsidR="005307BF">
        <w:rPr>
          <w:lang w:val="en-US"/>
        </w:rPr>
        <w:t>This class</w:t>
      </w:r>
      <w:r w:rsidR="00CA41F0">
        <w:rPr>
          <w:lang w:val="en-US"/>
        </w:rPr>
        <w:t xml:space="preserve"> is </w:t>
      </w:r>
      <w:r w:rsidR="00916BCF">
        <w:rPr>
          <w:lang w:val="en-US"/>
        </w:rPr>
        <w:t>aimed</w:t>
      </w:r>
      <w:r w:rsidR="00CA41F0">
        <w:rPr>
          <w:lang w:val="en-US"/>
        </w:rPr>
        <w:t xml:space="preserve"> to improve </w:t>
      </w:r>
      <w:r w:rsidR="00854074">
        <w:rPr>
          <w:lang w:val="en-US"/>
        </w:rPr>
        <w:t xml:space="preserve">the </w:t>
      </w:r>
      <w:r w:rsidR="00CA41F0">
        <w:rPr>
          <w:lang w:val="en-US"/>
        </w:rPr>
        <w:t xml:space="preserve">accuracy of </w:t>
      </w:r>
      <w:r w:rsidR="00EA28CF">
        <w:rPr>
          <w:lang w:val="en-US"/>
        </w:rPr>
        <w:t>background classification</w:t>
      </w:r>
      <w:r w:rsidR="00916BCF">
        <w:rPr>
          <w:lang w:val="en-US"/>
        </w:rPr>
        <w:t xml:space="preserve"> and separate cells from each other</w:t>
      </w:r>
      <w:r w:rsidR="00EA28CF">
        <w:rPr>
          <w:lang w:val="en-US"/>
        </w:rPr>
        <w:t xml:space="preserve">. </w:t>
      </w:r>
      <w:r w:rsidR="00726605">
        <w:rPr>
          <w:lang w:val="en-US"/>
        </w:rPr>
        <w:t xml:space="preserve"> The labeling procedure is easy </w:t>
      </w:r>
      <w:r w:rsidR="00BF1F40">
        <w:rPr>
          <w:lang w:val="en-US"/>
        </w:rPr>
        <w:t xml:space="preserve">for ImageJ experienced </w:t>
      </w:r>
      <w:r w:rsidR="00086CF6">
        <w:rPr>
          <w:lang w:val="en-US"/>
        </w:rPr>
        <w:t>users</w:t>
      </w:r>
      <w:r w:rsidR="00BF1F40">
        <w:rPr>
          <w:lang w:val="en-US"/>
        </w:rPr>
        <w:t xml:space="preserve"> – it requires the usage of default labeling tools from ImageJ like pen, </w:t>
      </w:r>
      <w:r w:rsidR="002E3005">
        <w:rPr>
          <w:lang w:val="en-US"/>
        </w:rPr>
        <w:t xml:space="preserve">polygon, </w:t>
      </w:r>
      <w:r w:rsidR="00086CF6">
        <w:rPr>
          <w:lang w:val="en-US"/>
        </w:rPr>
        <w:t xml:space="preserve">and </w:t>
      </w:r>
      <w:r w:rsidR="002E3005">
        <w:rPr>
          <w:lang w:val="en-US"/>
        </w:rPr>
        <w:t xml:space="preserve">rectangle selections. Once the region is selected, the pixelated area appears to be of the </w:t>
      </w:r>
      <w:r w:rsidR="00F42E44">
        <w:rPr>
          <w:lang w:val="en-US"/>
        </w:rPr>
        <w:t>class</w:t>
      </w:r>
      <w:r w:rsidR="002E3005">
        <w:rPr>
          <w:lang w:val="en-US"/>
        </w:rPr>
        <w:t xml:space="preserve"> color.</w:t>
      </w:r>
      <w:r w:rsidR="00EE1E4E">
        <w:rPr>
          <w:lang w:val="en-US"/>
        </w:rPr>
        <w:t xml:space="preserve"> Then on different depths</w:t>
      </w:r>
      <w:r w:rsidR="00086CF6">
        <w:rPr>
          <w:lang w:val="en-US"/>
        </w:rPr>
        <w:t>,</w:t>
      </w:r>
      <w:r w:rsidR="00EE1E4E">
        <w:rPr>
          <w:lang w:val="en-US"/>
        </w:rPr>
        <w:t xml:space="preserve"> the labeling also must be performed. Because the </w:t>
      </w:r>
      <w:r w:rsidR="006E0094">
        <w:rPr>
          <w:lang w:val="en-US"/>
        </w:rPr>
        <w:t>features, for segmentation</w:t>
      </w:r>
      <w:r w:rsidR="007E2C3D">
        <w:rPr>
          <w:lang w:val="en-US"/>
        </w:rPr>
        <w:t>,</w:t>
      </w:r>
      <w:r w:rsidR="006E0094">
        <w:rPr>
          <w:lang w:val="en-US"/>
        </w:rPr>
        <w:t xml:space="preserve"> are </w:t>
      </w:r>
      <w:r w:rsidR="00732D21">
        <w:rPr>
          <w:lang w:val="en-US"/>
        </w:rPr>
        <w:t>three</w:t>
      </w:r>
      <w:r w:rsidR="006E0094">
        <w:rPr>
          <w:lang w:val="en-US"/>
        </w:rPr>
        <w:t xml:space="preserve"> dimensional, it is necessary to label the cell boundaries in </w:t>
      </w:r>
      <w:r w:rsidR="007E2C3D">
        <w:rPr>
          <w:lang w:val="en-US"/>
        </w:rPr>
        <w:t xml:space="preserve">the </w:t>
      </w:r>
      <w:r w:rsidR="006E0094">
        <w:rPr>
          <w:lang w:val="en-US"/>
        </w:rPr>
        <w:t>Z direction too. They appear to be dim, but still must be considered for more accurate prediction.</w:t>
      </w:r>
    </w:p>
    <w:p w14:paraId="0EC7C575" w14:textId="77777777" w:rsidR="00916BCF" w:rsidRDefault="00A92C49" w:rsidP="00F7034E">
      <w:pPr>
        <w:pStyle w:val="Textkrper"/>
        <w:keepNext/>
        <w:jc w:val="center"/>
      </w:pPr>
      <w:r w:rsidRPr="00A92C49">
        <w:rPr>
          <w:noProof/>
          <w:lang w:val="en-US"/>
        </w:rPr>
        <w:lastRenderedPageBreak/>
        <w:drawing>
          <wp:inline distT="0" distB="0" distL="0" distR="0" wp14:anchorId="344C4D51" wp14:editId="71584CFE">
            <wp:extent cx="4493777" cy="2275200"/>
            <wp:effectExtent l="0" t="0" r="2540" b="0"/>
            <wp:docPr id="12" name="Picture 1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with medium confidence"/>
                    <pic:cNvPicPr/>
                  </pic:nvPicPr>
                  <pic:blipFill>
                    <a:blip r:embed="rId28"/>
                    <a:stretch>
                      <a:fillRect/>
                    </a:stretch>
                  </pic:blipFill>
                  <pic:spPr>
                    <a:xfrm>
                      <a:off x="0" y="0"/>
                      <a:ext cx="4545221" cy="2301246"/>
                    </a:xfrm>
                    <a:prstGeom prst="rect">
                      <a:avLst/>
                    </a:prstGeom>
                  </pic:spPr>
                </pic:pic>
              </a:graphicData>
            </a:graphic>
          </wp:inline>
        </w:drawing>
      </w:r>
    </w:p>
    <w:p w14:paraId="20EEE123" w14:textId="644116D5" w:rsidR="00916BCF" w:rsidRDefault="00916BCF" w:rsidP="00151C35">
      <w:pPr>
        <w:pStyle w:val="Beschriftung"/>
        <w:rPr>
          <w:lang w:val="en-US"/>
        </w:rPr>
      </w:pPr>
      <w:r w:rsidRPr="00C60B00">
        <w:rPr>
          <w:b/>
          <w:bCs w:val="0"/>
          <w:lang w:val="en-US"/>
        </w:rPr>
        <w:t>Figure</w:t>
      </w:r>
      <w:r w:rsidRPr="00916BCF">
        <w:rPr>
          <w:lang w:val="en-US"/>
        </w:rPr>
        <w:t xml:space="preserve"> </w:t>
      </w:r>
      <w:r w:rsidRPr="004239ED">
        <w:rPr>
          <w:b/>
          <w:bCs w:val="0"/>
        </w:rPr>
        <w:fldChar w:fldCharType="begin"/>
      </w:r>
      <w:r w:rsidRPr="004239ED">
        <w:rPr>
          <w:b/>
          <w:bCs w:val="0"/>
          <w:lang w:val="en-US"/>
        </w:rPr>
        <w:instrText xml:space="preserve"> SEQ Figure \* ARABIC </w:instrText>
      </w:r>
      <w:r w:rsidRPr="004239ED">
        <w:rPr>
          <w:b/>
          <w:bCs w:val="0"/>
        </w:rPr>
        <w:fldChar w:fldCharType="separate"/>
      </w:r>
      <w:r w:rsidR="00546E1C">
        <w:rPr>
          <w:b/>
          <w:bCs w:val="0"/>
          <w:noProof/>
          <w:lang w:val="en-US"/>
        </w:rPr>
        <w:t>8</w:t>
      </w:r>
      <w:r w:rsidRPr="004239ED">
        <w:rPr>
          <w:b/>
          <w:bCs w:val="0"/>
        </w:rPr>
        <w:fldChar w:fldCharType="end"/>
      </w:r>
      <w:r w:rsidRPr="00916BCF">
        <w:rPr>
          <w:lang w:val="en-US"/>
        </w:rPr>
        <w:t xml:space="preserve"> A</w:t>
      </w:r>
      <w:r w:rsidR="0025000C">
        <w:rPr>
          <w:lang w:val="en-US"/>
        </w:rPr>
        <w:t xml:space="preserve">: </w:t>
      </w:r>
      <w:r w:rsidRPr="00916BCF">
        <w:rPr>
          <w:lang w:val="en-US"/>
        </w:rPr>
        <w:t xml:space="preserve">Weka segmentation </w:t>
      </w:r>
      <w:r w:rsidR="00C512D4">
        <w:rPr>
          <w:lang w:val="en-US"/>
        </w:rPr>
        <w:t xml:space="preserve">3D </w:t>
      </w:r>
      <w:r w:rsidRPr="00916BCF">
        <w:rPr>
          <w:lang w:val="en-US"/>
        </w:rPr>
        <w:t>plu</w:t>
      </w:r>
      <w:r>
        <w:rPr>
          <w:lang w:val="en-US"/>
        </w:rPr>
        <w:t>gin window</w:t>
      </w:r>
      <w:r w:rsidR="0025000C">
        <w:rPr>
          <w:lang w:val="en-US"/>
        </w:rPr>
        <w:t xml:space="preserve">. </w:t>
      </w:r>
      <w:r w:rsidR="00C32426">
        <w:rPr>
          <w:lang w:val="en-US"/>
        </w:rPr>
        <w:t xml:space="preserve">Colored </w:t>
      </w:r>
      <w:r w:rsidR="000862B2">
        <w:rPr>
          <w:lang w:val="en-US"/>
        </w:rPr>
        <w:t xml:space="preserve">segments are the human input for the training procedure. All of them are listed on the right part of the window. </w:t>
      </w:r>
      <w:r w:rsidR="0025000C">
        <w:rPr>
          <w:lang w:val="en-US"/>
        </w:rPr>
        <w:t>B: Enlarged labeling example</w:t>
      </w:r>
      <w:r w:rsidR="00151C35">
        <w:rPr>
          <w:lang w:val="en-US"/>
        </w:rPr>
        <w:t xml:space="preserve"> of cells (purple) and borders (green)</w:t>
      </w:r>
      <w:r w:rsidR="0037188C">
        <w:rPr>
          <w:lang w:val="en-US"/>
        </w:rPr>
        <w:t xml:space="preserve"> – the separation of the cells is required to be labeled.</w:t>
      </w:r>
    </w:p>
    <w:p w14:paraId="04FB25BA" w14:textId="39755545" w:rsidR="00A201E7" w:rsidRDefault="00A201E7" w:rsidP="00A201E7">
      <w:pPr>
        <w:pStyle w:val="berschrift2"/>
        <w:rPr>
          <w:lang w:val="en-US"/>
        </w:rPr>
      </w:pPr>
      <w:bookmarkStart w:id="128" w:name="_Toc101120035"/>
      <w:r>
        <w:rPr>
          <w:lang w:val="en-US"/>
        </w:rPr>
        <w:t>Segmentation results</w:t>
      </w:r>
      <w:bookmarkEnd w:id="128"/>
    </w:p>
    <w:p w14:paraId="6B329A32" w14:textId="36AC9661" w:rsidR="003B5DF3" w:rsidRDefault="003B5DF3" w:rsidP="003B5DF3">
      <w:pPr>
        <w:pStyle w:val="Textkrper"/>
        <w:rPr>
          <w:lang w:val="en-US"/>
        </w:rPr>
      </w:pPr>
      <w:r>
        <w:rPr>
          <w:lang w:val="en-US"/>
        </w:rPr>
        <w:t>One of the stacks from was completely segmented, using the Random Forest approach</w:t>
      </w:r>
      <w:r w:rsidR="0031403B">
        <w:rPr>
          <w:lang w:val="en-US"/>
        </w:rPr>
        <w:t xml:space="preserve"> </w:t>
      </w:r>
      <w:r w:rsidR="0031403B" w:rsidRPr="0031403B">
        <w:rPr>
          <w:lang w:val="en-US"/>
        </w:rPr>
        <w:t>(</w:t>
      </w:r>
      <w:r w:rsidR="0031403B" w:rsidRPr="0031403B">
        <w:rPr>
          <w:b/>
          <w:bCs/>
          <w:lang w:val="en-US"/>
        </w:rPr>
        <w:fldChar w:fldCharType="begin"/>
      </w:r>
      <w:r w:rsidR="0031403B" w:rsidRPr="0031403B">
        <w:rPr>
          <w:b/>
          <w:bCs/>
          <w:lang w:val="en-US"/>
        </w:rPr>
        <w:instrText xml:space="preserve"> REF _Ref87387117 \h </w:instrText>
      </w:r>
      <w:r w:rsidR="0031403B">
        <w:rPr>
          <w:b/>
          <w:bCs/>
          <w:lang w:val="en-US"/>
        </w:rPr>
        <w:instrText xml:space="preserve"> \* MERGEFORMAT </w:instrText>
      </w:r>
      <w:r w:rsidR="0031403B" w:rsidRPr="0031403B">
        <w:rPr>
          <w:b/>
          <w:bCs/>
          <w:lang w:val="en-US"/>
        </w:rPr>
      </w:r>
      <w:r w:rsidR="0031403B" w:rsidRPr="0031403B">
        <w:rPr>
          <w:b/>
          <w:bCs/>
          <w:lang w:val="en-US"/>
        </w:rPr>
        <w:fldChar w:fldCharType="separate"/>
      </w:r>
      <w:r w:rsidR="00546E1C" w:rsidRPr="00C60B00">
        <w:rPr>
          <w:b/>
          <w:bCs/>
          <w:lang w:val="en-US"/>
        </w:rPr>
        <w:t>Figure</w:t>
      </w:r>
      <w:r w:rsidR="00546E1C" w:rsidRPr="00546E1C">
        <w:rPr>
          <w:b/>
          <w:bCs/>
          <w:lang w:val="en-US"/>
        </w:rPr>
        <w:t xml:space="preserve"> </w:t>
      </w:r>
      <w:r w:rsidR="00546E1C" w:rsidRPr="00546E1C">
        <w:rPr>
          <w:b/>
          <w:bCs/>
          <w:noProof/>
          <w:lang w:val="en-US"/>
        </w:rPr>
        <w:t>9</w:t>
      </w:r>
      <w:r w:rsidR="0031403B" w:rsidRPr="0031403B">
        <w:rPr>
          <w:b/>
          <w:bCs/>
          <w:lang w:val="en-US"/>
        </w:rPr>
        <w:fldChar w:fldCharType="end"/>
      </w:r>
      <w:r w:rsidR="0031403B" w:rsidRPr="0031403B">
        <w:rPr>
          <w:lang w:val="en-US"/>
        </w:rPr>
        <w:t>)</w:t>
      </w:r>
      <w:r w:rsidR="0031403B">
        <w:rPr>
          <w:lang w:val="en-US"/>
        </w:rPr>
        <w:t>.</w:t>
      </w:r>
      <w:r w:rsidR="007540A8">
        <w:rPr>
          <w:lang w:val="en-US"/>
        </w:rPr>
        <w:t xml:space="preserve"> This 3d representation shows how well the RF algorithm performed, when it comes to </w:t>
      </w:r>
      <w:r w:rsidR="00F449B9">
        <w:rPr>
          <w:lang w:val="en-US"/>
        </w:rPr>
        <w:t xml:space="preserve">immune cell segmentation. The red – white image </w:t>
      </w:r>
      <w:r w:rsidR="00F449B9">
        <w:rPr>
          <w:lang w:val="en-US"/>
        </w:rPr>
        <w:fldChar w:fldCharType="begin"/>
      </w:r>
      <w:r w:rsidR="00F449B9">
        <w:rPr>
          <w:lang w:val="en-US"/>
        </w:rPr>
        <w:instrText xml:space="preserve"> REF _Ref87387117 \h </w:instrText>
      </w:r>
      <w:r w:rsidR="00F449B9">
        <w:rPr>
          <w:lang w:val="en-US"/>
        </w:rPr>
      </w:r>
      <w:r w:rsidR="00F449B9">
        <w:rPr>
          <w:lang w:val="en-US"/>
        </w:rPr>
        <w:fldChar w:fldCharType="separate"/>
      </w:r>
      <w:r w:rsidR="00546E1C" w:rsidRPr="00C60B00">
        <w:rPr>
          <w:b/>
          <w:bCs/>
          <w:lang w:val="en-US"/>
        </w:rPr>
        <w:t>Figure</w:t>
      </w:r>
      <w:r w:rsidR="00546E1C" w:rsidRPr="00D55DFB">
        <w:rPr>
          <w:lang w:val="en-US"/>
        </w:rPr>
        <w:t xml:space="preserve"> </w:t>
      </w:r>
      <w:r w:rsidR="00546E1C">
        <w:rPr>
          <w:noProof/>
          <w:lang w:val="en-US"/>
        </w:rPr>
        <w:t>9</w:t>
      </w:r>
      <w:r w:rsidR="00F449B9">
        <w:rPr>
          <w:lang w:val="en-US"/>
        </w:rPr>
        <w:fldChar w:fldCharType="end"/>
      </w:r>
      <w:r w:rsidR="00F449B9">
        <w:rPr>
          <w:lang w:val="en-US"/>
        </w:rPr>
        <w:t xml:space="preserve">A shows the overlay of </w:t>
      </w:r>
      <w:r w:rsidR="00611049">
        <w:rPr>
          <w:lang w:val="en-US"/>
        </w:rPr>
        <w:t>intensity channel with mask, and B shows just mask.</w:t>
      </w:r>
      <w:r w:rsidR="004629F3">
        <w:rPr>
          <w:lang w:val="en-US"/>
        </w:rPr>
        <w:t xml:space="preserve"> </w:t>
      </w:r>
    </w:p>
    <w:p w14:paraId="50AA3480" w14:textId="77777777" w:rsidR="0031403B" w:rsidRDefault="0031403B" w:rsidP="0031403B">
      <w:pPr>
        <w:keepNext/>
      </w:pPr>
      <w:r w:rsidRPr="00A5652B">
        <w:rPr>
          <w:noProof/>
          <w:lang w:val="en-US" w:eastAsia="en-GB"/>
        </w:rPr>
        <w:lastRenderedPageBreak/>
        <w:drawing>
          <wp:inline distT="0" distB="0" distL="0" distR="0" wp14:anchorId="04B68BF5" wp14:editId="6A23E98D">
            <wp:extent cx="4805082" cy="2500022"/>
            <wp:effectExtent l="0" t="0" r="0" b="1905"/>
            <wp:docPr id="14" name="Picture 1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text&#10;&#10;Description automatically generated"/>
                    <pic:cNvPicPr/>
                  </pic:nvPicPr>
                  <pic:blipFill>
                    <a:blip r:embed="rId29"/>
                    <a:stretch>
                      <a:fillRect/>
                    </a:stretch>
                  </pic:blipFill>
                  <pic:spPr>
                    <a:xfrm>
                      <a:off x="0" y="0"/>
                      <a:ext cx="4905854" cy="2552453"/>
                    </a:xfrm>
                    <a:prstGeom prst="rect">
                      <a:avLst/>
                    </a:prstGeom>
                  </pic:spPr>
                </pic:pic>
              </a:graphicData>
            </a:graphic>
          </wp:inline>
        </w:drawing>
      </w:r>
    </w:p>
    <w:p w14:paraId="2CAD0571" w14:textId="3F08AA7F" w:rsidR="0031403B" w:rsidRDefault="0031403B" w:rsidP="0031403B">
      <w:pPr>
        <w:pStyle w:val="Beschriftung"/>
        <w:rPr>
          <w:lang w:val="en-US"/>
        </w:rPr>
      </w:pPr>
      <w:bookmarkStart w:id="129" w:name="_Ref87387117"/>
      <w:bookmarkStart w:id="130" w:name="_Ref87387102"/>
      <w:r w:rsidRPr="00C60B00">
        <w:rPr>
          <w:b/>
          <w:bCs w:val="0"/>
          <w:lang w:val="en-US"/>
        </w:rPr>
        <w:t>Figure</w:t>
      </w:r>
      <w:r w:rsidRPr="00D55DFB">
        <w:rPr>
          <w:lang w:val="en-US"/>
        </w:rPr>
        <w:t xml:space="preserve"> </w:t>
      </w:r>
      <w:r>
        <w:fldChar w:fldCharType="begin"/>
      </w:r>
      <w:r w:rsidRPr="00D55DFB">
        <w:rPr>
          <w:lang w:val="en-US"/>
        </w:rPr>
        <w:instrText xml:space="preserve"> SEQ Figure \* ARABIC </w:instrText>
      </w:r>
      <w:r>
        <w:fldChar w:fldCharType="separate"/>
      </w:r>
      <w:r w:rsidR="00546E1C">
        <w:rPr>
          <w:noProof/>
          <w:lang w:val="en-US"/>
        </w:rPr>
        <w:t>9</w:t>
      </w:r>
      <w:r>
        <w:fldChar w:fldCharType="end"/>
      </w:r>
      <w:bookmarkEnd w:id="129"/>
      <w:r w:rsidRPr="00D55DFB">
        <w:rPr>
          <w:lang w:val="en-US"/>
        </w:rPr>
        <w:t>. Examples of immune cells segmentation using Random Forest classifier</w:t>
      </w:r>
      <w:bookmarkEnd w:id="130"/>
      <w:r>
        <w:rPr>
          <w:lang w:val="en-US"/>
        </w:rPr>
        <w:t>. A: overlay of mask and real data. Red volume refers to cells and Dark to the original image. B: The segmentation results only</w:t>
      </w:r>
    </w:p>
    <w:p w14:paraId="47394825" w14:textId="7C19C7BA" w:rsidR="00611049" w:rsidRPr="00611049" w:rsidRDefault="00611049" w:rsidP="00611049">
      <w:pPr>
        <w:rPr>
          <w:lang w:val="en-US"/>
        </w:rPr>
      </w:pPr>
      <w:r>
        <w:rPr>
          <w:lang w:val="en-US"/>
        </w:rPr>
        <w:t>On the image</w:t>
      </w:r>
      <w:r w:rsidR="006B0453">
        <w:rPr>
          <w:lang w:val="en-US"/>
        </w:rPr>
        <w:t xml:space="preserve"> next figure (</w:t>
      </w:r>
      <w:r w:rsidR="006B0453">
        <w:rPr>
          <w:lang w:val="en-US"/>
        </w:rPr>
        <w:fldChar w:fldCharType="begin"/>
      </w:r>
      <w:r w:rsidR="006B0453">
        <w:rPr>
          <w:lang w:val="en-US"/>
        </w:rPr>
        <w:instrText xml:space="preserve"> REF _Ref101119719 \h </w:instrText>
      </w:r>
      <w:r w:rsidR="006B0453">
        <w:rPr>
          <w:lang w:val="en-US"/>
        </w:rPr>
      </w:r>
      <w:r w:rsidR="006B0453">
        <w:rPr>
          <w:lang w:val="en-US"/>
        </w:rPr>
        <w:fldChar w:fldCharType="separate"/>
      </w:r>
      <w:r w:rsidR="00546E1C" w:rsidRPr="00C60B00">
        <w:rPr>
          <w:b/>
          <w:bCs/>
          <w:lang w:val="en-US"/>
        </w:rPr>
        <w:t>Figure</w:t>
      </w:r>
      <w:r w:rsidR="00546E1C" w:rsidRPr="00AE0675">
        <w:rPr>
          <w:lang w:val="en-US"/>
        </w:rPr>
        <w:t xml:space="preserve"> </w:t>
      </w:r>
      <w:r w:rsidR="00546E1C">
        <w:rPr>
          <w:b/>
          <w:bCs/>
          <w:noProof/>
          <w:lang w:val="en-US"/>
        </w:rPr>
        <w:t>10</w:t>
      </w:r>
      <w:r w:rsidR="006B0453">
        <w:rPr>
          <w:lang w:val="en-US"/>
        </w:rPr>
        <w:fldChar w:fldCharType="end"/>
      </w:r>
      <w:r w:rsidR="006B0453">
        <w:rPr>
          <w:lang w:val="en-US"/>
        </w:rPr>
        <w:t>) can be observed 3 image regions (S1, S2, S3)</w:t>
      </w:r>
      <w:r w:rsidR="00C03185">
        <w:rPr>
          <w:lang w:val="en-US"/>
        </w:rPr>
        <w:t xml:space="preserve">. For each of these regions, images from different depths were taken and overlayed with the predicted mask (cyan outline). It shows How algorithm </w:t>
      </w:r>
      <w:r w:rsidR="00A0660B">
        <w:rPr>
          <w:lang w:val="en-US"/>
        </w:rPr>
        <w:t>works.</w:t>
      </w:r>
      <w:r w:rsidR="00927E16">
        <w:rPr>
          <w:lang w:val="en-US"/>
        </w:rPr>
        <w:t xml:space="preserve"> </w:t>
      </w:r>
      <w:r w:rsidR="0060662B">
        <w:rPr>
          <w:lang w:val="en-US"/>
        </w:rPr>
        <w:t>For S1</w:t>
      </w:r>
      <w:r w:rsidR="00AD67D8">
        <w:rPr>
          <w:lang w:val="en-US"/>
        </w:rPr>
        <w:t>, z=11µm the cell outlines were indicated properly. But f</w:t>
      </w:r>
      <w:r w:rsidR="00927E16">
        <w:rPr>
          <w:lang w:val="en-US"/>
        </w:rPr>
        <w:t>or S3, z=11µm can be seen a false segmentation of cell nucleus – it was excluded from segmentation.</w:t>
      </w:r>
    </w:p>
    <w:p w14:paraId="2A533D96" w14:textId="77777777" w:rsidR="00611049" w:rsidRDefault="00611049" w:rsidP="00611049">
      <w:pPr>
        <w:keepNext/>
      </w:pPr>
      <w:r w:rsidRPr="005B4CB7">
        <w:rPr>
          <w:noProof/>
          <w:lang w:val="en-US"/>
        </w:rPr>
        <w:lastRenderedPageBreak/>
        <w:drawing>
          <wp:inline distT="0" distB="0" distL="0" distR="0" wp14:anchorId="62B1F243" wp14:editId="7D530C5C">
            <wp:extent cx="5039360" cy="3509645"/>
            <wp:effectExtent l="0" t="0" r="5715" b="0"/>
            <wp:docPr id="19" name="Picture 19" descr="A picture containing text, window, differ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text, window, different&#10;&#10;Description automatically generated"/>
                    <pic:cNvPicPr/>
                  </pic:nvPicPr>
                  <pic:blipFill>
                    <a:blip r:embed="rId30"/>
                    <a:stretch>
                      <a:fillRect/>
                    </a:stretch>
                  </pic:blipFill>
                  <pic:spPr>
                    <a:xfrm>
                      <a:off x="0" y="0"/>
                      <a:ext cx="5039360" cy="3509645"/>
                    </a:xfrm>
                    <a:prstGeom prst="rect">
                      <a:avLst/>
                    </a:prstGeom>
                  </pic:spPr>
                </pic:pic>
              </a:graphicData>
            </a:graphic>
          </wp:inline>
        </w:drawing>
      </w:r>
    </w:p>
    <w:p w14:paraId="566E5B50" w14:textId="024E1610" w:rsidR="00611049" w:rsidRPr="00AE0675" w:rsidRDefault="00611049" w:rsidP="00611049">
      <w:pPr>
        <w:pStyle w:val="Beschriftung"/>
        <w:jc w:val="both"/>
        <w:rPr>
          <w:lang w:val="en-US"/>
        </w:rPr>
      </w:pPr>
      <w:bookmarkStart w:id="131" w:name="_Ref101119719"/>
      <w:r w:rsidRPr="00C60B00">
        <w:rPr>
          <w:b/>
          <w:bCs w:val="0"/>
          <w:lang w:val="en-US"/>
        </w:rPr>
        <w:t>Figure</w:t>
      </w:r>
      <w:r w:rsidRPr="00AE0675">
        <w:rPr>
          <w:lang w:val="en-US"/>
        </w:rPr>
        <w:t xml:space="preserve"> </w:t>
      </w:r>
      <w:r w:rsidRPr="004239ED">
        <w:rPr>
          <w:b/>
          <w:bCs w:val="0"/>
        </w:rPr>
        <w:fldChar w:fldCharType="begin"/>
      </w:r>
      <w:r w:rsidRPr="004239ED">
        <w:rPr>
          <w:b/>
          <w:bCs w:val="0"/>
          <w:lang w:val="en-US"/>
        </w:rPr>
        <w:instrText xml:space="preserve"> SEQ Figure \* ARABIC </w:instrText>
      </w:r>
      <w:r w:rsidRPr="004239ED">
        <w:rPr>
          <w:b/>
          <w:bCs w:val="0"/>
        </w:rPr>
        <w:fldChar w:fldCharType="separate"/>
      </w:r>
      <w:r w:rsidR="00546E1C">
        <w:rPr>
          <w:b/>
          <w:bCs w:val="0"/>
          <w:noProof/>
          <w:lang w:val="en-US"/>
        </w:rPr>
        <w:t>10</w:t>
      </w:r>
      <w:r w:rsidRPr="004239ED">
        <w:rPr>
          <w:b/>
          <w:bCs w:val="0"/>
        </w:rPr>
        <w:fldChar w:fldCharType="end"/>
      </w:r>
      <w:bookmarkEnd w:id="131"/>
      <w:r w:rsidRPr="00AE0675">
        <w:rPr>
          <w:lang w:val="en-US"/>
        </w:rPr>
        <w:t xml:space="preserve">: Visualization of the algorithm performance. 3 regions S1, S2, </w:t>
      </w:r>
      <w:r>
        <w:rPr>
          <w:lang w:val="en-US"/>
        </w:rPr>
        <w:t xml:space="preserve">and </w:t>
      </w:r>
      <w:r w:rsidRPr="00AE0675">
        <w:rPr>
          <w:lang w:val="en-US"/>
        </w:rPr>
        <w:t xml:space="preserve">S3 were used to acquire 4 image samples from different </w:t>
      </w:r>
      <w:r>
        <w:rPr>
          <w:lang w:val="en-US"/>
        </w:rPr>
        <w:t>depths. The mask overlay is indicated with a cyan contour.</w:t>
      </w:r>
    </w:p>
    <w:p w14:paraId="3B572AFC" w14:textId="69A00732" w:rsidR="009D6157" w:rsidRDefault="00BE105D" w:rsidP="00BE105D">
      <w:pPr>
        <w:pStyle w:val="Textkrper"/>
        <w:rPr>
          <w:lang w:val="en-US"/>
        </w:rPr>
      </w:pPr>
      <w:r>
        <w:rPr>
          <w:lang w:val="en-US"/>
        </w:rPr>
        <w:t>The segmentation results can be observed on one of the stacks</w:t>
      </w:r>
      <w:r w:rsidR="00912F31">
        <w:rPr>
          <w:lang w:val="en-US"/>
        </w:rPr>
        <w:t xml:space="preserve"> </w:t>
      </w:r>
      <w:r w:rsidR="00453940">
        <w:rPr>
          <w:lang w:val="en-US"/>
        </w:rPr>
        <w:t>(</w:t>
      </w:r>
      <w:r w:rsidR="00453940">
        <w:rPr>
          <w:lang w:val="en-US"/>
        </w:rPr>
        <w:fldChar w:fldCharType="begin"/>
      </w:r>
      <w:r w:rsidR="00453940">
        <w:rPr>
          <w:lang w:val="en-US"/>
        </w:rPr>
        <w:instrText xml:space="preserve"> REF _Ref99388832 \h </w:instrText>
      </w:r>
      <w:r w:rsidR="00C60B00">
        <w:rPr>
          <w:lang w:val="en-US"/>
        </w:rPr>
        <w:instrText xml:space="preserve"> \* MERGEFORMAT </w:instrText>
      </w:r>
      <w:r w:rsidR="00453940">
        <w:rPr>
          <w:lang w:val="en-US"/>
        </w:rPr>
      </w:r>
      <w:r w:rsidR="00453940">
        <w:rPr>
          <w:lang w:val="en-US"/>
        </w:rPr>
        <w:fldChar w:fldCharType="separate"/>
      </w:r>
      <w:r w:rsidR="00546E1C" w:rsidRPr="00C60B00">
        <w:rPr>
          <w:b/>
          <w:bCs/>
          <w:lang w:val="en-US"/>
        </w:rPr>
        <w:t>Figure</w:t>
      </w:r>
      <w:r w:rsidR="00546E1C" w:rsidRPr="008D078E">
        <w:rPr>
          <w:lang w:val="en-US"/>
        </w:rPr>
        <w:t xml:space="preserve"> </w:t>
      </w:r>
      <w:r w:rsidR="00546E1C">
        <w:rPr>
          <w:b/>
          <w:bCs/>
          <w:noProof/>
          <w:lang w:val="en-US"/>
        </w:rPr>
        <w:t>11</w:t>
      </w:r>
      <w:r w:rsidR="00453940">
        <w:rPr>
          <w:lang w:val="en-US"/>
        </w:rPr>
        <w:fldChar w:fldCharType="end"/>
      </w:r>
      <w:r w:rsidR="00453940">
        <w:rPr>
          <w:lang w:val="en-US"/>
        </w:rPr>
        <w:t xml:space="preserve">). Here the images were taken from different z </w:t>
      </w:r>
      <w:r w:rsidR="00584BA1">
        <w:rPr>
          <w:lang w:val="en-US"/>
        </w:rPr>
        <w:t>coordinates</w:t>
      </w:r>
      <w:r w:rsidR="00453940">
        <w:rPr>
          <w:lang w:val="en-US"/>
        </w:rPr>
        <w:t xml:space="preserve"> to show how </w:t>
      </w:r>
      <w:r w:rsidR="00584BA1">
        <w:rPr>
          <w:lang w:val="en-US"/>
        </w:rPr>
        <w:t xml:space="preserve">the </w:t>
      </w:r>
      <w:r w:rsidR="00453940">
        <w:rPr>
          <w:lang w:val="en-US"/>
        </w:rPr>
        <w:t>algorithm can connect regions</w:t>
      </w:r>
      <w:r w:rsidR="00D55EDF">
        <w:rPr>
          <w:lang w:val="en-US"/>
        </w:rPr>
        <w:t xml:space="preserve"> in </w:t>
      </w:r>
      <w:r w:rsidR="00566A35">
        <w:rPr>
          <w:lang w:val="en-US"/>
        </w:rPr>
        <w:t>three</w:t>
      </w:r>
      <w:r w:rsidR="00D55EDF">
        <w:rPr>
          <w:lang w:val="en-US"/>
        </w:rPr>
        <w:t xml:space="preserve"> dimensions. </w:t>
      </w:r>
      <w:r w:rsidR="00E90C74">
        <w:rPr>
          <w:lang w:val="en-US"/>
        </w:rPr>
        <w:t>It</w:t>
      </w:r>
      <w:r w:rsidR="002069A6">
        <w:rPr>
          <w:lang w:val="en-US"/>
        </w:rPr>
        <w:t xml:space="preserve"> can be seen </w:t>
      </w:r>
      <w:r w:rsidR="00566A35">
        <w:rPr>
          <w:lang w:val="en-US"/>
        </w:rPr>
        <w:t>three</w:t>
      </w:r>
      <w:r w:rsidR="002069A6">
        <w:rPr>
          <w:lang w:val="en-US"/>
        </w:rPr>
        <w:t xml:space="preserve"> labeled cells. </w:t>
      </w:r>
      <w:r w:rsidR="00830034">
        <w:rPr>
          <w:lang w:val="en-US"/>
        </w:rPr>
        <w:t>The cells’ outlines a</w:t>
      </w:r>
      <w:r w:rsidR="00500DCB">
        <w:rPr>
          <w:lang w:val="en-US"/>
        </w:rPr>
        <w:t>re</w:t>
      </w:r>
      <w:r w:rsidR="00830034">
        <w:rPr>
          <w:lang w:val="en-US"/>
        </w:rPr>
        <w:t xml:space="preserve"> clear for </w:t>
      </w:r>
      <w:r w:rsidR="00E90C74">
        <w:rPr>
          <w:lang w:val="en-US"/>
        </w:rPr>
        <w:t>a</w:t>
      </w:r>
      <w:r w:rsidR="00E90C74">
        <w:rPr>
          <w:vertAlign w:val="subscript"/>
          <w:lang w:val="en-US"/>
        </w:rPr>
        <w:t>2,3</w:t>
      </w:r>
      <w:r w:rsidR="00E90C74">
        <w:rPr>
          <w:lang w:val="en-US"/>
        </w:rPr>
        <w:t xml:space="preserve">, </w:t>
      </w:r>
      <w:r w:rsidR="00830034">
        <w:rPr>
          <w:lang w:val="en-US"/>
        </w:rPr>
        <w:t>b</w:t>
      </w:r>
      <w:r w:rsidR="00DF4E8A">
        <w:rPr>
          <w:vertAlign w:val="subscript"/>
          <w:lang w:val="en-US"/>
        </w:rPr>
        <w:t>1</w:t>
      </w:r>
      <w:r w:rsidR="008776F8">
        <w:rPr>
          <w:vertAlign w:val="subscript"/>
          <w:lang w:val="en-US"/>
        </w:rPr>
        <w:t>,2</w:t>
      </w:r>
      <w:r w:rsidR="00DF4E8A">
        <w:rPr>
          <w:lang w:val="en-US"/>
        </w:rPr>
        <w:t xml:space="preserve"> and</w:t>
      </w:r>
      <w:r w:rsidR="008776F8">
        <w:rPr>
          <w:lang w:val="en-US"/>
        </w:rPr>
        <w:t xml:space="preserve"> c</w:t>
      </w:r>
      <w:r w:rsidR="008776F8">
        <w:rPr>
          <w:vertAlign w:val="subscript"/>
          <w:lang w:val="en-US"/>
        </w:rPr>
        <w:t>1,2</w:t>
      </w:r>
      <w:r w:rsidR="00E90C74">
        <w:rPr>
          <w:lang w:val="en-US"/>
        </w:rPr>
        <w:t xml:space="preserve">, </w:t>
      </w:r>
      <w:r w:rsidR="00125755">
        <w:rPr>
          <w:lang w:val="en-US"/>
        </w:rPr>
        <w:t xml:space="preserve">the segmentation is clear and </w:t>
      </w:r>
      <w:r w:rsidR="00584BA1">
        <w:rPr>
          <w:lang w:val="en-US"/>
        </w:rPr>
        <w:t>defect-free</w:t>
      </w:r>
      <w:r w:rsidR="00DF4E8A">
        <w:rPr>
          <w:lang w:val="en-US"/>
        </w:rPr>
        <w:t>.</w:t>
      </w:r>
      <w:r w:rsidR="006E5071">
        <w:rPr>
          <w:lang w:val="en-US"/>
        </w:rPr>
        <w:t xml:space="preserve"> The contour line goes exactly on the cell</w:t>
      </w:r>
      <w:r w:rsidR="00451DE2">
        <w:rPr>
          <w:lang w:val="en-US"/>
        </w:rPr>
        <w:t>s’ membrane</w:t>
      </w:r>
      <w:r w:rsidR="00586EC0">
        <w:rPr>
          <w:lang w:val="en-US"/>
        </w:rPr>
        <w:t>. But this is not always the case.</w:t>
      </w:r>
      <w:r w:rsidR="00125755">
        <w:rPr>
          <w:lang w:val="en-US"/>
        </w:rPr>
        <w:t xml:space="preserve"> </w:t>
      </w:r>
      <w:r w:rsidR="00586EC0">
        <w:rPr>
          <w:lang w:val="en-US"/>
        </w:rPr>
        <w:t xml:space="preserve">Sometimes </w:t>
      </w:r>
      <w:r w:rsidR="00AB34FC">
        <w:rPr>
          <w:lang w:val="en-US"/>
        </w:rPr>
        <w:t xml:space="preserve">the </w:t>
      </w:r>
      <w:r w:rsidR="00586EC0">
        <w:rPr>
          <w:lang w:val="en-US"/>
        </w:rPr>
        <w:t xml:space="preserve">algorithm can fail when segmenting </w:t>
      </w:r>
      <w:r w:rsidR="007C0E18">
        <w:rPr>
          <w:lang w:val="en-US"/>
        </w:rPr>
        <w:t>the cells with</w:t>
      </w:r>
      <w:r w:rsidR="00CF7EAA">
        <w:rPr>
          <w:lang w:val="en-US"/>
        </w:rPr>
        <w:t xml:space="preserve"> a black spot on, which is </w:t>
      </w:r>
      <w:r w:rsidR="006D6B92">
        <w:rPr>
          <w:lang w:val="en-US"/>
        </w:rPr>
        <w:t>caused</w:t>
      </w:r>
      <w:r w:rsidR="00CF7EAA">
        <w:rPr>
          <w:lang w:val="en-US"/>
        </w:rPr>
        <w:t xml:space="preserve"> </w:t>
      </w:r>
      <w:r w:rsidR="006D6B92">
        <w:rPr>
          <w:lang w:val="en-US"/>
        </w:rPr>
        <w:t>by</w:t>
      </w:r>
      <w:r w:rsidR="00CF7EAA">
        <w:rPr>
          <w:lang w:val="en-US"/>
        </w:rPr>
        <w:t xml:space="preserve"> the nucle</w:t>
      </w:r>
      <w:r w:rsidR="001E46DB">
        <w:rPr>
          <w:lang w:val="en-US"/>
        </w:rPr>
        <w:t>us</w:t>
      </w:r>
      <w:r w:rsidR="00CF7EAA">
        <w:rPr>
          <w:lang w:val="en-US"/>
        </w:rPr>
        <w:t xml:space="preserve"> (</w:t>
      </w:r>
      <w:r w:rsidR="001E46DB">
        <w:rPr>
          <w:lang w:val="en-US"/>
        </w:rPr>
        <w:fldChar w:fldCharType="begin"/>
      </w:r>
      <w:r w:rsidR="001E46DB">
        <w:rPr>
          <w:lang w:val="en-US"/>
        </w:rPr>
        <w:instrText xml:space="preserve"> REF _Ref99388832 \h </w:instrText>
      </w:r>
      <w:r w:rsidR="00C60B00">
        <w:rPr>
          <w:lang w:val="en-US"/>
        </w:rPr>
        <w:instrText xml:space="preserve"> \* MERGEFORMAT </w:instrText>
      </w:r>
      <w:r w:rsidR="001E46DB">
        <w:rPr>
          <w:lang w:val="en-US"/>
        </w:rPr>
      </w:r>
      <w:r w:rsidR="001E46DB">
        <w:rPr>
          <w:lang w:val="en-US"/>
        </w:rPr>
        <w:fldChar w:fldCharType="separate"/>
      </w:r>
      <w:r w:rsidR="00546E1C" w:rsidRPr="00C60B00">
        <w:rPr>
          <w:b/>
          <w:bCs/>
          <w:lang w:val="en-US"/>
        </w:rPr>
        <w:t>Figure</w:t>
      </w:r>
      <w:r w:rsidR="00546E1C" w:rsidRPr="008D078E">
        <w:rPr>
          <w:lang w:val="en-US"/>
        </w:rPr>
        <w:t xml:space="preserve"> </w:t>
      </w:r>
      <w:r w:rsidR="00546E1C">
        <w:rPr>
          <w:b/>
          <w:bCs/>
          <w:noProof/>
          <w:lang w:val="en-US"/>
        </w:rPr>
        <w:t>11</w:t>
      </w:r>
      <w:r w:rsidR="001E46DB">
        <w:rPr>
          <w:lang w:val="en-US"/>
        </w:rPr>
        <w:fldChar w:fldCharType="end"/>
      </w:r>
      <w:r w:rsidR="006D6B92">
        <w:rPr>
          <w:lang w:val="en-US"/>
        </w:rPr>
        <w:t xml:space="preserve"> </w:t>
      </w:r>
      <w:r w:rsidR="001E46DB">
        <w:rPr>
          <w:lang w:val="en-US"/>
        </w:rPr>
        <w:t>a</w:t>
      </w:r>
      <w:r w:rsidR="006D6B92">
        <w:rPr>
          <w:vertAlign w:val="subscript"/>
          <w:lang w:val="en-US"/>
        </w:rPr>
        <w:t>1</w:t>
      </w:r>
      <w:r w:rsidR="006D6B92">
        <w:rPr>
          <w:lang w:val="en-US"/>
        </w:rPr>
        <w:t xml:space="preserve">, </w:t>
      </w:r>
      <w:r w:rsidR="005C5E85">
        <w:rPr>
          <w:lang w:val="en-US"/>
        </w:rPr>
        <w:t>b</w:t>
      </w:r>
      <w:r w:rsidR="005C5E85">
        <w:rPr>
          <w:vertAlign w:val="subscript"/>
          <w:lang w:val="en-US"/>
        </w:rPr>
        <w:t>3</w:t>
      </w:r>
      <w:r w:rsidR="005C5E85">
        <w:rPr>
          <w:lang w:val="en-US"/>
        </w:rPr>
        <w:t>, c</w:t>
      </w:r>
      <w:r w:rsidR="005C5E85">
        <w:rPr>
          <w:vertAlign w:val="subscript"/>
          <w:lang w:val="en-US"/>
        </w:rPr>
        <w:t>3</w:t>
      </w:r>
      <w:r w:rsidR="001E46DB">
        <w:rPr>
          <w:lang w:val="en-US"/>
        </w:rPr>
        <w:t>). That</w:t>
      </w:r>
      <w:r w:rsidR="00F25F08">
        <w:rPr>
          <w:lang w:val="en-US"/>
        </w:rPr>
        <w:t xml:space="preserve"> i</w:t>
      </w:r>
      <w:r w:rsidR="001E46DB">
        <w:rPr>
          <w:lang w:val="en-US"/>
        </w:rPr>
        <w:t xml:space="preserve">s a common </w:t>
      </w:r>
      <w:r w:rsidR="005C5E85">
        <w:rPr>
          <w:lang w:val="en-US"/>
        </w:rPr>
        <w:t xml:space="preserve">issue with this dataset. </w:t>
      </w:r>
      <w:r w:rsidR="00584BA1">
        <w:rPr>
          <w:lang w:val="en-US"/>
        </w:rPr>
        <w:t>The nuclei</w:t>
      </w:r>
      <w:r w:rsidR="005C5E85">
        <w:rPr>
          <w:lang w:val="en-US"/>
        </w:rPr>
        <w:t xml:space="preserve"> </w:t>
      </w:r>
      <w:r w:rsidR="00DB3B49">
        <w:rPr>
          <w:lang w:val="en-US"/>
        </w:rPr>
        <w:t>do</w:t>
      </w:r>
      <w:r w:rsidR="005C5E85">
        <w:rPr>
          <w:lang w:val="en-US"/>
        </w:rPr>
        <w:t xml:space="preserve"> not produce the </w:t>
      </w:r>
      <w:r w:rsidR="002511D6">
        <w:rPr>
          <w:lang w:val="en-US"/>
        </w:rPr>
        <w:t xml:space="preserve">fluorescence signal, because it is not stained, and the only signal, that we can get for segmentation produces </w:t>
      </w:r>
      <w:r w:rsidR="00584BA1">
        <w:rPr>
          <w:lang w:val="en-US"/>
        </w:rPr>
        <w:t xml:space="preserve">a </w:t>
      </w:r>
      <w:r w:rsidR="002511D6">
        <w:rPr>
          <w:lang w:val="en-US"/>
        </w:rPr>
        <w:t>signal from intercellular volume</w:t>
      </w:r>
      <w:r w:rsidR="00B27DDB">
        <w:rPr>
          <w:lang w:val="en-US"/>
        </w:rPr>
        <w:t xml:space="preserve">, except </w:t>
      </w:r>
      <w:r w:rsidR="003808AD">
        <w:rPr>
          <w:lang w:val="en-US"/>
        </w:rPr>
        <w:t xml:space="preserve">a </w:t>
      </w:r>
      <w:r w:rsidR="00B27DDB">
        <w:rPr>
          <w:lang w:val="en-US"/>
        </w:rPr>
        <w:t>nucleus.</w:t>
      </w:r>
      <w:r w:rsidR="00820524">
        <w:rPr>
          <w:lang w:val="en-US"/>
        </w:rPr>
        <w:t xml:space="preserve"> </w:t>
      </w:r>
      <w:r w:rsidR="00584BA1">
        <w:rPr>
          <w:lang w:val="en-US"/>
        </w:rPr>
        <w:t>The algorithm</w:t>
      </w:r>
      <w:r w:rsidR="009D46C8">
        <w:rPr>
          <w:lang w:val="en-US"/>
        </w:rPr>
        <w:t xml:space="preserve"> struggles to differentiate between separation of extracellular space and </w:t>
      </w:r>
      <w:r w:rsidR="0090295F">
        <w:rPr>
          <w:lang w:val="en-US"/>
        </w:rPr>
        <w:t>nuclei space</w:t>
      </w:r>
      <w:r w:rsidR="00D54839">
        <w:rPr>
          <w:lang w:val="en-US"/>
        </w:rPr>
        <w:t>.</w:t>
      </w:r>
    </w:p>
    <w:p w14:paraId="004F3FC9" w14:textId="4CC7D5D9" w:rsidR="00453940" w:rsidRPr="00BE105D" w:rsidRDefault="00DC4320" w:rsidP="00BE105D">
      <w:pPr>
        <w:pStyle w:val="Textkrper"/>
        <w:rPr>
          <w:lang w:val="en-US"/>
        </w:rPr>
      </w:pPr>
      <w:r>
        <w:rPr>
          <w:lang w:val="en-US"/>
        </w:rPr>
        <w:t>Current segmentation lacks cell separation</w:t>
      </w:r>
      <w:r w:rsidR="008B7EB7">
        <w:rPr>
          <w:lang w:val="en-US"/>
        </w:rPr>
        <w:t xml:space="preserve"> (</w:t>
      </w:r>
      <w:r w:rsidR="008B7EB7">
        <w:rPr>
          <w:lang w:val="en-US"/>
        </w:rPr>
        <w:fldChar w:fldCharType="begin"/>
      </w:r>
      <w:r w:rsidR="008B7EB7">
        <w:rPr>
          <w:lang w:val="en-US"/>
        </w:rPr>
        <w:instrText xml:space="preserve"> REF _Ref87387117 \h </w:instrText>
      </w:r>
      <w:r w:rsidR="00C60B00">
        <w:rPr>
          <w:lang w:val="en-US"/>
        </w:rPr>
        <w:instrText xml:space="preserve"> \* MERGEFORMAT </w:instrText>
      </w:r>
      <w:r w:rsidR="008B7EB7">
        <w:rPr>
          <w:lang w:val="en-US"/>
        </w:rPr>
      </w:r>
      <w:r w:rsidR="008B7EB7">
        <w:rPr>
          <w:lang w:val="en-US"/>
        </w:rPr>
        <w:fldChar w:fldCharType="separate"/>
      </w:r>
      <w:r w:rsidR="00546E1C" w:rsidRPr="00C60B00">
        <w:rPr>
          <w:b/>
          <w:bCs/>
          <w:lang w:val="en-US"/>
        </w:rPr>
        <w:t>Figure</w:t>
      </w:r>
      <w:r w:rsidR="00546E1C" w:rsidRPr="00D55DFB">
        <w:rPr>
          <w:lang w:val="en-US"/>
        </w:rPr>
        <w:t xml:space="preserve"> </w:t>
      </w:r>
      <w:r w:rsidR="00546E1C" w:rsidRPr="00546E1C">
        <w:rPr>
          <w:b/>
          <w:bCs/>
          <w:noProof/>
          <w:lang w:val="en-US"/>
        </w:rPr>
        <w:t>9</w:t>
      </w:r>
      <w:r w:rsidR="008B7EB7">
        <w:rPr>
          <w:lang w:val="en-US"/>
        </w:rPr>
        <w:fldChar w:fldCharType="end"/>
      </w:r>
      <w:r w:rsidR="008B7EB7">
        <w:rPr>
          <w:lang w:val="en-US"/>
        </w:rPr>
        <w:t>)</w:t>
      </w:r>
      <w:r w:rsidR="00E76480">
        <w:rPr>
          <w:lang w:val="en-US"/>
        </w:rPr>
        <w:t xml:space="preserve">. </w:t>
      </w:r>
      <w:r w:rsidR="00FF0AF6">
        <w:rPr>
          <w:lang w:val="en-US"/>
        </w:rPr>
        <w:t>Often</w:t>
      </w:r>
      <w:r w:rsidR="00E76480">
        <w:rPr>
          <w:lang w:val="en-US"/>
        </w:rPr>
        <w:t>, when performing the labeling</w:t>
      </w:r>
      <w:r>
        <w:rPr>
          <w:lang w:val="en-US"/>
        </w:rPr>
        <w:t xml:space="preserve"> it is difficult to distinguish between separate cells. </w:t>
      </w:r>
      <w:r w:rsidR="0090108D">
        <w:rPr>
          <w:lang w:val="en-US"/>
        </w:rPr>
        <w:t>Having easily distinguishable anchors like separately stained cell nuclei</w:t>
      </w:r>
      <w:r w:rsidR="00736D7D">
        <w:rPr>
          <w:lang w:val="en-US"/>
        </w:rPr>
        <w:t xml:space="preserve"> might improve accuracy and help </w:t>
      </w:r>
      <w:r w:rsidR="00DC1809">
        <w:rPr>
          <w:lang w:val="en-US"/>
        </w:rPr>
        <w:t>to quantify cells.</w:t>
      </w:r>
      <w:r>
        <w:rPr>
          <w:lang w:val="en-US"/>
        </w:rPr>
        <w:t xml:space="preserve"> </w:t>
      </w:r>
    </w:p>
    <w:p w14:paraId="25F60987" w14:textId="77777777" w:rsidR="00A201E7" w:rsidRDefault="00A201E7" w:rsidP="00A201E7">
      <w:pPr>
        <w:pStyle w:val="Textkrper"/>
        <w:keepNext/>
      </w:pPr>
      <w:r w:rsidRPr="00A201E7">
        <w:rPr>
          <w:noProof/>
          <w:lang w:val="en-US"/>
        </w:rPr>
        <w:lastRenderedPageBreak/>
        <w:drawing>
          <wp:inline distT="0" distB="0" distL="0" distR="0" wp14:anchorId="69372DBE" wp14:editId="107F870D">
            <wp:extent cx="5039360" cy="1511300"/>
            <wp:effectExtent l="0" t="0" r="2540" b="0"/>
            <wp:docPr id="11" name="Picture 11" descr="A picture containing text,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text, tree&#10;&#10;Description automatically generated"/>
                    <pic:cNvPicPr/>
                  </pic:nvPicPr>
                  <pic:blipFill>
                    <a:blip r:embed="rId31"/>
                    <a:stretch>
                      <a:fillRect/>
                    </a:stretch>
                  </pic:blipFill>
                  <pic:spPr>
                    <a:xfrm>
                      <a:off x="0" y="0"/>
                      <a:ext cx="5039360" cy="1511300"/>
                    </a:xfrm>
                    <a:prstGeom prst="rect">
                      <a:avLst/>
                    </a:prstGeom>
                  </pic:spPr>
                </pic:pic>
              </a:graphicData>
            </a:graphic>
          </wp:inline>
        </w:drawing>
      </w:r>
    </w:p>
    <w:p w14:paraId="16E317FE" w14:textId="2EE1760E" w:rsidR="00A201E7" w:rsidRDefault="00A201E7" w:rsidP="00A201E7">
      <w:pPr>
        <w:pStyle w:val="Beschriftung"/>
        <w:jc w:val="both"/>
        <w:rPr>
          <w:lang w:val="en-US"/>
        </w:rPr>
      </w:pPr>
      <w:bookmarkStart w:id="132" w:name="_Ref99388832"/>
      <w:bookmarkStart w:id="133" w:name="_Ref99388825"/>
      <w:r w:rsidRPr="00C60B00">
        <w:rPr>
          <w:b/>
          <w:bCs w:val="0"/>
          <w:lang w:val="en-US"/>
        </w:rPr>
        <w:t>Figure</w:t>
      </w:r>
      <w:r w:rsidRPr="008D078E">
        <w:rPr>
          <w:lang w:val="en-US"/>
        </w:rPr>
        <w:t xml:space="preserve"> </w:t>
      </w:r>
      <w:r w:rsidRPr="00EA574F">
        <w:rPr>
          <w:b/>
          <w:bCs w:val="0"/>
        </w:rPr>
        <w:fldChar w:fldCharType="begin"/>
      </w:r>
      <w:r w:rsidRPr="00EA574F">
        <w:rPr>
          <w:b/>
          <w:bCs w:val="0"/>
          <w:lang w:val="en-US"/>
        </w:rPr>
        <w:instrText xml:space="preserve"> SEQ Figure \* ARABIC </w:instrText>
      </w:r>
      <w:r w:rsidRPr="00EA574F">
        <w:rPr>
          <w:b/>
          <w:bCs w:val="0"/>
        </w:rPr>
        <w:fldChar w:fldCharType="separate"/>
      </w:r>
      <w:r w:rsidR="00546E1C">
        <w:rPr>
          <w:b/>
          <w:bCs w:val="0"/>
          <w:noProof/>
          <w:lang w:val="en-US"/>
        </w:rPr>
        <w:t>11</w:t>
      </w:r>
      <w:r w:rsidRPr="00EA574F">
        <w:rPr>
          <w:b/>
          <w:bCs w:val="0"/>
        </w:rPr>
        <w:fldChar w:fldCharType="end"/>
      </w:r>
      <w:bookmarkEnd w:id="132"/>
      <w:r w:rsidR="00716FBC" w:rsidRPr="008D078E">
        <w:rPr>
          <w:lang w:val="en-US"/>
        </w:rPr>
        <w:t xml:space="preserve">: The </w:t>
      </w:r>
      <w:r w:rsidR="008D078E" w:rsidRPr="008D078E">
        <w:rPr>
          <w:lang w:val="en-US"/>
        </w:rPr>
        <w:t xml:space="preserve">images, taken from the same </w:t>
      </w:r>
      <w:r w:rsidR="008D078E">
        <w:rPr>
          <w:lang w:val="en-US"/>
        </w:rPr>
        <w:t>z-stack</w:t>
      </w:r>
      <w:r w:rsidR="00BE105D">
        <w:rPr>
          <w:lang w:val="en-US"/>
        </w:rPr>
        <w:t xml:space="preserve"> (68µm x 78 µm)</w:t>
      </w:r>
      <w:r w:rsidR="00D940F3">
        <w:rPr>
          <w:lang w:val="en-US"/>
        </w:rPr>
        <w:t xml:space="preserve"> at different z </w:t>
      </w:r>
      <w:r w:rsidR="001B7F64">
        <w:rPr>
          <w:lang w:val="en-US"/>
        </w:rPr>
        <w:t>coordinates</w:t>
      </w:r>
      <w:r w:rsidR="00D940F3">
        <w:rPr>
          <w:lang w:val="en-US"/>
        </w:rPr>
        <w:t xml:space="preserve"> with the segmentation contour</w:t>
      </w:r>
      <w:r w:rsidR="00304163" w:rsidRPr="008D078E">
        <w:rPr>
          <w:lang w:val="en-US"/>
        </w:rPr>
        <w:t xml:space="preserve"> </w:t>
      </w:r>
      <w:r w:rsidR="00D940F3">
        <w:rPr>
          <w:lang w:val="en-US"/>
        </w:rPr>
        <w:t>applied with green color.</w:t>
      </w:r>
      <w:bookmarkEnd w:id="133"/>
      <w:r w:rsidR="00D55EDF">
        <w:rPr>
          <w:lang w:val="en-US"/>
        </w:rPr>
        <w:t xml:space="preserve"> </w:t>
      </w:r>
      <w:r w:rsidR="00345A1A">
        <w:rPr>
          <w:lang w:val="en-US"/>
        </w:rPr>
        <w:t xml:space="preserve">With </w:t>
      </w:r>
      <w:r w:rsidR="00661117">
        <w:rPr>
          <w:lang w:val="en-US"/>
        </w:rPr>
        <w:t xml:space="preserve">the same </w:t>
      </w:r>
      <w:r w:rsidR="00345A1A">
        <w:rPr>
          <w:lang w:val="en-US"/>
        </w:rPr>
        <w:t xml:space="preserve">non-capital letters </w:t>
      </w:r>
      <w:r w:rsidR="00661117">
        <w:rPr>
          <w:lang w:val="en-US"/>
        </w:rPr>
        <w:t xml:space="preserve">the same region with </w:t>
      </w:r>
      <w:r w:rsidR="00DB3B49">
        <w:rPr>
          <w:lang w:val="en-US"/>
        </w:rPr>
        <w:t xml:space="preserve">an </w:t>
      </w:r>
      <w:r w:rsidR="00661117">
        <w:rPr>
          <w:lang w:val="en-US"/>
        </w:rPr>
        <w:t>x/y coordinate is noted.</w:t>
      </w:r>
      <w:r w:rsidR="00345A1A">
        <w:rPr>
          <w:lang w:val="en-US"/>
        </w:rPr>
        <w:t xml:space="preserve"> </w:t>
      </w:r>
    </w:p>
    <w:p w14:paraId="281474C0" w14:textId="4792E7CF" w:rsidR="004C6191" w:rsidRPr="003B64C8" w:rsidRDefault="004C6191" w:rsidP="004C6191">
      <w:pPr>
        <w:pStyle w:val="berschrift1"/>
        <w:rPr>
          <w:lang w:val="en-US"/>
        </w:rPr>
      </w:pPr>
      <w:bookmarkStart w:id="134" w:name="_Toc101120036"/>
      <w:r>
        <w:rPr>
          <w:lang w:val="en-US"/>
        </w:rPr>
        <w:t>Discussion</w:t>
      </w:r>
      <w:bookmarkEnd w:id="134"/>
    </w:p>
    <w:p w14:paraId="35EFA052" w14:textId="71AB1691" w:rsidR="00815D65" w:rsidRDefault="00A92C49" w:rsidP="00151C35">
      <w:pPr>
        <w:pStyle w:val="berschrift2"/>
        <w:rPr>
          <w:noProof/>
          <w:lang w:val="en-US"/>
        </w:rPr>
      </w:pPr>
      <w:r w:rsidRPr="00A92C49">
        <w:rPr>
          <w:noProof/>
          <w:lang w:val="en-US"/>
        </w:rPr>
        <w:t xml:space="preserve"> </w:t>
      </w:r>
      <w:bookmarkStart w:id="135" w:name="_Toc101120037"/>
      <w:r w:rsidR="00794780">
        <w:rPr>
          <w:noProof/>
          <w:lang w:val="en-US"/>
        </w:rPr>
        <w:t>Classifier feature selection</w:t>
      </w:r>
      <w:bookmarkEnd w:id="135"/>
    </w:p>
    <w:p w14:paraId="259CDCA1" w14:textId="2D71090A" w:rsidR="001B6B08" w:rsidRDefault="00927D04" w:rsidP="001B6B08">
      <w:pPr>
        <w:rPr>
          <w:lang w:val="en-US" w:eastAsia="en-GB"/>
        </w:rPr>
      </w:pPr>
      <w:r w:rsidRPr="00927D04">
        <w:rPr>
          <w:lang w:val="en-US" w:eastAsia="en-GB"/>
        </w:rPr>
        <w:t>Random forest is an effective approach for semantic segmentation</w:t>
      </w:r>
      <w:r w:rsidR="00E554E4">
        <w:rPr>
          <w:lang w:val="en-US" w:eastAsia="en-GB"/>
        </w:rPr>
        <w:t xml:space="preserve">, </w:t>
      </w:r>
      <w:r w:rsidR="001B6B08">
        <w:rPr>
          <w:lang w:val="en-US" w:eastAsia="en-GB"/>
        </w:rPr>
        <w:t xml:space="preserve">for </w:t>
      </w:r>
      <w:r w:rsidR="00AB585D">
        <w:rPr>
          <w:lang w:val="en-US" w:eastAsia="en-GB"/>
        </w:rPr>
        <w:t>three</w:t>
      </w:r>
      <w:r w:rsidR="00F161BE">
        <w:rPr>
          <w:lang w:val="en-US" w:eastAsia="en-GB"/>
        </w:rPr>
        <w:t>-dimensional</w:t>
      </w:r>
      <w:r w:rsidR="001B6B08">
        <w:rPr>
          <w:lang w:val="en-US" w:eastAsia="en-GB"/>
        </w:rPr>
        <w:t xml:space="preserve"> images. More filters are used for classification the more stable and reliable </w:t>
      </w:r>
      <w:r w:rsidR="00F161BE">
        <w:rPr>
          <w:lang w:val="en-US" w:eastAsia="en-GB"/>
        </w:rPr>
        <w:t>results</w:t>
      </w:r>
      <w:r w:rsidR="001B6B08">
        <w:rPr>
          <w:lang w:val="en-US" w:eastAsia="en-GB"/>
        </w:rPr>
        <w:t xml:space="preserve"> can be acquired. Generalization gets higher (</w:t>
      </w:r>
      <w:r w:rsidR="00F161BE">
        <w:rPr>
          <w:lang w:val="en-US" w:eastAsia="en-GB"/>
        </w:rPr>
        <w:t xml:space="preserve">the </w:t>
      </w:r>
      <w:r w:rsidR="001B6B08">
        <w:rPr>
          <w:lang w:val="en-US" w:eastAsia="en-GB"/>
        </w:rPr>
        <w:t>model does not overfit) and precision rises. On the other hand, the memory consumption rises too together with the computation time required for feature computation. To increase processing time main goal is to find the golden ratio between computation time and model precision. For smaller stacks, more different features can be computed in comparison to larger stacks with better precision and speed. For larger stacks</w:t>
      </w:r>
      <w:r w:rsidR="00F161BE">
        <w:rPr>
          <w:lang w:val="en-US" w:eastAsia="en-GB"/>
        </w:rPr>
        <w:t>,</w:t>
      </w:r>
      <w:r w:rsidR="001B6B08">
        <w:rPr>
          <w:lang w:val="en-US" w:eastAsia="en-GB"/>
        </w:rPr>
        <w:t xml:space="preserve"> it is important to select the most adequate feature set as a precision trade-off.</w:t>
      </w:r>
    </w:p>
    <w:p w14:paraId="1467EAB7" w14:textId="77777777" w:rsidR="00C37418" w:rsidRPr="00551AA2" w:rsidRDefault="00C37418" w:rsidP="00C37418">
      <w:pPr>
        <w:rPr>
          <w:lang w:val="en-US" w:eastAsia="en-GB"/>
        </w:rPr>
      </w:pPr>
      <w:r>
        <w:rPr>
          <w:lang w:val="en-US" w:eastAsia="en-GB"/>
        </w:rPr>
        <w:t>The performance comparison will be performed using the IoU metric (Intersection over Union). It goes to 0 when there is a small overlap between the ground truth area and the predicted area.</w:t>
      </w:r>
      <w:r w:rsidRPr="00551AA2">
        <w:rPr>
          <w:lang w:val="en-US" w:eastAsia="en-GB"/>
        </w:rPr>
        <w:t> </w:t>
      </w:r>
    </w:p>
    <w:p w14:paraId="71A43DAD" w14:textId="23788B45" w:rsidR="00C37418" w:rsidRDefault="00C37418" w:rsidP="00C37418">
      <w:pPr>
        <w:rPr>
          <w:lang w:val="en-US" w:eastAsia="en-GB"/>
        </w:rPr>
      </w:pPr>
      <w:r>
        <w:rPr>
          <w:lang w:val="en-US" w:eastAsia="en-GB"/>
        </w:rPr>
        <w:t xml:space="preserve">The segmentation result can be seen in  </w:t>
      </w:r>
      <w:r>
        <w:rPr>
          <w:lang w:val="en-US" w:eastAsia="en-GB"/>
        </w:rPr>
        <w:fldChar w:fldCharType="begin"/>
      </w:r>
      <w:r>
        <w:rPr>
          <w:lang w:val="en-US" w:eastAsia="en-GB"/>
        </w:rPr>
        <w:instrText xml:space="preserve"> REF _Ref87387117 \h </w:instrText>
      </w:r>
      <w:r w:rsidR="00C60B00">
        <w:rPr>
          <w:lang w:val="en-US" w:eastAsia="en-GB"/>
        </w:rPr>
        <w:instrText xml:space="preserve"> \* MERGEFORMAT </w:instrText>
      </w:r>
      <w:r>
        <w:rPr>
          <w:lang w:val="en-US" w:eastAsia="en-GB"/>
        </w:rPr>
      </w:r>
      <w:r>
        <w:rPr>
          <w:lang w:val="en-US" w:eastAsia="en-GB"/>
        </w:rPr>
        <w:fldChar w:fldCharType="separate"/>
      </w:r>
      <w:r w:rsidR="00546E1C" w:rsidRPr="00C60B00">
        <w:rPr>
          <w:b/>
          <w:bCs/>
          <w:lang w:val="en-US"/>
        </w:rPr>
        <w:t>Figure</w:t>
      </w:r>
      <w:r w:rsidR="00546E1C" w:rsidRPr="00D55DFB">
        <w:rPr>
          <w:lang w:val="en-US"/>
        </w:rPr>
        <w:t xml:space="preserve"> </w:t>
      </w:r>
      <w:r w:rsidR="00546E1C" w:rsidRPr="00546E1C">
        <w:rPr>
          <w:b/>
          <w:bCs/>
          <w:noProof/>
          <w:lang w:val="en-US"/>
        </w:rPr>
        <w:t>9</w:t>
      </w:r>
      <w:r>
        <w:rPr>
          <w:lang w:val="en-US" w:eastAsia="en-GB"/>
        </w:rPr>
        <w:fldChar w:fldCharType="end"/>
      </w:r>
      <w:r>
        <w:rPr>
          <w:lang w:val="en-US" w:eastAsia="en-GB"/>
        </w:rPr>
        <w:t xml:space="preserve">. It was slightly filtered after classification, using a median filter of size 1 and cancellation of all blobs with </w:t>
      </w:r>
      <w:r w:rsidR="008B0548">
        <w:rPr>
          <w:lang w:val="en-US" w:eastAsia="en-GB"/>
        </w:rPr>
        <w:t xml:space="preserve">a </w:t>
      </w:r>
      <w:r>
        <w:rPr>
          <w:lang w:val="en-US" w:eastAsia="en-GB"/>
        </w:rPr>
        <w:t>size &lt; 10 pixels.</w:t>
      </w:r>
    </w:p>
    <w:p w14:paraId="136F3250" w14:textId="77777777" w:rsidR="00C37418" w:rsidRPr="00C37418" w:rsidRDefault="00C37418" w:rsidP="00C37418">
      <w:pPr>
        <w:rPr>
          <w:lang w:val="en-US"/>
        </w:rPr>
      </w:pPr>
    </w:p>
    <w:p w14:paraId="12BB54C1" w14:textId="00D54210" w:rsidR="00D74371" w:rsidRDefault="00FC55F2" w:rsidP="00FC55F2">
      <w:pPr>
        <w:pStyle w:val="Textkrper"/>
        <w:keepNext/>
        <w:jc w:val="center"/>
      </w:pPr>
      <w:r w:rsidRPr="00FC55F2">
        <w:rPr>
          <w:noProof/>
        </w:rPr>
        <w:lastRenderedPageBreak/>
        <w:drawing>
          <wp:inline distT="0" distB="0" distL="0" distR="0" wp14:anchorId="5D0D0D1F" wp14:editId="2219A781">
            <wp:extent cx="5039360" cy="2961640"/>
            <wp:effectExtent l="0" t="0" r="2540" b="0"/>
            <wp:docPr id="18" name="Picture 18" descr="A picture containing text, tree, colorful, differ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text, tree, colorful, different&#10;&#10;Description automatically generated"/>
                    <pic:cNvPicPr/>
                  </pic:nvPicPr>
                  <pic:blipFill>
                    <a:blip r:embed="rId32"/>
                    <a:stretch>
                      <a:fillRect/>
                    </a:stretch>
                  </pic:blipFill>
                  <pic:spPr>
                    <a:xfrm>
                      <a:off x="0" y="0"/>
                      <a:ext cx="5039360" cy="2961640"/>
                    </a:xfrm>
                    <a:prstGeom prst="rect">
                      <a:avLst/>
                    </a:prstGeom>
                  </pic:spPr>
                </pic:pic>
              </a:graphicData>
            </a:graphic>
          </wp:inline>
        </w:drawing>
      </w:r>
    </w:p>
    <w:p w14:paraId="792CA43C" w14:textId="1665E567" w:rsidR="00D74371" w:rsidRDefault="00D74371" w:rsidP="00D74371">
      <w:pPr>
        <w:pStyle w:val="Beschriftung"/>
        <w:jc w:val="both"/>
        <w:rPr>
          <w:lang w:val="en-US"/>
        </w:rPr>
      </w:pPr>
      <w:r w:rsidRPr="00C60B00">
        <w:rPr>
          <w:b/>
          <w:bCs w:val="0"/>
          <w:lang w:val="en-US"/>
        </w:rPr>
        <w:t>Figure</w:t>
      </w:r>
      <w:r w:rsidRPr="00D74371">
        <w:rPr>
          <w:lang w:val="en-US"/>
        </w:rPr>
        <w:t xml:space="preserve"> </w:t>
      </w:r>
      <w:r>
        <w:fldChar w:fldCharType="begin"/>
      </w:r>
      <w:r w:rsidRPr="00D74371">
        <w:rPr>
          <w:lang w:val="en-US"/>
        </w:rPr>
        <w:instrText xml:space="preserve"> SEQ Figure \* ARABIC </w:instrText>
      </w:r>
      <w:r>
        <w:fldChar w:fldCharType="separate"/>
      </w:r>
      <w:r w:rsidR="00546E1C">
        <w:rPr>
          <w:noProof/>
          <w:lang w:val="en-US"/>
        </w:rPr>
        <w:t>12</w:t>
      </w:r>
      <w:r>
        <w:fldChar w:fldCharType="end"/>
      </w:r>
      <w:r w:rsidRPr="00D74371">
        <w:rPr>
          <w:lang w:val="en-US"/>
        </w:rPr>
        <w:t xml:space="preserve">. </w:t>
      </w:r>
      <w:r w:rsidR="005B349F">
        <w:rPr>
          <w:lang w:val="en-US"/>
        </w:rPr>
        <w:t>Segmentation results</w:t>
      </w:r>
      <w:r w:rsidR="008803EB">
        <w:rPr>
          <w:lang w:val="en-US"/>
        </w:rPr>
        <w:t xml:space="preserve"> </w:t>
      </w:r>
      <w:r w:rsidR="008B0548">
        <w:rPr>
          <w:lang w:val="en-US"/>
        </w:rPr>
        <w:t>are taken</w:t>
      </w:r>
      <w:r w:rsidR="008803EB">
        <w:rPr>
          <w:lang w:val="en-US"/>
        </w:rPr>
        <w:t xml:space="preserve"> from different z depth</w:t>
      </w:r>
      <w:r w:rsidR="0049074C">
        <w:rPr>
          <w:lang w:val="en-US"/>
        </w:rPr>
        <w:t>s</w:t>
      </w:r>
      <w:r w:rsidR="008803EB">
        <w:rPr>
          <w:lang w:val="en-US"/>
        </w:rPr>
        <w:t xml:space="preserve">. </w:t>
      </w:r>
      <w:r w:rsidR="008B0548">
        <w:rPr>
          <w:lang w:val="en-US"/>
        </w:rPr>
        <w:t>The grayscale</w:t>
      </w:r>
      <w:r w:rsidR="008803EB">
        <w:rPr>
          <w:lang w:val="en-US"/>
        </w:rPr>
        <w:t xml:space="preserve"> channel is the </w:t>
      </w:r>
      <w:r w:rsidR="00F00DA7">
        <w:rPr>
          <w:lang w:val="en-US"/>
        </w:rPr>
        <w:t>cell</w:t>
      </w:r>
      <w:r w:rsidR="00DD1F4E">
        <w:rPr>
          <w:lang w:val="en-US"/>
        </w:rPr>
        <w:t xml:space="preserve"> fluorescence</w:t>
      </w:r>
      <w:r w:rsidR="008803EB">
        <w:rPr>
          <w:lang w:val="en-US"/>
        </w:rPr>
        <w:t xml:space="preserve">, green is the ground truth mask, </w:t>
      </w:r>
      <w:r w:rsidR="008B0548">
        <w:rPr>
          <w:lang w:val="en-US"/>
        </w:rPr>
        <w:t xml:space="preserve">and </w:t>
      </w:r>
      <w:r w:rsidR="008803EB">
        <w:rPr>
          <w:lang w:val="en-US"/>
        </w:rPr>
        <w:t xml:space="preserve">blue is the prediction of the model, </w:t>
      </w:r>
      <w:r w:rsidR="00E91654">
        <w:rPr>
          <w:lang w:val="en-US"/>
        </w:rPr>
        <w:t xml:space="preserve">made by using </w:t>
      </w:r>
      <w:r w:rsidR="00D70EA3">
        <w:rPr>
          <w:lang w:val="en-US"/>
        </w:rPr>
        <w:t xml:space="preserve">the best </w:t>
      </w:r>
      <w:r w:rsidR="00E91654">
        <w:rPr>
          <w:lang w:val="en-US"/>
        </w:rPr>
        <w:t>filter set</w:t>
      </w:r>
      <w:r w:rsidR="00D70EA3">
        <w:rPr>
          <w:lang w:val="en-US"/>
        </w:rPr>
        <w:t xml:space="preserve">: </w:t>
      </w:r>
      <w:r w:rsidR="00E91654">
        <w:rPr>
          <w:lang w:val="en-US"/>
        </w:rPr>
        <w:t>Mean, Variance, Min, Max, Median, Laplacian.</w:t>
      </w:r>
      <w:r w:rsidR="00D70EA3">
        <w:rPr>
          <w:lang w:val="en-US"/>
        </w:rPr>
        <w:t xml:space="preserve"> Cyan is the intersection of the ground truth and the model prediction. </w:t>
      </w:r>
    </w:p>
    <w:p w14:paraId="30823768" w14:textId="5C20F03C" w:rsidR="00794780" w:rsidRDefault="00794780" w:rsidP="00794780">
      <w:pPr>
        <w:pStyle w:val="Textkrper"/>
        <w:rPr>
          <w:lang w:val="en-US"/>
        </w:rPr>
      </w:pPr>
      <w:r>
        <w:rPr>
          <w:lang w:val="en-US"/>
        </w:rPr>
        <w:t xml:space="preserve">As mentioned in </w:t>
      </w:r>
      <w:r w:rsidR="00AE11CA">
        <w:rPr>
          <w:lang w:val="en-US"/>
        </w:rPr>
        <w:t xml:space="preserve">section </w:t>
      </w:r>
      <w:r w:rsidR="00AE11CA">
        <w:rPr>
          <w:lang w:val="en-US"/>
        </w:rPr>
        <w:fldChar w:fldCharType="begin"/>
      </w:r>
      <w:r w:rsidR="00AE11CA">
        <w:rPr>
          <w:lang w:val="en-US"/>
        </w:rPr>
        <w:instrText xml:space="preserve"> REF _Ref90477332 \r \h </w:instrText>
      </w:r>
      <w:r w:rsidR="00AE11CA">
        <w:rPr>
          <w:lang w:val="en-US"/>
        </w:rPr>
      </w:r>
      <w:r w:rsidR="00AE11CA">
        <w:rPr>
          <w:lang w:val="en-US"/>
        </w:rPr>
        <w:fldChar w:fldCharType="separate"/>
      </w:r>
      <w:r w:rsidR="00546E1C">
        <w:rPr>
          <w:lang w:val="en-US"/>
        </w:rPr>
        <w:t>2.7</w:t>
      </w:r>
      <w:r w:rsidR="00AE11CA">
        <w:rPr>
          <w:lang w:val="en-US"/>
        </w:rPr>
        <w:fldChar w:fldCharType="end"/>
      </w:r>
      <w:r w:rsidR="00AE11CA">
        <w:rPr>
          <w:lang w:val="en-US"/>
        </w:rPr>
        <w:t xml:space="preserve"> features are important, but heavy to compute and store in memory.</w:t>
      </w:r>
      <w:r w:rsidR="006D05D1">
        <w:rPr>
          <w:lang w:val="en-US"/>
        </w:rPr>
        <w:t xml:space="preserve"> Therefore, finding the right set of features is crucial. </w:t>
      </w:r>
      <w:r w:rsidR="00381ABB">
        <w:rPr>
          <w:lang w:val="en-US"/>
        </w:rPr>
        <w:t>T</w:t>
      </w:r>
      <w:r w:rsidR="005D3C67">
        <w:rPr>
          <w:lang w:val="en-US"/>
        </w:rPr>
        <w:t>he influence of the feature selection on the classification accuracy will be shown</w:t>
      </w:r>
      <w:r w:rsidR="00916CDB">
        <w:rPr>
          <w:lang w:val="en-US"/>
        </w:rPr>
        <w:t xml:space="preserve"> in </w:t>
      </w:r>
      <w:r w:rsidR="0081315A">
        <w:rPr>
          <w:lang w:val="en-US"/>
        </w:rPr>
        <w:fldChar w:fldCharType="begin"/>
      </w:r>
      <w:r w:rsidR="0081315A">
        <w:rPr>
          <w:lang w:val="en-US"/>
        </w:rPr>
        <w:instrText xml:space="preserve"> REF _Ref101120468 \h </w:instrText>
      </w:r>
      <w:r w:rsidR="0081315A">
        <w:rPr>
          <w:lang w:val="en-US"/>
        </w:rPr>
      </w:r>
      <w:r w:rsidR="0081315A">
        <w:rPr>
          <w:lang w:val="en-US"/>
        </w:rPr>
        <w:fldChar w:fldCharType="separate"/>
      </w:r>
      <w:r w:rsidR="0081315A" w:rsidRPr="004239ED">
        <w:rPr>
          <w:b/>
          <w:bCs/>
          <w:lang w:val="en-US"/>
        </w:rPr>
        <w:t xml:space="preserve">Figure </w:t>
      </w:r>
      <w:r w:rsidR="0081315A">
        <w:rPr>
          <w:b/>
          <w:bCs/>
          <w:noProof/>
          <w:lang w:val="en-US"/>
        </w:rPr>
        <w:t>13</w:t>
      </w:r>
      <w:r w:rsidR="0081315A">
        <w:rPr>
          <w:lang w:val="en-US"/>
        </w:rPr>
        <w:fldChar w:fldCharType="end"/>
      </w:r>
      <w:r w:rsidR="0081315A">
        <w:rPr>
          <w:lang w:val="en-US"/>
        </w:rPr>
        <w:t xml:space="preserve"> and </w:t>
      </w:r>
      <w:r w:rsidR="00916CDB">
        <w:rPr>
          <w:lang w:val="en-US"/>
        </w:rPr>
        <w:fldChar w:fldCharType="begin"/>
      </w:r>
      <w:r w:rsidR="00916CDB">
        <w:rPr>
          <w:lang w:val="en-US"/>
        </w:rPr>
        <w:instrText xml:space="preserve"> REF _Ref90500346 \h </w:instrText>
      </w:r>
      <w:r w:rsidR="00C60B00">
        <w:rPr>
          <w:lang w:val="en-US"/>
        </w:rPr>
        <w:instrText xml:space="preserve"> \* MERGEFORMAT </w:instrText>
      </w:r>
      <w:r w:rsidR="00916CDB">
        <w:rPr>
          <w:lang w:val="en-US"/>
        </w:rPr>
      </w:r>
      <w:r w:rsidR="00916CDB">
        <w:rPr>
          <w:lang w:val="en-US"/>
        </w:rPr>
        <w:fldChar w:fldCharType="separate"/>
      </w:r>
      <w:r w:rsidR="00546E1C" w:rsidRPr="00C60B00">
        <w:rPr>
          <w:b/>
          <w:bCs/>
          <w:lang w:val="en-US"/>
        </w:rPr>
        <w:t>Figure</w:t>
      </w:r>
      <w:r w:rsidR="00546E1C" w:rsidRPr="00006AA7">
        <w:rPr>
          <w:lang w:val="en-US"/>
        </w:rPr>
        <w:t xml:space="preserve"> </w:t>
      </w:r>
      <w:r w:rsidR="00546E1C">
        <w:rPr>
          <w:noProof/>
          <w:lang w:val="en-US"/>
        </w:rPr>
        <w:t>14</w:t>
      </w:r>
      <w:r w:rsidR="00916CDB">
        <w:rPr>
          <w:lang w:val="en-US"/>
        </w:rPr>
        <w:fldChar w:fldCharType="end"/>
      </w:r>
      <w:r w:rsidR="00916CDB">
        <w:rPr>
          <w:lang w:val="en-US"/>
        </w:rPr>
        <w:t xml:space="preserve">. </w:t>
      </w:r>
      <w:r w:rsidR="005D0879">
        <w:rPr>
          <w:lang w:val="en-US"/>
        </w:rPr>
        <w:t>The</w:t>
      </w:r>
      <w:r w:rsidR="00BB59C0">
        <w:rPr>
          <w:lang w:val="en-US"/>
        </w:rPr>
        <w:t xml:space="preserve"> training</w:t>
      </w:r>
      <w:r w:rsidR="005D0879">
        <w:rPr>
          <w:lang w:val="en-US"/>
        </w:rPr>
        <w:t xml:space="preserve"> data was labeled and then a classifier was trained only </w:t>
      </w:r>
      <w:r w:rsidR="00BB59C0">
        <w:rPr>
          <w:lang w:val="en-US"/>
        </w:rPr>
        <w:t>using</w:t>
      </w:r>
      <w:r w:rsidR="005D0879">
        <w:rPr>
          <w:lang w:val="en-US"/>
        </w:rPr>
        <w:t xml:space="preserve"> a single feature set</w:t>
      </w:r>
      <w:r w:rsidR="00E44B57">
        <w:rPr>
          <w:lang w:val="en-US"/>
        </w:rPr>
        <w:t xml:space="preserve"> and then the IoU (Intersection over Union) was calculated</w:t>
      </w:r>
      <w:r w:rsidR="00581205">
        <w:rPr>
          <w:lang w:val="en-US"/>
        </w:rPr>
        <w:t xml:space="preserve"> and compared to the ground truth (</w:t>
      </w:r>
      <w:proofErr w:type="spellStart"/>
      <w:r w:rsidR="00581205" w:rsidRPr="008130A3">
        <w:rPr>
          <w:i/>
          <w:iCs/>
          <w:lang w:val="en-US"/>
        </w:rPr>
        <w:t>IoU</w:t>
      </w:r>
      <w:proofErr w:type="spellEnd"/>
      <w:r w:rsidR="00581205">
        <w:rPr>
          <w:lang w:val="en-US"/>
        </w:rPr>
        <w:t xml:space="preserve"> = 1.0</w:t>
      </w:r>
      <w:r w:rsidR="00152908">
        <w:rPr>
          <w:lang w:val="en-US"/>
        </w:rPr>
        <w:t xml:space="preserve"> </w:t>
      </w:r>
      <w:r w:rsidR="00152908">
        <w:rPr>
          <w:lang w:val="en-US"/>
        </w:rPr>
        <w:fldChar w:fldCharType="begin"/>
      </w:r>
      <w:r w:rsidR="00152908">
        <w:rPr>
          <w:lang w:val="en-US"/>
        </w:rPr>
        <w:instrText xml:space="preserve"> REF _Ref90500346 \h </w:instrText>
      </w:r>
      <w:r w:rsidR="00C60B00">
        <w:rPr>
          <w:lang w:val="en-US"/>
        </w:rPr>
        <w:instrText xml:space="preserve"> \* MERGEFORMAT </w:instrText>
      </w:r>
      <w:r w:rsidR="00152908">
        <w:rPr>
          <w:lang w:val="en-US"/>
        </w:rPr>
      </w:r>
      <w:r w:rsidR="00152908">
        <w:rPr>
          <w:lang w:val="en-US"/>
        </w:rPr>
        <w:fldChar w:fldCharType="separate"/>
      </w:r>
      <w:r w:rsidR="00546E1C" w:rsidRPr="00C60B00">
        <w:rPr>
          <w:b/>
          <w:bCs/>
          <w:lang w:val="en-US"/>
        </w:rPr>
        <w:t>Figure</w:t>
      </w:r>
      <w:r w:rsidR="00546E1C" w:rsidRPr="00006AA7">
        <w:rPr>
          <w:lang w:val="en-US"/>
        </w:rPr>
        <w:t xml:space="preserve"> </w:t>
      </w:r>
      <w:r w:rsidR="00546E1C">
        <w:rPr>
          <w:noProof/>
          <w:lang w:val="en-US"/>
        </w:rPr>
        <w:t>14</w:t>
      </w:r>
      <w:r w:rsidR="00152908">
        <w:rPr>
          <w:lang w:val="en-US"/>
        </w:rPr>
        <w:fldChar w:fldCharType="end"/>
      </w:r>
      <w:r w:rsidR="00152908">
        <w:rPr>
          <w:lang w:val="en-US"/>
        </w:rPr>
        <w:t>A</w:t>
      </w:r>
      <w:r w:rsidR="00581205">
        <w:rPr>
          <w:lang w:val="en-US"/>
        </w:rPr>
        <w:t>).</w:t>
      </w:r>
      <w:r w:rsidR="007774A1">
        <w:rPr>
          <w:lang w:val="en-US"/>
        </w:rPr>
        <w:t xml:space="preserve"> It can be </w:t>
      </w:r>
      <w:r w:rsidR="006F2AE1">
        <w:rPr>
          <w:lang w:val="en-US"/>
        </w:rPr>
        <w:t>observed</w:t>
      </w:r>
      <w:r w:rsidR="007774A1">
        <w:rPr>
          <w:lang w:val="en-US"/>
        </w:rPr>
        <w:t xml:space="preserve"> that the Mean-Variance feature set alone</w:t>
      </w:r>
      <w:r w:rsidR="006F2AE1">
        <w:rPr>
          <w:lang w:val="en-US"/>
        </w:rPr>
        <w:t xml:space="preserve"> will perform better than the rest (IoU = 0.68).</w:t>
      </w:r>
      <w:r w:rsidR="004F5A7B">
        <w:rPr>
          <w:lang w:val="en-US"/>
        </w:rPr>
        <w:t xml:space="preserve"> Then comes the Max-Min-Median </w:t>
      </w:r>
      <w:r w:rsidR="00525626">
        <w:rPr>
          <w:lang w:val="en-US"/>
        </w:rPr>
        <w:t>set</w:t>
      </w:r>
      <w:r w:rsidR="002F3D22">
        <w:rPr>
          <w:lang w:val="en-US"/>
        </w:rPr>
        <w:t xml:space="preserve"> comparable to the</w:t>
      </w:r>
      <w:r w:rsidR="00525626">
        <w:rPr>
          <w:lang w:val="en-US"/>
        </w:rPr>
        <w:t xml:space="preserve"> previous one with IoU = 0.66.</w:t>
      </w:r>
      <w:r w:rsidR="00F43013">
        <w:rPr>
          <w:lang w:val="en-US"/>
        </w:rPr>
        <w:t xml:space="preserve"> The </w:t>
      </w:r>
      <w:r w:rsidR="008F23DA">
        <w:rPr>
          <w:lang w:val="en-US"/>
        </w:rPr>
        <w:t>most underperforming</w:t>
      </w:r>
      <w:r w:rsidR="00F43013">
        <w:rPr>
          <w:lang w:val="en-US"/>
        </w:rPr>
        <w:t xml:space="preserve"> ones are the Derivatives and Gaussian Blur sets with IoU = 0.39 and </w:t>
      </w:r>
      <w:r w:rsidR="009E21FF">
        <w:rPr>
          <w:lang w:val="en-US"/>
        </w:rPr>
        <w:t xml:space="preserve">0.51 units. </w:t>
      </w:r>
      <w:r w:rsidR="0032200D">
        <w:rPr>
          <w:lang w:val="en-US"/>
        </w:rPr>
        <w:t>Any single feature set, used for training</w:t>
      </w:r>
      <w:r w:rsidR="001D40F1">
        <w:rPr>
          <w:lang w:val="en-US"/>
        </w:rPr>
        <w:t>,</w:t>
      </w:r>
      <w:r w:rsidR="0032200D">
        <w:rPr>
          <w:lang w:val="en-US"/>
        </w:rPr>
        <w:t xml:space="preserve"> </w:t>
      </w:r>
      <w:r w:rsidR="001D40F1">
        <w:rPr>
          <w:lang w:val="en-US"/>
        </w:rPr>
        <w:t xml:space="preserve">didn’t allow to fit the model well – </w:t>
      </w:r>
      <w:r w:rsidR="008B0548">
        <w:rPr>
          <w:lang w:val="en-US"/>
        </w:rPr>
        <w:t xml:space="preserve">the </w:t>
      </w:r>
      <w:r w:rsidR="001D40F1">
        <w:rPr>
          <w:lang w:val="en-US"/>
        </w:rPr>
        <w:t xml:space="preserve">model </w:t>
      </w:r>
      <w:r w:rsidR="008B0548">
        <w:rPr>
          <w:lang w:val="en-US"/>
        </w:rPr>
        <w:t>under fitted</w:t>
      </w:r>
      <w:r w:rsidR="001D40F1">
        <w:rPr>
          <w:lang w:val="en-US"/>
        </w:rPr>
        <w:t xml:space="preserve">. Hence the amount of training data must be </w:t>
      </w:r>
      <w:r w:rsidR="00DD37F4">
        <w:rPr>
          <w:lang w:val="en-US"/>
        </w:rPr>
        <w:t xml:space="preserve">extended by combining feature sets during the training </w:t>
      </w:r>
      <w:r w:rsidR="00DD37F4">
        <w:rPr>
          <w:lang w:val="en-US"/>
        </w:rPr>
        <w:fldChar w:fldCharType="begin"/>
      </w:r>
      <w:r w:rsidR="00DD37F4">
        <w:rPr>
          <w:lang w:val="en-US"/>
        </w:rPr>
        <w:instrText xml:space="preserve"> REF _Ref90500346 \h </w:instrText>
      </w:r>
      <w:r w:rsidR="00C60B00">
        <w:rPr>
          <w:lang w:val="en-US"/>
        </w:rPr>
        <w:instrText xml:space="preserve"> \* MERGEFORMAT </w:instrText>
      </w:r>
      <w:r w:rsidR="00DD37F4">
        <w:rPr>
          <w:lang w:val="en-US"/>
        </w:rPr>
      </w:r>
      <w:r w:rsidR="00DD37F4">
        <w:rPr>
          <w:lang w:val="en-US"/>
        </w:rPr>
        <w:fldChar w:fldCharType="separate"/>
      </w:r>
      <w:r w:rsidR="00546E1C" w:rsidRPr="00C60B00">
        <w:rPr>
          <w:b/>
          <w:bCs/>
          <w:lang w:val="en-US"/>
        </w:rPr>
        <w:t>Figure</w:t>
      </w:r>
      <w:r w:rsidR="00546E1C" w:rsidRPr="00006AA7">
        <w:rPr>
          <w:lang w:val="en-US"/>
        </w:rPr>
        <w:t xml:space="preserve"> </w:t>
      </w:r>
      <w:r w:rsidR="00546E1C">
        <w:rPr>
          <w:noProof/>
          <w:lang w:val="en-US"/>
        </w:rPr>
        <w:t>14</w:t>
      </w:r>
      <w:r w:rsidR="00DD37F4">
        <w:rPr>
          <w:lang w:val="en-US"/>
        </w:rPr>
        <w:fldChar w:fldCharType="end"/>
      </w:r>
      <w:r w:rsidR="00DD37F4">
        <w:rPr>
          <w:lang w:val="en-US"/>
        </w:rPr>
        <w:t>B.</w:t>
      </w:r>
      <w:r w:rsidR="00974E1D">
        <w:rPr>
          <w:lang w:val="en-US"/>
        </w:rPr>
        <w:t xml:space="preserve"> Even a combination of two worst feature sets together outperforms a single best s</w:t>
      </w:r>
      <w:r w:rsidR="0034343E">
        <w:rPr>
          <w:lang w:val="en-US"/>
        </w:rPr>
        <w:t>et (</w:t>
      </w:r>
      <m:oMath>
        <m:r>
          <w:rPr>
            <w:rFonts w:ascii="Cambria Math" w:hAnsi="Cambria Math"/>
            <w:lang w:val="en-US"/>
          </w:rPr>
          <m:t>Io</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single best</m:t>
            </m:r>
          </m:sub>
        </m:sSub>
        <m:r>
          <w:rPr>
            <w:rFonts w:ascii="Cambria Math" w:hAnsi="Cambria Math"/>
            <w:lang w:val="en-US"/>
          </w:rPr>
          <m:t>=0.68; Io</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double worst</m:t>
            </m:r>
          </m:sub>
        </m:sSub>
        <m:r>
          <w:rPr>
            <w:rFonts w:ascii="Cambria Math" w:hAnsi="Cambria Math"/>
            <w:lang w:val="en-US"/>
          </w:rPr>
          <m:t>=0.72</m:t>
        </m:r>
      </m:oMath>
      <w:r w:rsidR="000F3105">
        <w:rPr>
          <w:lang w:val="en-US"/>
        </w:rPr>
        <w:t>)</w:t>
      </w:r>
      <w:r w:rsidR="00880AF4">
        <w:rPr>
          <w:lang w:val="en-US"/>
        </w:rPr>
        <w:t xml:space="preserve">. </w:t>
      </w:r>
      <w:r w:rsidR="004D262B">
        <w:rPr>
          <w:lang w:val="en-US"/>
        </w:rPr>
        <w:t>A combination</w:t>
      </w:r>
      <w:r w:rsidR="00241F50">
        <w:rPr>
          <w:lang w:val="en-US"/>
        </w:rPr>
        <w:t xml:space="preserve"> of better performing sets will give even a better result</w:t>
      </w:r>
      <w:r w:rsidR="00942F26">
        <w:rPr>
          <w:lang w:val="en-US"/>
        </w:rPr>
        <w:t xml:space="preserve"> (up to IoU = 0.82 and more). But with increased accuracy comes the downside</w:t>
      </w:r>
      <w:r w:rsidR="005221FC">
        <w:rPr>
          <w:lang w:val="en-US"/>
        </w:rPr>
        <w:t xml:space="preserve"> – increased computational time and memory consumption.</w:t>
      </w:r>
    </w:p>
    <w:p w14:paraId="2DDF34FB" w14:textId="77777777" w:rsidR="00EC35E8" w:rsidRDefault="00EC35E8" w:rsidP="00EC35E8">
      <w:pPr>
        <w:pStyle w:val="Textkrper"/>
        <w:keepNext/>
      </w:pPr>
      <w:r w:rsidRPr="00EC35E8">
        <w:rPr>
          <w:noProof/>
          <w:lang w:val="en-US"/>
        </w:rPr>
        <w:lastRenderedPageBreak/>
        <w:drawing>
          <wp:inline distT="0" distB="0" distL="0" distR="0" wp14:anchorId="01AA2754" wp14:editId="64B8AB72">
            <wp:extent cx="5039360" cy="3940175"/>
            <wp:effectExtent l="0" t="0" r="2540" b="0"/>
            <wp:docPr id="17" name="Picture 17"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background pattern&#10;&#10;Description automatically generated"/>
                    <pic:cNvPicPr/>
                  </pic:nvPicPr>
                  <pic:blipFill>
                    <a:blip r:embed="rId33"/>
                    <a:stretch>
                      <a:fillRect/>
                    </a:stretch>
                  </pic:blipFill>
                  <pic:spPr>
                    <a:xfrm>
                      <a:off x="0" y="0"/>
                      <a:ext cx="5039360" cy="3940175"/>
                    </a:xfrm>
                    <a:prstGeom prst="rect">
                      <a:avLst/>
                    </a:prstGeom>
                  </pic:spPr>
                </pic:pic>
              </a:graphicData>
            </a:graphic>
          </wp:inline>
        </w:drawing>
      </w:r>
    </w:p>
    <w:p w14:paraId="65E039BC" w14:textId="092D9ECA" w:rsidR="00EC35E8" w:rsidRDefault="00EC35E8" w:rsidP="00EC35E8">
      <w:pPr>
        <w:pStyle w:val="Beschriftung"/>
        <w:jc w:val="both"/>
        <w:rPr>
          <w:lang w:val="en-US"/>
        </w:rPr>
      </w:pPr>
      <w:bookmarkStart w:id="136" w:name="_Ref101120468"/>
      <w:r w:rsidRPr="004239ED">
        <w:rPr>
          <w:b/>
          <w:bCs w:val="0"/>
          <w:lang w:val="en-US"/>
        </w:rPr>
        <w:t xml:space="preserve">Figure </w:t>
      </w:r>
      <w:r w:rsidRPr="004239ED">
        <w:rPr>
          <w:b/>
          <w:bCs w:val="0"/>
        </w:rPr>
        <w:fldChar w:fldCharType="begin"/>
      </w:r>
      <w:r w:rsidRPr="004239ED">
        <w:rPr>
          <w:b/>
          <w:bCs w:val="0"/>
          <w:lang w:val="en-US"/>
        </w:rPr>
        <w:instrText xml:space="preserve"> SEQ Figure \* ARABIC </w:instrText>
      </w:r>
      <w:r w:rsidRPr="004239ED">
        <w:rPr>
          <w:b/>
          <w:bCs w:val="0"/>
        </w:rPr>
        <w:fldChar w:fldCharType="separate"/>
      </w:r>
      <w:r w:rsidR="00546E1C">
        <w:rPr>
          <w:b/>
          <w:bCs w:val="0"/>
          <w:noProof/>
          <w:lang w:val="en-US"/>
        </w:rPr>
        <w:t>13</w:t>
      </w:r>
      <w:r w:rsidRPr="004239ED">
        <w:rPr>
          <w:b/>
          <w:bCs w:val="0"/>
        </w:rPr>
        <w:fldChar w:fldCharType="end"/>
      </w:r>
      <w:bookmarkEnd w:id="136"/>
      <w:r w:rsidRPr="00D513A8">
        <w:rPr>
          <w:lang w:val="en-US"/>
        </w:rPr>
        <w:t>: Visual comparison of t</w:t>
      </w:r>
      <w:r w:rsidR="00D513A8" w:rsidRPr="00D513A8">
        <w:rPr>
          <w:lang w:val="en-US"/>
        </w:rPr>
        <w:t>hree different feature sets performance.</w:t>
      </w:r>
      <w:r w:rsidR="00D513A8">
        <w:rPr>
          <w:lang w:val="en-US"/>
        </w:rPr>
        <w:t xml:space="preserve"> </w:t>
      </w:r>
      <w:r w:rsidR="00557174">
        <w:rPr>
          <w:lang w:val="en-US"/>
        </w:rPr>
        <w:t xml:space="preserve">Cyan outline </w:t>
      </w:r>
      <w:r w:rsidR="00D829F1">
        <w:rPr>
          <w:lang w:val="en-US"/>
        </w:rPr>
        <w:t>means the mask</w:t>
      </w:r>
      <w:r w:rsidR="00DB426A">
        <w:rPr>
          <w:lang w:val="en-US"/>
        </w:rPr>
        <w:t>, acquired with</w:t>
      </w:r>
      <w:r w:rsidR="00557174">
        <w:rPr>
          <w:lang w:val="en-US"/>
        </w:rPr>
        <w:t xml:space="preserve"> the Mean, Variance, Max, Min, Med, Laplacian filters – the best feature </w:t>
      </w:r>
      <w:r w:rsidR="00DB426A">
        <w:rPr>
          <w:lang w:val="en-US"/>
        </w:rPr>
        <w:t xml:space="preserve">set; </w:t>
      </w:r>
      <w:r w:rsidR="00D829F1">
        <w:rPr>
          <w:lang w:val="en-US"/>
        </w:rPr>
        <w:t>Yellow outline</w:t>
      </w:r>
      <w:r w:rsidR="00DB426A">
        <w:rPr>
          <w:lang w:val="en-US"/>
        </w:rPr>
        <w:t xml:space="preserve"> is for Mean, Variance only; Red is for Derivatives filter</w:t>
      </w:r>
      <w:r w:rsidR="009055B0">
        <w:rPr>
          <w:lang w:val="en-US"/>
        </w:rPr>
        <w:t xml:space="preserve"> – it induces the highest noise level in segmentation</w:t>
      </w:r>
      <w:r w:rsidR="00DB426A">
        <w:rPr>
          <w:lang w:val="en-US"/>
        </w:rPr>
        <w:t>. It is clear, how much the segmentation</w:t>
      </w:r>
      <w:r w:rsidR="00C424DE">
        <w:rPr>
          <w:lang w:val="en-US"/>
        </w:rPr>
        <w:t xml:space="preserve"> performance drops with the decrease </w:t>
      </w:r>
      <w:r w:rsidR="004D262B">
        <w:rPr>
          <w:lang w:val="en-US"/>
        </w:rPr>
        <w:t>in</w:t>
      </w:r>
      <w:r w:rsidR="00C424DE">
        <w:rPr>
          <w:lang w:val="en-US"/>
        </w:rPr>
        <w:t xml:space="preserve"> the number of filters.</w:t>
      </w:r>
    </w:p>
    <w:p w14:paraId="5F17747F" w14:textId="6E3B8FAA" w:rsidR="004D0E3E" w:rsidRDefault="00EE7BD1" w:rsidP="004D0E3E">
      <w:pPr>
        <w:pStyle w:val="Textkrper"/>
        <w:keepNext/>
      </w:pPr>
      <w:r>
        <w:rPr>
          <w:noProof/>
        </w:rPr>
        <w:lastRenderedPageBreak/>
        <w:drawing>
          <wp:inline distT="0" distB="0" distL="0" distR="0" wp14:anchorId="7E03611E" wp14:editId="63104130">
            <wp:extent cx="5039360" cy="3114040"/>
            <wp:effectExtent l="0" t="0" r="2540" b="0"/>
            <wp:docPr id="2" name="Picture 2"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box and whisker chart&#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039360" cy="3114040"/>
                    </a:xfrm>
                    <a:prstGeom prst="rect">
                      <a:avLst/>
                    </a:prstGeom>
                  </pic:spPr>
                </pic:pic>
              </a:graphicData>
            </a:graphic>
          </wp:inline>
        </w:drawing>
      </w:r>
    </w:p>
    <w:p w14:paraId="4BB06315" w14:textId="7F4E4F1F" w:rsidR="005D3C67" w:rsidRDefault="004D0E3E" w:rsidP="00B3323B">
      <w:pPr>
        <w:pStyle w:val="Beschriftung"/>
        <w:rPr>
          <w:lang w:val="en-US"/>
        </w:rPr>
      </w:pPr>
      <w:bookmarkStart w:id="137" w:name="_Ref90500346"/>
      <w:r w:rsidRPr="00C60B00">
        <w:rPr>
          <w:b/>
          <w:bCs w:val="0"/>
          <w:lang w:val="en-US"/>
        </w:rPr>
        <w:t>Figure</w:t>
      </w:r>
      <w:r w:rsidRPr="00006AA7">
        <w:rPr>
          <w:lang w:val="en-US"/>
        </w:rPr>
        <w:t xml:space="preserve"> </w:t>
      </w:r>
      <w:r>
        <w:fldChar w:fldCharType="begin"/>
      </w:r>
      <w:r w:rsidRPr="00006AA7">
        <w:rPr>
          <w:lang w:val="en-US"/>
        </w:rPr>
        <w:instrText xml:space="preserve"> SEQ Figure \* ARABIC </w:instrText>
      </w:r>
      <w:r>
        <w:fldChar w:fldCharType="separate"/>
      </w:r>
      <w:r w:rsidR="00546E1C">
        <w:rPr>
          <w:noProof/>
          <w:lang w:val="en-US"/>
        </w:rPr>
        <w:t>14</w:t>
      </w:r>
      <w:r>
        <w:fldChar w:fldCharType="end"/>
      </w:r>
      <w:bookmarkEnd w:id="137"/>
      <w:r w:rsidR="0058194B" w:rsidRPr="00966AFB">
        <w:rPr>
          <w:lang w:val="en-US"/>
        </w:rPr>
        <w:t>.</w:t>
      </w:r>
      <w:r w:rsidR="00006AA7">
        <w:rPr>
          <w:lang w:val="en-US"/>
        </w:rPr>
        <w:t xml:space="preserve"> Feature importance comparison</w:t>
      </w:r>
      <w:r w:rsidR="007D30EE">
        <w:rPr>
          <w:lang w:val="en-US"/>
        </w:rPr>
        <w:t xml:space="preserve"> </w:t>
      </w:r>
      <w:r w:rsidR="009B4EC0">
        <w:rPr>
          <w:lang w:val="en-US"/>
        </w:rPr>
        <w:t xml:space="preserve">to ground truth </w:t>
      </w:r>
      <w:r w:rsidR="007D30EE">
        <w:rPr>
          <w:lang w:val="en-US"/>
        </w:rPr>
        <w:t>in RF classification</w:t>
      </w:r>
      <w:r w:rsidR="009B4EC0">
        <w:rPr>
          <w:lang w:val="en-US"/>
        </w:rPr>
        <w:t xml:space="preserve"> using intersection over union metric</w:t>
      </w:r>
      <w:r w:rsidR="003A5430">
        <w:rPr>
          <w:lang w:val="en-US"/>
        </w:rPr>
        <w:t>. From this plot</w:t>
      </w:r>
      <w:r w:rsidR="00577A0B">
        <w:rPr>
          <w:lang w:val="en-US"/>
        </w:rPr>
        <w:t>,</w:t>
      </w:r>
      <w:r w:rsidR="003A5430">
        <w:rPr>
          <w:lang w:val="en-US"/>
        </w:rPr>
        <w:t xml:space="preserve"> the importance of the features</w:t>
      </w:r>
      <w:r w:rsidR="00577A0B">
        <w:rPr>
          <w:lang w:val="en-US"/>
        </w:rPr>
        <w:t xml:space="preserve"> for this dataset</w:t>
      </w:r>
      <w:r w:rsidR="003A5430">
        <w:rPr>
          <w:lang w:val="en-US"/>
        </w:rPr>
        <w:t xml:space="preserve"> can be</w:t>
      </w:r>
      <w:r w:rsidR="00577A0B">
        <w:rPr>
          <w:lang w:val="en-US"/>
        </w:rPr>
        <w:t xml:space="preserve"> rated</w:t>
      </w:r>
      <w:r w:rsidR="00006AA7">
        <w:rPr>
          <w:lang w:val="en-US"/>
        </w:rPr>
        <w:t xml:space="preserve">. Feature </w:t>
      </w:r>
      <w:r w:rsidR="007D30EE">
        <w:rPr>
          <w:lang w:val="en-US"/>
        </w:rPr>
        <w:t>combination comparison</w:t>
      </w:r>
      <w:r w:rsidR="009B4EC0">
        <w:rPr>
          <w:lang w:val="en-US"/>
        </w:rPr>
        <w:t xml:space="preserve"> – </w:t>
      </w:r>
      <w:r w:rsidR="004F382A">
        <w:rPr>
          <w:lang w:val="en-US"/>
        </w:rPr>
        <w:t xml:space="preserve">a </w:t>
      </w:r>
      <w:r w:rsidR="009B4EC0">
        <w:rPr>
          <w:lang w:val="en-US"/>
        </w:rPr>
        <w:t>combination of multiple features</w:t>
      </w:r>
      <w:r w:rsidR="00916CDB">
        <w:rPr>
          <w:lang w:val="en-US"/>
        </w:rPr>
        <w:t xml:space="preserve"> </w:t>
      </w:r>
      <w:r w:rsidR="004F382A">
        <w:rPr>
          <w:lang w:val="en-US"/>
        </w:rPr>
        <w:t>performs</w:t>
      </w:r>
      <w:r w:rsidR="00916CDB">
        <w:rPr>
          <w:lang w:val="en-US"/>
        </w:rPr>
        <w:t xml:space="preserve"> better than a single feature.</w:t>
      </w:r>
    </w:p>
    <w:p w14:paraId="0118A0CB" w14:textId="394E066F" w:rsidR="00C37418" w:rsidRDefault="00C37418">
      <w:pPr>
        <w:spacing w:after="0" w:line="240" w:lineRule="auto"/>
        <w:jc w:val="left"/>
        <w:rPr>
          <w:lang w:val="en-US"/>
        </w:rPr>
      </w:pPr>
      <w:r>
        <w:rPr>
          <w:lang w:val="en-US"/>
        </w:rPr>
        <w:br w:type="page"/>
      </w:r>
    </w:p>
    <w:p w14:paraId="26877987" w14:textId="77777777" w:rsidR="00A9110B" w:rsidRDefault="0002602B" w:rsidP="00A9110B">
      <w:pPr>
        <w:pStyle w:val="berschrift1"/>
        <w:rPr>
          <w:lang w:val="en-US" w:eastAsia="en-GB"/>
        </w:rPr>
      </w:pPr>
      <w:bookmarkStart w:id="138" w:name="_Toc101120038"/>
      <w:r w:rsidRPr="006F29DA">
        <w:rPr>
          <w:lang w:val="en-US" w:eastAsia="en-GB"/>
        </w:rPr>
        <w:lastRenderedPageBreak/>
        <w:t>Conclusion</w:t>
      </w:r>
      <w:bookmarkEnd w:id="138"/>
      <w:r w:rsidRPr="006F29DA">
        <w:rPr>
          <w:lang w:val="en-US" w:eastAsia="en-GB"/>
        </w:rPr>
        <w:t xml:space="preserve"> </w:t>
      </w:r>
    </w:p>
    <w:p w14:paraId="2E6E040A" w14:textId="45C5FAD7" w:rsidR="00D36FCB" w:rsidRDefault="00BA4C70" w:rsidP="00D36FCB">
      <w:pPr>
        <w:pStyle w:val="AbkVerz"/>
        <w:rPr>
          <w:lang w:val="en-US" w:eastAsia="en-GB"/>
        </w:rPr>
      </w:pPr>
      <w:r>
        <w:rPr>
          <w:lang w:val="en-US" w:eastAsia="en-GB"/>
        </w:rPr>
        <w:t>F</w:t>
      </w:r>
      <w:r w:rsidR="00D36FCB">
        <w:rPr>
          <w:lang w:val="en-US" w:eastAsia="en-GB"/>
        </w:rPr>
        <w:t xml:space="preserve">or </w:t>
      </w:r>
      <w:r w:rsidR="006942A5">
        <w:rPr>
          <w:lang w:val="en-US" w:eastAsia="en-GB"/>
        </w:rPr>
        <w:t>semi-supervised segmentation</w:t>
      </w:r>
      <w:r w:rsidR="00D36FCB">
        <w:rPr>
          <w:lang w:val="en-US" w:eastAsia="en-GB"/>
        </w:rPr>
        <w:t xml:space="preserve"> </w:t>
      </w:r>
      <w:r w:rsidR="009B34A3">
        <w:rPr>
          <w:lang w:val="en-US" w:eastAsia="en-GB"/>
        </w:rPr>
        <w:t>tasks like cell segmentation in volumetric data</w:t>
      </w:r>
      <w:r w:rsidR="00E42EF2">
        <w:rPr>
          <w:lang w:val="en-US" w:eastAsia="en-GB"/>
        </w:rPr>
        <w:t xml:space="preserve">, </w:t>
      </w:r>
      <w:r>
        <w:rPr>
          <w:lang w:val="en-US" w:eastAsia="en-GB"/>
        </w:rPr>
        <w:t>Random Forest is</w:t>
      </w:r>
      <w:r w:rsidR="009B34A3">
        <w:rPr>
          <w:lang w:val="en-US" w:eastAsia="en-GB"/>
        </w:rPr>
        <w:t xml:space="preserve"> appliable</w:t>
      </w:r>
      <w:r w:rsidR="00D36FCB">
        <w:rPr>
          <w:lang w:val="en-US" w:eastAsia="en-GB"/>
        </w:rPr>
        <w:t>.</w:t>
      </w:r>
      <w:r w:rsidR="006942A5">
        <w:rPr>
          <w:lang w:val="en-US" w:eastAsia="en-GB"/>
        </w:rPr>
        <w:t xml:space="preserve"> It allows with few annotations </w:t>
      </w:r>
      <w:r w:rsidR="004E722A">
        <w:rPr>
          <w:lang w:val="en-US" w:eastAsia="en-GB"/>
        </w:rPr>
        <w:t>predict the segmentation of three-dimensional stack. It can help a scientist to perform tedious task faster.</w:t>
      </w:r>
      <w:r w:rsidR="00885D81">
        <w:rPr>
          <w:lang w:val="en-US" w:eastAsia="en-GB"/>
        </w:rPr>
        <w:t xml:space="preserve"> It does not require specific </w:t>
      </w:r>
      <w:r w:rsidR="00F529F0">
        <w:rPr>
          <w:lang w:val="en-US" w:eastAsia="en-GB"/>
        </w:rPr>
        <w:t>knowledge and</w:t>
      </w:r>
      <w:r w:rsidR="00885D81">
        <w:rPr>
          <w:lang w:val="en-US" w:eastAsia="en-GB"/>
        </w:rPr>
        <w:t xml:space="preserve"> can be learned by doing.</w:t>
      </w:r>
      <w:r w:rsidR="00F529F0">
        <w:rPr>
          <w:lang w:val="en-US" w:eastAsia="en-GB"/>
        </w:rPr>
        <w:t xml:space="preserve"> It can work with different settings that can bring better performance with slower computation</w:t>
      </w:r>
      <w:r w:rsidR="00922440">
        <w:rPr>
          <w:lang w:val="en-US" w:eastAsia="en-GB"/>
        </w:rPr>
        <w:t>, or vice versa.</w:t>
      </w:r>
      <w:r w:rsidR="00D36FCB">
        <w:rPr>
          <w:lang w:val="en-US" w:eastAsia="en-GB"/>
        </w:rPr>
        <w:t xml:space="preserve"> But how </w:t>
      </w:r>
      <w:r w:rsidR="004F382A">
        <w:rPr>
          <w:lang w:val="en-US" w:eastAsia="en-GB"/>
        </w:rPr>
        <w:t>different</w:t>
      </w:r>
      <w:r w:rsidR="00D36FCB">
        <w:rPr>
          <w:lang w:val="en-US" w:eastAsia="en-GB"/>
        </w:rPr>
        <w:t xml:space="preserve"> </w:t>
      </w:r>
      <w:r w:rsidR="004F382A">
        <w:rPr>
          <w:lang w:val="en-US" w:eastAsia="en-GB"/>
        </w:rPr>
        <w:t xml:space="preserve">is </w:t>
      </w:r>
      <w:r w:rsidR="00D36FCB">
        <w:rPr>
          <w:lang w:val="en-US" w:eastAsia="en-GB"/>
        </w:rPr>
        <w:t xml:space="preserve">it in comparison </w:t>
      </w:r>
      <w:r w:rsidR="00612B2F">
        <w:rPr>
          <w:lang w:val="en-US" w:eastAsia="en-GB"/>
        </w:rPr>
        <w:t>to</w:t>
      </w:r>
      <w:r w:rsidR="00D36FCB">
        <w:rPr>
          <w:lang w:val="en-US" w:eastAsia="en-GB"/>
        </w:rPr>
        <w:t xml:space="preserve"> </w:t>
      </w:r>
      <w:r w:rsidR="004F382A">
        <w:rPr>
          <w:lang w:val="en-US" w:eastAsia="en-GB"/>
        </w:rPr>
        <w:t xml:space="preserve">the </w:t>
      </w:r>
      <w:r w:rsidR="00D36FCB">
        <w:rPr>
          <w:lang w:val="en-US" w:eastAsia="en-GB"/>
        </w:rPr>
        <w:t xml:space="preserve">deep learning approach? The </w:t>
      </w:r>
      <w:r w:rsidR="002E1E81">
        <w:rPr>
          <w:lang w:val="en-US" w:eastAsia="en-GB"/>
        </w:rPr>
        <w:t>Deep Learning</w:t>
      </w:r>
      <w:r w:rsidR="00D36FCB">
        <w:rPr>
          <w:lang w:val="en-US" w:eastAsia="en-GB"/>
        </w:rPr>
        <w:t xml:space="preserve"> approach will require hundreds of completely hand-labeled images, </w:t>
      </w:r>
      <w:r w:rsidR="004F382A">
        <w:rPr>
          <w:lang w:val="en-US" w:eastAsia="en-GB"/>
        </w:rPr>
        <w:t xml:space="preserve">a </w:t>
      </w:r>
      <w:r w:rsidR="00D36FCB">
        <w:rPr>
          <w:lang w:val="en-US" w:eastAsia="en-GB"/>
        </w:rPr>
        <w:t xml:space="preserve">powerful workstation, and hours of training. The preliminary result can be observed only after a day. But segmentation of unseen data can be done relatively fast, with good generalization and accuracy. With </w:t>
      </w:r>
      <w:r w:rsidR="004F382A">
        <w:rPr>
          <w:lang w:val="en-US" w:eastAsia="en-GB"/>
        </w:rPr>
        <w:t xml:space="preserve">the </w:t>
      </w:r>
      <w:r w:rsidR="002E1E81">
        <w:rPr>
          <w:lang w:val="en-US" w:eastAsia="en-GB"/>
        </w:rPr>
        <w:t>Random Forest</w:t>
      </w:r>
      <w:r w:rsidR="00D36FCB">
        <w:rPr>
          <w:lang w:val="en-US" w:eastAsia="en-GB"/>
        </w:rPr>
        <w:t xml:space="preserve"> approach</w:t>
      </w:r>
      <w:r w:rsidR="004F382A">
        <w:rPr>
          <w:lang w:val="en-US" w:eastAsia="en-GB"/>
        </w:rPr>
        <w:t>,</w:t>
      </w:r>
      <w:r w:rsidR="00D36FCB">
        <w:rPr>
          <w:lang w:val="en-US" w:eastAsia="en-GB"/>
        </w:rPr>
        <w:t xml:space="preserve"> you can get the stack-wise result in less than a minute, depending on the stack size and number of features. The amount of data required can be equal to 3-4 labeled cells on 1 slice! The rest generalizes itself. But with simplicity comes underperformance – </w:t>
      </w:r>
      <w:r w:rsidR="002E1E81">
        <w:rPr>
          <w:lang w:val="en-US" w:eastAsia="en-GB"/>
        </w:rPr>
        <w:t>Random Forest</w:t>
      </w:r>
      <w:r w:rsidR="00D36FCB">
        <w:rPr>
          <w:lang w:val="en-US" w:eastAsia="en-GB"/>
        </w:rPr>
        <w:t xml:space="preserve"> lacks generalization for different images. The capacity of this classifier is limited, and features are not optimized for </w:t>
      </w:r>
      <w:r w:rsidR="00577A0B">
        <w:rPr>
          <w:lang w:val="en-US" w:eastAsia="en-GB"/>
        </w:rPr>
        <w:t xml:space="preserve">the </w:t>
      </w:r>
      <w:r w:rsidR="00D36FCB">
        <w:rPr>
          <w:lang w:val="en-US" w:eastAsia="en-GB"/>
        </w:rPr>
        <w:t xml:space="preserve">application and are selected mostly intuitively. </w:t>
      </w:r>
      <w:r w:rsidR="002E1E81">
        <w:rPr>
          <w:lang w:val="en-US" w:eastAsia="en-GB"/>
        </w:rPr>
        <w:t>Deep Learning</w:t>
      </w:r>
      <w:r w:rsidR="00D36FCB">
        <w:rPr>
          <w:lang w:val="en-US" w:eastAsia="en-GB"/>
        </w:rPr>
        <w:t xml:space="preserve"> approach on the other hand </w:t>
      </w:r>
      <w:r w:rsidR="00577A0B">
        <w:rPr>
          <w:lang w:val="en-US" w:eastAsia="en-GB"/>
        </w:rPr>
        <w:t>optimizes</w:t>
      </w:r>
      <w:r w:rsidR="00D36FCB">
        <w:rPr>
          <w:lang w:val="en-US" w:eastAsia="en-GB"/>
        </w:rPr>
        <w:t xml:space="preserve"> a huge number of feature extractors to be most efficient for selected </w:t>
      </w:r>
      <w:r w:rsidR="00F437F1">
        <w:rPr>
          <w:lang w:val="en-US" w:eastAsia="en-GB"/>
        </w:rPr>
        <w:t>applications</w:t>
      </w:r>
      <w:r w:rsidR="00D36FCB">
        <w:rPr>
          <w:lang w:val="en-US" w:eastAsia="en-GB"/>
        </w:rPr>
        <w:t xml:space="preserve"> and hence performs better. </w:t>
      </w:r>
    </w:p>
    <w:p w14:paraId="2AAB8EA6" w14:textId="6C7D9C4C" w:rsidR="005E0F99" w:rsidRDefault="00852380" w:rsidP="00922440">
      <w:pPr>
        <w:pStyle w:val="AbkVerz"/>
        <w:rPr>
          <w:lang w:val="en-US" w:eastAsia="en-GB"/>
        </w:rPr>
      </w:pPr>
      <w:r>
        <w:rPr>
          <w:lang w:val="en-US" w:eastAsia="en-GB"/>
        </w:rPr>
        <w:t>Random Forest</w:t>
      </w:r>
      <w:r w:rsidR="00D36FCB">
        <w:rPr>
          <w:lang w:val="en-US" w:eastAsia="en-GB"/>
        </w:rPr>
        <w:t xml:space="preserve"> can be used as a labeling aid for </w:t>
      </w:r>
      <w:r>
        <w:rPr>
          <w:lang w:val="en-US" w:eastAsia="en-GB"/>
        </w:rPr>
        <w:t>Deep Learning</w:t>
      </w:r>
      <w:r w:rsidR="00D36FCB">
        <w:rPr>
          <w:lang w:val="en-US" w:eastAsia="en-GB"/>
        </w:rPr>
        <w:t xml:space="preserve"> dataset creation</w:t>
      </w:r>
      <w:r w:rsidR="00500ED5">
        <w:rPr>
          <w:lang w:val="en-US" w:eastAsia="en-GB"/>
        </w:rPr>
        <w:t xml:space="preserve">. </w:t>
      </w:r>
      <w:r w:rsidR="00037DDC">
        <w:rPr>
          <w:lang w:val="en-US" w:eastAsia="en-GB"/>
        </w:rPr>
        <w:t xml:space="preserve">Human manual labeling </w:t>
      </w:r>
      <w:r w:rsidR="00726971">
        <w:rPr>
          <w:lang w:val="en-US" w:eastAsia="en-GB"/>
        </w:rPr>
        <w:t xml:space="preserve">of 3d microscopic images </w:t>
      </w:r>
      <w:r w:rsidR="00037DDC">
        <w:rPr>
          <w:lang w:val="en-US" w:eastAsia="en-GB"/>
        </w:rPr>
        <w:t>is a tedious task</w:t>
      </w:r>
      <w:r w:rsidR="005E6E61">
        <w:rPr>
          <w:lang w:val="en-US" w:eastAsia="en-GB"/>
        </w:rPr>
        <w:t>. It requires a great amount of time</w:t>
      </w:r>
      <w:r w:rsidR="00726971">
        <w:rPr>
          <w:lang w:val="en-US" w:eastAsia="en-GB"/>
        </w:rPr>
        <w:t xml:space="preserve"> and money to be invested. </w:t>
      </w:r>
      <w:r w:rsidR="00526BF9">
        <w:rPr>
          <w:lang w:val="en-US" w:eastAsia="en-GB"/>
        </w:rPr>
        <w:t xml:space="preserve">This routine </w:t>
      </w:r>
      <w:r w:rsidR="00EF23D5">
        <w:rPr>
          <w:lang w:val="en-US" w:eastAsia="en-GB"/>
        </w:rPr>
        <w:t>can</w:t>
      </w:r>
      <w:r w:rsidR="00526BF9">
        <w:rPr>
          <w:lang w:val="en-US" w:eastAsia="en-GB"/>
        </w:rPr>
        <w:t xml:space="preserve"> be simplified using </w:t>
      </w:r>
      <w:r w:rsidR="00EF23D5">
        <w:rPr>
          <w:lang w:val="en-US" w:eastAsia="en-GB"/>
        </w:rPr>
        <w:t xml:space="preserve">machine learning algorithms. </w:t>
      </w:r>
      <w:r w:rsidR="006C33C8">
        <w:rPr>
          <w:lang w:val="en-US" w:eastAsia="en-GB"/>
        </w:rPr>
        <w:t>Human aided software</w:t>
      </w:r>
      <w:r w:rsidR="00A47B43">
        <w:rPr>
          <w:lang w:val="en-US" w:eastAsia="en-GB"/>
        </w:rPr>
        <w:t xml:space="preserve"> might label data </w:t>
      </w:r>
      <w:r w:rsidR="004D262B">
        <w:rPr>
          <w:lang w:val="en-US" w:eastAsia="en-GB"/>
        </w:rPr>
        <w:t>at</w:t>
      </w:r>
      <w:r w:rsidR="002B13C0">
        <w:rPr>
          <w:lang w:val="en-US" w:eastAsia="en-GB"/>
        </w:rPr>
        <w:t xml:space="preserve"> </w:t>
      </w:r>
      <w:r w:rsidR="00023F7B">
        <w:rPr>
          <w:lang w:val="en-US" w:eastAsia="en-GB"/>
        </w:rPr>
        <w:t xml:space="preserve">a </w:t>
      </w:r>
      <w:r w:rsidR="002B13C0">
        <w:rPr>
          <w:lang w:val="en-US" w:eastAsia="en-GB"/>
        </w:rPr>
        <w:t xml:space="preserve">higher speed </w:t>
      </w:r>
      <w:r w:rsidR="00C32426">
        <w:rPr>
          <w:lang w:val="en-US" w:eastAsia="en-GB"/>
        </w:rPr>
        <w:t>than</w:t>
      </w:r>
      <w:r w:rsidR="002B13C0">
        <w:rPr>
          <w:lang w:val="en-US" w:eastAsia="en-GB"/>
        </w:rPr>
        <w:t xml:space="preserve"> conventional methods.</w:t>
      </w:r>
      <w:r w:rsidR="006C33C8">
        <w:rPr>
          <w:lang w:val="en-US" w:eastAsia="en-GB"/>
        </w:rPr>
        <w:t xml:space="preserve"> And </w:t>
      </w:r>
      <w:r w:rsidR="000E6EF3">
        <w:rPr>
          <w:lang w:val="en-US" w:eastAsia="en-GB"/>
        </w:rPr>
        <w:t xml:space="preserve">it </w:t>
      </w:r>
      <w:r w:rsidR="006C33C8">
        <w:rPr>
          <w:lang w:val="en-US" w:eastAsia="en-GB"/>
        </w:rPr>
        <w:t>requires less training time in comparison to deep-learning methods.</w:t>
      </w:r>
      <w:r w:rsidR="002B13C0">
        <w:rPr>
          <w:lang w:val="en-US" w:eastAsia="en-GB"/>
        </w:rPr>
        <w:t xml:space="preserve"> </w:t>
      </w:r>
      <w:r w:rsidR="000E6EF3">
        <w:rPr>
          <w:lang w:val="en-US" w:eastAsia="en-GB"/>
        </w:rPr>
        <w:t xml:space="preserve">Common open-source software like FIJI </w:t>
      </w:r>
      <w:r w:rsidR="00FC0D8B">
        <w:rPr>
          <w:lang w:val="en-US" w:eastAsia="en-GB"/>
        </w:rPr>
        <w:t xml:space="preserve">provides users with a </w:t>
      </w:r>
      <w:r w:rsidR="00C32426">
        <w:rPr>
          <w:lang w:val="en-US" w:eastAsia="en-GB"/>
        </w:rPr>
        <w:t>convenient</w:t>
      </w:r>
      <w:r w:rsidR="00FC0D8B">
        <w:rPr>
          <w:lang w:val="en-US" w:eastAsia="en-GB"/>
        </w:rPr>
        <w:t xml:space="preserve"> tool to segment 3d images and classify the respective </w:t>
      </w:r>
      <w:r w:rsidR="008844D4">
        <w:rPr>
          <w:lang w:val="en-US" w:eastAsia="en-GB"/>
        </w:rPr>
        <w:t>pixels</w:t>
      </w:r>
      <w:r w:rsidR="00C2508B">
        <w:rPr>
          <w:lang w:val="en-US" w:eastAsia="en-GB"/>
        </w:rPr>
        <w:t>.</w:t>
      </w:r>
      <w:r w:rsidR="008844D4">
        <w:rPr>
          <w:lang w:val="en-US" w:eastAsia="en-GB"/>
        </w:rPr>
        <w:t xml:space="preserve"> </w:t>
      </w:r>
    </w:p>
    <w:p w14:paraId="634A2F18" w14:textId="086CDE23" w:rsidR="00C11F0A" w:rsidRDefault="00C11F0A" w:rsidP="00D36FCB">
      <w:pPr>
        <w:rPr>
          <w:lang w:val="en-US"/>
        </w:rPr>
      </w:pPr>
      <w:r>
        <w:rPr>
          <w:lang w:val="en-US"/>
        </w:rPr>
        <w:t xml:space="preserve">In </w:t>
      </w:r>
      <w:r w:rsidR="001B7F64">
        <w:rPr>
          <w:lang w:val="en-US"/>
        </w:rPr>
        <w:t>future work, the segmentation masks will be used to identify single cells and isolate their volume from the rest for further investigation, such as</w:t>
      </w:r>
      <w:r>
        <w:rPr>
          <w:lang w:val="en-US"/>
        </w:rPr>
        <w:t xml:space="preserve"> their size, shape, intensity, and relative concentration in the infiltrate. This work might give a different perspective on the disease progress and understa</w:t>
      </w:r>
      <w:r w:rsidR="0081011A">
        <w:rPr>
          <w:lang w:val="en-US"/>
        </w:rPr>
        <w:t xml:space="preserve">nding </w:t>
      </w:r>
      <w:r w:rsidR="00023F7B">
        <w:rPr>
          <w:lang w:val="en-US"/>
        </w:rPr>
        <w:t>of</w:t>
      </w:r>
      <w:r w:rsidR="0081011A">
        <w:rPr>
          <w:lang w:val="en-US"/>
        </w:rPr>
        <w:t xml:space="preserve"> how the body’s defenses work </w:t>
      </w:r>
      <w:r w:rsidR="00244C37">
        <w:rPr>
          <w:lang w:val="en-US"/>
        </w:rPr>
        <w:t>overtime</w:t>
      </w:r>
      <w:r w:rsidR="0081011A">
        <w:rPr>
          <w:lang w:val="en-US"/>
        </w:rPr>
        <w:t xml:space="preserve"> in human colon tissue.</w:t>
      </w:r>
    </w:p>
    <w:p w14:paraId="3A374FCB" w14:textId="39735215" w:rsidR="00C37418" w:rsidRDefault="00C37418">
      <w:pPr>
        <w:spacing w:after="0" w:line="240" w:lineRule="auto"/>
        <w:jc w:val="left"/>
        <w:rPr>
          <w:lang w:val="en-US"/>
        </w:rPr>
      </w:pPr>
      <w:r>
        <w:rPr>
          <w:lang w:val="en-US"/>
        </w:rPr>
        <w:br w:type="page"/>
      </w:r>
    </w:p>
    <w:bookmarkStart w:id="139" w:name="_Toc101120039" w:displacedByCustomXml="next"/>
    <w:sdt>
      <w:sdtPr>
        <w:rPr>
          <w:rFonts w:ascii="Cambria" w:hAnsi="Cambria" w:cs="Times New Roman"/>
          <w:b w:val="0"/>
          <w:bCs w:val="0"/>
          <w:kern w:val="0"/>
          <w:sz w:val="24"/>
          <w:szCs w:val="24"/>
          <w:lang w:val="en-US"/>
        </w:rPr>
        <w:id w:val="-295918430"/>
        <w:docPartObj>
          <w:docPartGallery w:val="Bibliographies"/>
          <w:docPartUnique/>
        </w:docPartObj>
      </w:sdtPr>
      <w:sdtEndPr/>
      <w:sdtContent>
        <w:p w14:paraId="7C082478" w14:textId="3C61E95D" w:rsidR="004247C6" w:rsidRPr="006F29DA" w:rsidRDefault="00225C70">
          <w:pPr>
            <w:pStyle w:val="berschrift1"/>
            <w:rPr>
              <w:lang w:val="en-US"/>
            </w:rPr>
          </w:pPr>
          <w:r w:rsidRPr="006F29DA">
            <w:rPr>
              <w:lang w:val="en-US"/>
            </w:rPr>
            <w:t>References</w:t>
          </w:r>
          <w:bookmarkEnd w:id="139"/>
        </w:p>
        <w:sdt>
          <w:sdtPr>
            <w:rPr>
              <w:lang w:val="en-US"/>
            </w:rPr>
            <w:id w:val="111145805"/>
            <w:bibliography/>
          </w:sdtPr>
          <w:sdtEndPr/>
          <w:sdtContent>
            <w:p w14:paraId="75BC0AA2" w14:textId="77777777" w:rsidR="00546E1C" w:rsidRDefault="004247C6">
              <w:pPr>
                <w:rPr>
                  <w:rFonts w:ascii="Times New Roman" w:hAnsi="Times New Roman"/>
                  <w:noProof/>
                  <w:sz w:val="20"/>
                  <w:szCs w:val="20"/>
                </w:rPr>
              </w:pPr>
              <w:r w:rsidRPr="006F29DA">
                <w:rPr>
                  <w:lang w:val="en-US"/>
                </w:rPr>
                <w:fldChar w:fldCharType="begin"/>
              </w:r>
              <w:r w:rsidRPr="006F29DA">
                <w:rPr>
                  <w:lang w:val="en-US"/>
                </w:rPr>
                <w:instrText xml:space="preserve"> BIBLIOGRAPHY </w:instrText>
              </w:r>
              <w:r w:rsidRPr="006F29DA">
                <w:rPr>
                  <w:lang w:val="en-US"/>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6"/>
                <w:gridCol w:w="7560"/>
              </w:tblGrid>
              <w:tr w:rsidR="00546E1C" w14:paraId="5ECA000D" w14:textId="77777777">
                <w:trPr>
                  <w:divId w:val="2111462918"/>
                  <w:tblCellSpacing w:w="15" w:type="dxa"/>
                </w:trPr>
                <w:tc>
                  <w:tcPr>
                    <w:tcW w:w="50" w:type="pct"/>
                    <w:hideMark/>
                  </w:tcPr>
                  <w:p w14:paraId="27FA2911" w14:textId="17D8DDA7" w:rsidR="00546E1C" w:rsidRDefault="00546E1C">
                    <w:pPr>
                      <w:pStyle w:val="Literaturverzeichnis"/>
                      <w:rPr>
                        <w:noProof/>
                        <w:lang w:val="en-US"/>
                      </w:rPr>
                    </w:pPr>
                    <w:r>
                      <w:rPr>
                        <w:noProof/>
                        <w:lang w:val="en-US"/>
                      </w:rPr>
                      <w:t xml:space="preserve">[1] </w:t>
                    </w:r>
                  </w:p>
                </w:tc>
                <w:tc>
                  <w:tcPr>
                    <w:tcW w:w="0" w:type="auto"/>
                    <w:hideMark/>
                  </w:tcPr>
                  <w:p w14:paraId="43062BC5" w14:textId="77777777" w:rsidR="00546E1C" w:rsidRDefault="00546E1C">
                    <w:pPr>
                      <w:pStyle w:val="Literaturverzeichnis"/>
                      <w:rPr>
                        <w:noProof/>
                        <w:lang w:val="en-US"/>
                      </w:rPr>
                    </w:pPr>
                    <w:r>
                      <w:rPr>
                        <w:noProof/>
                        <w:lang w:val="en-US"/>
                      </w:rPr>
                      <w:t xml:space="preserve">C. K. A. S. M. V. T. P. B. C. F. K. J. C. A. C. K. J. Z. P. B. S. M. S. S. O. F. M. J. W. Kristina Scheibe, "Inhibiting Interleukin 36 Receptor Signaling Reduces Fibrosis in Mice With Chronic Intestinal Inflammation," </w:t>
                    </w:r>
                    <w:r>
                      <w:rPr>
                        <w:i/>
                        <w:iCs/>
                        <w:noProof/>
                        <w:lang w:val="en-US"/>
                      </w:rPr>
                      <w:t xml:space="preserve">Gastroenterology, </w:t>
                    </w:r>
                    <w:r>
                      <w:rPr>
                        <w:noProof/>
                        <w:lang w:val="en-US"/>
                      </w:rPr>
                      <w:t xml:space="preserve">vol. 156, no. 4, pp. A1-A22, e1-e18, 827-1224, 2019. </w:t>
                    </w:r>
                  </w:p>
                </w:tc>
              </w:tr>
              <w:tr w:rsidR="00546E1C" w:rsidRPr="00994183" w14:paraId="57275817" w14:textId="77777777">
                <w:trPr>
                  <w:divId w:val="2111462918"/>
                  <w:tblCellSpacing w:w="15" w:type="dxa"/>
                </w:trPr>
                <w:tc>
                  <w:tcPr>
                    <w:tcW w:w="50" w:type="pct"/>
                    <w:hideMark/>
                  </w:tcPr>
                  <w:p w14:paraId="0670EA9D" w14:textId="77777777" w:rsidR="00546E1C" w:rsidRDefault="00546E1C">
                    <w:pPr>
                      <w:pStyle w:val="Literaturverzeichnis"/>
                      <w:rPr>
                        <w:noProof/>
                        <w:lang w:val="en-US"/>
                      </w:rPr>
                    </w:pPr>
                    <w:r>
                      <w:rPr>
                        <w:noProof/>
                        <w:lang w:val="en-US"/>
                      </w:rPr>
                      <w:t xml:space="preserve">[2] </w:t>
                    </w:r>
                  </w:p>
                </w:tc>
                <w:tc>
                  <w:tcPr>
                    <w:tcW w:w="0" w:type="auto"/>
                    <w:hideMark/>
                  </w:tcPr>
                  <w:p w14:paraId="34E52E20" w14:textId="77777777" w:rsidR="00546E1C" w:rsidRDefault="00546E1C">
                    <w:pPr>
                      <w:pStyle w:val="Literaturverzeichnis"/>
                      <w:rPr>
                        <w:noProof/>
                        <w:lang w:val="en-US"/>
                      </w:rPr>
                    </w:pPr>
                    <w:r>
                      <w:rPr>
                        <w:noProof/>
                        <w:lang w:val="en-US"/>
                      </w:rPr>
                      <w:t xml:space="preserve">B. K. a. T. Q. Nguyen, "Random Forest With Learned Representations for Semantic Segmentation," </w:t>
                    </w:r>
                    <w:r>
                      <w:rPr>
                        <w:i/>
                        <w:iCs/>
                        <w:noProof/>
                        <w:lang w:val="en-US"/>
                      </w:rPr>
                      <w:t xml:space="preserve">IEEE Transactions on Image Processing, </w:t>
                    </w:r>
                    <w:r>
                      <w:rPr>
                        <w:noProof/>
                        <w:lang w:val="en-US"/>
                      </w:rPr>
                      <w:t xml:space="preserve">vol. 28, no. 7, pp. 3542-3555, 2019. </w:t>
                    </w:r>
                  </w:p>
                </w:tc>
              </w:tr>
              <w:tr w:rsidR="00546E1C" w:rsidRPr="00994183" w14:paraId="2C11E3CD" w14:textId="77777777">
                <w:trPr>
                  <w:divId w:val="2111462918"/>
                  <w:tblCellSpacing w:w="15" w:type="dxa"/>
                </w:trPr>
                <w:tc>
                  <w:tcPr>
                    <w:tcW w:w="50" w:type="pct"/>
                    <w:hideMark/>
                  </w:tcPr>
                  <w:p w14:paraId="1B6B5BB9" w14:textId="77777777" w:rsidR="00546E1C" w:rsidRDefault="00546E1C">
                    <w:pPr>
                      <w:pStyle w:val="Literaturverzeichnis"/>
                      <w:rPr>
                        <w:noProof/>
                        <w:lang w:val="en-US"/>
                      </w:rPr>
                    </w:pPr>
                    <w:r>
                      <w:rPr>
                        <w:noProof/>
                        <w:lang w:val="en-US"/>
                      </w:rPr>
                      <w:t xml:space="preserve">[3] </w:t>
                    </w:r>
                  </w:p>
                </w:tc>
                <w:tc>
                  <w:tcPr>
                    <w:tcW w:w="0" w:type="auto"/>
                    <w:hideMark/>
                  </w:tcPr>
                  <w:p w14:paraId="00AA9B3B" w14:textId="77777777" w:rsidR="00546E1C" w:rsidRDefault="00546E1C">
                    <w:pPr>
                      <w:pStyle w:val="Literaturverzeichnis"/>
                      <w:rPr>
                        <w:noProof/>
                        <w:lang w:val="en-US"/>
                      </w:rPr>
                    </w:pPr>
                    <w:r>
                      <w:rPr>
                        <w:noProof/>
                        <w:lang w:val="en-US"/>
                      </w:rPr>
                      <w:t xml:space="preserve">C. S. T. L. C. R. Andreas Maier, "A gentle introduction to deep learning in medical image processing," </w:t>
                    </w:r>
                    <w:r>
                      <w:rPr>
                        <w:i/>
                        <w:iCs/>
                        <w:noProof/>
                        <w:lang w:val="en-US"/>
                      </w:rPr>
                      <w:t xml:space="preserve">Zeitschrift für Medizinische Physik, </w:t>
                    </w:r>
                    <w:r>
                      <w:rPr>
                        <w:noProof/>
                        <w:lang w:val="en-US"/>
                      </w:rPr>
                      <w:t xml:space="preserve">vol. 29, no. 2, pp. 86-101, 2019. </w:t>
                    </w:r>
                  </w:p>
                </w:tc>
              </w:tr>
              <w:tr w:rsidR="00546E1C" w:rsidRPr="00994183" w14:paraId="60E21C1A" w14:textId="77777777">
                <w:trPr>
                  <w:divId w:val="2111462918"/>
                  <w:tblCellSpacing w:w="15" w:type="dxa"/>
                </w:trPr>
                <w:tc>
                  <w:tcPr>
                    <w:tcW w:w="50" w:type="pct"/>
                    <w:hideMark/>
                  </w:tcPr>
                  <w:p w14:paraId="455D003F" w14:textId="77777777" w:rsidR="00546E1C" w:rsidRDefault="00546E1C">
                    <w:pPr>
                      <w:pStyle w:val="Literaturverzeichnis"/>
                      <w:rPr>
                        <w:noProof/>
                        <w:lang w:val="en-US"/>
                      </w:rPr>
                    </w:pPr>
                    <w:r>
                      <w:rPr>
                        <w:noProof/>
                        <w:lang w:val="en-US"/>
                      </w:rPr>
                      <w:t xml:space="preserve">[4] </w:t>
                    </w:r>
                  </w:p>
                </w:tc>
                <w:tc>
                  <w:tcPr>
                    <w:tcW w:w="0" w:type="auto"/>
                    <w:hideMark/>
                  </w:tcPr>
                  <w:p w14:paraId="1BDF4EE3" w14:textId="77777777" w:rsidR="00546E1C" w:rsidRDefault="00546E1C">
                    <w:pPr>
                      <w:pStyle w:val="Literaturverzeichnis"/>
                      <w:rPr>
                        <w:noProof/>
                        <w:lang w:val="en-US"/>
                      </w:rPr>
                    </w:pPr>
                    <w:r>
                      <w:rPr>
                        <w:noProof/>
                        <w:lang w:val="en-US"/>
                      </w:rPr>
                      <w:t xml:space="preserve">J. A.-C. I. F. E. e. a. Schindelin, "Fiji: an open-source platform for biological-image analysis," </w:t>
                    </w:r>
                    <w:r>
                      <w:rPr>
                        <w:i/>
                        <w:iCs/>
                        <w:noProof/>
                        <w:lang w:val="en-US"/>
                      </w:rPr>
                      <w:t xml:space="preserve">Nature Methods, </w:t>
                    </w:r>
                    <w:r>
                      <w:rPr>
                        <w:noProof/>
                        <w:lang w:val="en-US"/>
                      </w:rPr>
                      <w:t xml:space="preserve">vol. 9, p. 676–682, 2012. </w:t>
                    </w:r>
                  </w:p>
                </w:tc>
              </w:tr>
              <w:tr w:rsidR="00546E1C" w:rsidRPr="00994183" w14:paraId="0E75FFA2" w14:textId="77777777">
                <w:trPr>
                  <w:divId w:val="2111462918"/>
                  <w:tblCellSpacing w:w="15" w:type="dxa"/>
                </w:trPr>
                <w:tc>
                  <w:tcPr>
                    <w:tcW w:w="50" w:type="pct"/>
                    <w:hideMark/>
                  </w:tcPr>
                  <w:p w14:paraId="5D5CEFC7" w14:textId="77777777" w:rsidR="00546E1C" w:rsidRDefault="00546E1C">
                    <w:pPr>
                      <w:pStyle w:val="Literaturverzeichnis"/>
                      <w:rPr>
                        <w:noProof/>
                        <w:lang w:val="en-US"/>
                      </w:rPr>
                    </w:pPr>
                    <w:r>
                      <w:rPr>
                        <w:noProof/>
                        <w:lang w:val="en-US"/>
                      </w:rPr>
                      <w:t xml:space="preserve">[5] </w:t>
                    </w:r>
                  </w:p>
                </w:tc>
                <w:tc>
                  <w:tcPr>
                    <w:tcW w:w="0" w:type="auto"/>
                    <w:hideMark/>
                  </w:tcPr>
                  <w:p w14:paraId="5167996E" w14:textId="77777777" w:rsidR="00546E1C" w:rsidRDefault="00546E1C">
                    <w:pPr>
                      <w:pStyle w:val="Literaturverzeichnis"/>
                      <w:rPr>
                        <w:noProof/>
                        <w:lang w:val="en-US"/>
                      </w:rPr>
                    </w:pPr>
                    <w:r>
                      <w:rPr>
                        <w:noProof/>
                        <w:lang w:val="en-US"/>
                      </w:rPr>
                      <w:t xml:space="preserve">M. Hall, "The WEKA data mining software: an update Share on," </w:t>
                    </w:r>
                    <w:r>
                      <w:rPr>
                        <w:i/>
                        <w:iCs/>
                        <w:noProof/>
                        <w:lang w:val="en-US"/>
                      </w:rPr>
                      <w:t xml:space="preserve">ACM SIGKDD Explorations Newsletter, </w:t>
                    </w:r>
                    <w:r>
                      <w:rPr>
                        <w:noProof/>
                        <w:lang w:val="en-US"/>
                      </w:rPr>
                      <w:t xml:space="preserve">vol. 11, no. 1, pp. 10-18, 2009. </w:t>
                    </w:r>
                  </w:p>
                </w:tc>
              </w:tr>
              <w:tr w:rsidR="00546E1C" w:rsidRPr="00994183" w14:paraId="75C111F8" w14:textId="77777777">
                <w:trPr>
                  <w:divId w:val="2111462918"/>
                  <w:tblCellSpacing w:w="15" w:type="dxa"/>
                </w:trPr>
                <w:tc>
                  <w:tcPr>
                    <w:tcW w:w="50" w:type="pct"/>
                    <w:hideMark/>
                  </w:tcPr>
                  <w:p w14:paraId="5FDCA831" w14:textId="77777777" w:rsidR="00546E1C" w:rsidRDefault="00546E1C">
                    <w:pPr>
                      <w:pStyle w:val="Literaturverzeichnis"/>
                      <w:rPr>
                        <w:noProof/>
                        <w:lang w:val="en-US"/>
                      </w:rPr>
                    </w:pPr>
                    <w:r>
                      <w:rPr>
                        <w:noProof/>
                        <w:lang w:val="en-US"/>
                      </w:rPr>
                      <w:t xml:space="preserve">[6] </w:t>
                    </w:r>
                  </w:p>
                </w:tc>
                <w:tc>
                  <w:tcPr>
                    <w:tcW w:w="0" w:type="auto"/>
                    <w:hideMark/>
                  </w:tcPr>
                  <w:p w14:paraId="2F2D3E70" w14:textId="77777777" w:rsidR="00546E1C" w:rsidRDefault="00546E1C">
                    <w:pPr>
                      <w:pStyle w:val="Literaturverzeichnis"/>
                      <w:rPr>
                        <w:noProof/>
                        <w:lang w:val="en-US"/>
                      </w:rPr>
                    </w:pPr>
                    <w:r>
                      <w:rPr>
                        <w:noProof/>
                        <w:lang w:val="en-US"/>
                      </w:rPr>
                      <w:t xml:space="preserve">C. R. H. a. K. J. M. a. S. J. v. d. W. a. R. G. a. P. V. a. D. C. a. E. W. a. J. T. a. S. B. a. N. J. Smit, "Array programming with NumPy," </w:t>
                    </w:r>
                    <w:r>
                      <w:rPr>
                        <w:i/>
                        <w:iCs/>
                        <w:noProof/>
                        <w:lang w:val="en-US"/>
                      </w:rPr>
                      <w:t xml:space="preserve">Nature, </w:t>
                    </w:r>
                    <w:r>
                      <w:rPr>
                        <w:noProof/>
                        <w:lang w:val="en-US"/>
                      </w:rPr>
                      <w:t xml:space="preserve">vol. 585, no. 7825, pp. 357-362, 2020. </w:t>
                    </w:r>
                  </w:p>
                </w:tc>
              </w:tr>
              <w:tr w:rsidR="00546E1C" w:rsidRPr="00994183" w14:paraId="652A1113" w14:textId="77777777">
                <w:trPr>
                  <w:divId w:val="2111462918"/>
                  <w:tblCellSpacing w:w="15" w:type="dxa"/>
                </w:trPr>
                <w:tc>
                  <w:tcPr>
                    <w:tcW w:w="50" w:type="pct"/>
                    <w:hideMark/>
                  </w:tcPr>
                  <w:p w14:paraId="0ADB5BA5" w14:textId="77777777" w:rsidR="00546E1C" w:rsidRDefault="00546E1C">
                    <w:pPr>
                      <w:pStyle w:val="Literaturverzeichnis"/>
                      <w:rPr>
                        <w:noProof/>
                        <w:lang w:val="en-US"/>
                      </w:rPr>
                    </w:pPr>
                    <w:r>
                      <w:rPr>
                        <w:noProof/>
                        <w:lang w:val="en-US"/>
                      </w:rPr>
                      <w:t xml:space="preserve">[7] </w:t>
                    </w:r>
                  </w:p>
                </w:tc>
                <w:tc>
                  <w:tcPr>
                    <w:tcW w:w="0" w:type="auto"/>
                    <w:hideMark/>
                  </w:tcPr>
                  <w:p w14:paraId="1C5788DC" w14:textId="77777777" w:rsidR="00546E1C" w:rsidRDefault="00546E1C">
                    <w:pPr>
                      <w:pStyle w:val="Literaturverzeichnis"/>
                      <w:rPr>
                        <w:noProof/>
                        <w:lang w:val="en-US"/>
                      </w:rPr>
                    </w:pPr>
                    <w:r>
                      <w:rPr>
                        <w:noProof/>
                        <w:lang w:val="en-US"/>
                      </w:rPr>
                      <w:t xml:space="preserve">J. D. Hunter, "Matplotlib: A 2D graphics environment," </w:t>
                    </w:r>
                    <w:r>
                      <w:rPr>
                        <w:i/>
                        <w:iCs/>
                        <w:noProof/>
                        <w:lang w:val="en-US"/>
                      </w:rPr>
                      <w:t xml:space="preserve">Computing in Science &amp; Engineering, </w:t>
                    </w:r>
                    <w:r>
                      <w:rPr>
                        <w:noProof/>
                        <w:lang w:val="en-US"/>
                      </w:rPr>
                      <w:t xml:space="preserve">vol. 9, no. 3, pp. 90-95, 2007. </w:t>
                    </w:r>
                  </w:p>
                </w:tc>
              </w:tr>
              <w:tr w:rsidR="00546E1C" w14:paraId="0DFB964F" w14:textId="77777777">
                <w:trPr>
                  <w:divId w:val="2111462918"/>
                  <w:tblCellSpacing w:w="15" w:type="dxa"/>
                </w:trPr>
                <w:tc>
                  <w:tcPr>
                    <w:tcW w:w="50" w:type="pct"/>
                    <w:hideMark/>
                  </w:tcPr>
                  <w:p w14:paraId="19DDE5BD" w14:textId="77777777" w:rsidR="00546E1C" w:rsidRDefault="00546E1C">
                    <w:pPr>
                      <w:pStyle w:val="Literaturverzeichnis"/>
                      <w:rPr>
                        <w:noProof/>
                        <w:lang w:val="en-US"/>
                      </w:rPr>
                    </w:pPr>
                    <w:r>
                      <w:rPr>
                        <w:noProof/>
                        <w:lang w:val="en-US"/>
                      </w:rPr>
                      <w:t xml:space="preserve">[8] </w:t>
                    </w:r>
                  </w:p>
                </w:tc>
                <w:tc>
                  <w:tcPr>
                    <w:tcW w:w="0" w:type="auto"/>
                    <w:hideMark/>
                  </w:tcPr>
                  <w:p w14:paraId="70C34359" w14:textId="77777777" w:rsidR="00546E1C" w:rsidRPr="00AB585D" w:rsidRDefault="00546E1C">
                    <w:pPr>
                      <w:pStyle w:val="Literaturverzeichnis"/>
                      <w:rPr>
                        <w:noProof/>
                      </w:rPr>
                    </w:pPr>
                    <w:r w:rsidRPr="00AB585D">
                      <w:rPr>
                        <w:noProof/>
                      </w:rPr>
                      <w:t xml:space="preserve">J. L. a. N.-I. J. a. B. F. a. W. J. D. a. Y. N. a. G. E. a. Y. T. a. t. s.-i. c. van der Walt Stefan and Schönberger, "scikit-image: image processing in Python," </w:t>
                    </w:r>
                    <w:r w:rsidRPr="00AB585D">
                      <w:rPr>
                        <w:i/>
                        <w:iCs/>
                        <w:noProof/>
                      </w:rPr>
                      <w:t xml:space="preserve">PeerJ, </w:t>
                    </w:r>
                    <w:r w:rsidRPr="00AB585D">
                      <w:rPr>
                        <w:noProof/>
                      </w:rPr>
                      <w:t xml:space="preserve">vol. 2, p. e453, 2014. </w:t>
                    </w:r>
                  </w:p>
                </w:tc>
              </w:tr>
              <w:tr w:rsidR="00546E1C" w:rsidRPr="00994183" w14:paraId="1F72F250" w14:textId="77777777">
                <w:trPr>
                  <w:divId w:val="2111462918"/>
                  <w:tblCellSpacing w:w="15" w:type="dxa"/>
                </w:trPr>
                <w:tc>
                  <w:tcPr>
                    <w:tcW w:w="50" w:type="pct"/>
                    <w:hideMark/>
                  </w:tcPr>
                  <w:p w14:paraId="07C21A9C" w14:textId="77777777" w:rsidR="00546E1C" w:rsidRDefault="00546E1C">
                    <w:pPr>
                      <w:pStyle w:val="Literaturverzeichnis"/>
                      <w:rPr>
                        <w:noProof/>
                        <w:lang w:val="en-US"/>
                      </w:rPr>
                    </w:pPr>
                    <w:r>
                      <w:rPr>
                        <w:noProof/>
                        <w:lang w:val="en-US"/>
                      </w:rPr>
                      <w:t xml:space="preserve">[9] </w:t>
                    </w:r>
                  </w:p>
                </w:tc>
                <w:tc>
                  <w:tcPr>
                    <w:tcW w:w="0" w:type="auto"/>
                    <w:hideMark/>
                  </w:tcPr>
                  <w:p w14:paraId="3C839835" w14:textId="77777777" w:rsidR="00546E1C" w:rsidRDefault="00546E1C">
                    <w:pPr>
                      <w:pStyle w:val="Literaturverzeichnis"/>
                      <w:rPr>
                        <w:noProof/>
                        <w:lang w:val="en-US"/>
                      </w:rPr>
                    </w:pPr>
                    <w:r>
                      <w:rPr>
                        <w:noProof/>
                        <w:lang w:val="en-US"/>
                      </w:rPr>
                      <w:t xml:space="preserve">K. A. J. J. R. a. R. Z. Andrew H. Fischer, Hematoxylin and Eosin Staining of Tissue and Cell Sections, Cold Spring Harbor Laboratory Press, 2008. </w:t>
                    </w:r>
                  </w:p>
                </w:tc>
              </w:tr>
            </w:tbl>
            <w:p w14:paraId="17C69E5D" w14:textId="77777777" w:rsidR="00546E1C" w:rsidRPr="00AB585D" w:rsidRDefault="00546E1C">
              <w:pPr>
                <w:divId w:val="2111462918"/>
                <w:rPr>
                  <w:noProof/>
                  <w:lang w:val="en-US"/>
                </w:rPr>
              </w:pPr>
            </w:p>
            <w:p w14:paraId="5F6C1C75" w14:textId="458A99CB" w:rsidR="004247C6" w:rsidRPr="006F29DA" w:rsidRDefault="004247C6">
              <w:pPr>
                <w:rPr>
                  <w:lang w:val="en-US"/>
                </w:rPr>
              </w:pPr>
              <w:r w:rsidRPr="006F29DA">
                <w:rPr>
                  <w:b/>
                  <w:bCs/>
                  <w:noProof/>
                  <w:lang w:val="en-US"/>
                </w:rPr>
                <w:fldChar w:fldCharType="end"/>
              </w:r>
            </w:p>
          </w:sdtContent>
        </w:sdt>
      </w:sdtContent>
    </w:sdt>
    <w:p w14:paraId="251968CD" w14:textId="405E4C6E" w:rsidR="0042359E" w:rsidRPr="006F29DA" w:rsidRDefault="0042359E" w:rsidP="00E41E8F">
      <w:pPr>
        <w:spacing w:after="0" w:line="240" w:lineRule="auto"/>
        <w:jc w:val="left"/>
        <w:rPr>
          <w:lang w:val="en-US"/>
        </w:rPr>
        <w:sectPr w:rsidR="0042359E" w:rsidRPr="006F29DA" w:rsidSect="00222254">
          <w:headerReference w:type="even" r:id="rId35"/>
          <w:headerReference w:type="default" r:id="rId36"/>
          <w:pgSz w:w="11906" w:h="16838" w:code="9"/>
          <w:pgMar w:top="2098" w:right="1985" w:bottom="2552" w:left="1985" w:header="1418" w:footer="1418" w:gutter="0"/>
          <w:cols w:space="708"/>
          <w:titlePg/>
          <w:docGrid w:linePitch="360"/>
        </w:sectPr>
      </w:pPr>
    </w:p>
    <w:p w14:paraId="251968D2" w14:textId="533A7758" w:rsidR="00E0537D" w:rsidRPr="006F29DA" w:rsidRDefault="00C37418" w:rsidP="002565F0">
      <w:pPr>
        <w:pStyle w:val="berschrift1"/>
        <w:rPr>
          <w:lang w:val="en-US"/>
        </w:rPr>
        <w:sectPr w:rsidR="00E0537D" w:rsidRPr="006F29DA" w:rsidSect="00222254">
          <w:pgSz w:w="11906" w:h="16838" w:code="9"/>
          <w:pgMar w:top="2098" w:right="1985" w:bottom="2552" w:left="1985" w:header="1418" w:footer="1418" w:gutter="0"/>
          <w:cols w:space="708"/>
          <w:titlePg/>
          <w:docGrid w:linePitch="360"/>
        </w:sectPr>
      </w:pPr>
      <w:bookmarkStart w:id="140" w:name="_Toc101120040"/>
      <w:r>
        <w:rPr>
          <w:lang w:val="en-US"/>
        </w:rPr>
        <w:lastRenderedPageBreak/>
        <w:t>A</w:t>
      </w:r>
      <w:r w:rsidR="002669E6" w:rsidRPr="006F29DA">
        <w:rPr>
          <w:lang w:val="en-US"/>
        </w:rPr>
        <w:t>ppendix</w:t>
      </w:r>
      <w:bookmarkEnd w:id="140"/>
    </w:p>
    <w:p w14:paraId="251968D3" w14:textId="77777777" w:rsidR="00937719" w:rsidRPr="006F29DA" w:rsidRDefault="00937719" w:rsidP="00937719">
      <w:pPr>
        <w:rPr>
          <w:lang w:val="en-US"/>
        </w:rPr>
      </w:pPr>
    </w:p>
    <w:p w14:paraId="251968D4" w14:textId="77777777" w:rsidR="00937719" w:rsidRPr="006F29DA" w:rsidRDefault="00A7489A" w:rsidP="00F53BC1">
      <w:pPr>
        <w:pStyle w:val="berschrift1ohneNum"/>
        <w:rPr>
          <w:lang w:val="en-US"/>
        </w:rPr>
      </w:pPr>
      <w:r w:rsidRPr="006F29DA">
        <w:rPr>
          <w:lang w:val="en-US"/>
        </w:rPr>
        <w:t>Curriculum vitae</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35"/>
        <w:gridCol w:w="5601"/>
      </w:tblGrid>
      <w:tr w:rsidR="00937719" w:rsidRPr="006F29DA" w14:paraId="251968D7" w14:textId="77777777" w:rsidTr="00A7489A">
        <w:tc>
          <w:tcPr>
            <w:tcW w:w="2335" w:type="dxa"/>
          </w:tcPr>
          <w:p w14:paraId="251968D5" w14:textId="77777777" w:rsidR="00937719" w:rsidRPr="006F29DA" w:rsidRDefault="00A7489A" w:rsidP="00A7489A">
            <w:pPr>
              <w:pStyle w:val="berschrift4"/>
              <w:rPr>
                <w:lang w:val="en-US"/>
              </w:rPr>
            </w:pPr>
            <w:r w:rsidRPr="006F29DA">
              <w:rPr>
                <w:lang w:val="en-US"/>
              </w:rPr>
              <w:t>Personal Details</w:t>
            </w:r>
          </w:p>
        </w:tc>
        <w:tc>
          <w:tcPr>
            <w:tcW w:w="5601" w:type="dxa"/>
          </w:tcPr>
          <w:p w14:paraId="251968D6" w14:textId="77777777" w:rsidR="00937719" w:rsidRPr="006F29DA" w:rsidRDefault="00937719" w:rsidP="002C6031">
            <w:pPr>
              <w:pStyle w:val="berschrift4"/>
              <w:rPr>
                <w:lang w:val="en-US"/>
              </w:rPr>
            </w:pPr>
          </w:p>
        </w:tc>
      </w:tr>
      <w:tr w:rsidR="00924038" w:rsidRPr="006F29DA" w14:paraId="251968DA" w14:textId="77777777" w:rsidTr="00A7489A">
        <w:tc>
          <w:tcPr>
            <w:tcW w:w="2335" w:type="dxa"/>
          </w:tcPr>
          <w:p w14:paraId="251968D8" w14:textId="77777777" w:rsidR="00924038" w:rsidRPr="006F29DA" w:rsidRDefault="00924038" w:rsidP="00116B89">
            <w:pPr>
              <w:rPr>
                <w:rFonts w:ascii="Corbel" w:hAnsi="Corbel"/>
                <w:lang w:val="en-US"/>
              </w:rPr>
            </w:pPr>
            <w:r w:rsidRPr="006F29DA">
              <w:rPr>
                <w:rFonts w:ascii="Corbel" w:hAnsi="Corbel"/>
                <w:lang w:val="en-US"/>
              </w:rPr>
              <w:t>Name</w:t>
            </w:r>
          </w:p>
        </w:tc>
        <w:tc>
          <w:tcPr>
            <w:tcW w:w="5601" w:type="dxa"/>
          </w:tcPr>
          <w:p w14:paraId="251968D9" w14:textId="18657E00" w:rsidR="00924038" w:rsidRPr="006F29DA" w:rsidRDefault="002565F0" w:rsidP="00116B89">
            <w:pPr>
              <w:rPr>
                <w:b/>
                <w:lang w:val="en-US"/>
              </w:rPr>
            </w:pPr>
            <w:r w:rsidRPr="006F29DA">
              <w:rPr>
                <w:b/>
                <w:lang w:val="en-US"/>
              </w:rPr>
              <w:t>Sergei Dobrovolskii</w:t>
            </w:r>
          </w:p>
        </w:tc>
      </w:tr>
      <w:tr w:rsidR="00924038" w:rsidRPr="006F29DA" w14:paraId="251968DD" w14:textId="77777777" w:rsidTr="00A7489A">
        <w:tc>
          <w:tcPr>
            <w:tcW w:w="2335" w:type="dxa"/>
          </w:tcPr>
          <w:p w14:paraId="251968DB" w14:textId="77777777" w:rsidR="00924038" w:rsidRPr="006F29DA" w:rsidRDefault="00A7489A" w:rsidP="0093221C">
            <w:pPr>
              <w:jc w:val="left"/>
              <w:rPr>
                <w:rFonts w:ascii="Corbel" w:hAnsi="Corbel"/>
                <w:lang w:val="en-US"/>
              </w:rPr>
            </w:pPr>
            <w:r w:rsidRPr="006F29DA">
              <w:rPr>
                <w:rFonts w:ascii="Corbel" w:hAnsi="Corbel"/>
                <w:lang w:val="en-US"/>
              </w:rPr>
              <w:t>Date and place of birth</w:t>
            </w:r>
            <w:r w:rsidR="00924038" w:rsidRPr="006F29DA">
              <w:rPr>
                <w:rFonts w:ascii="Corbel" w:hAnsi="Corbel"/>
                <w:lang w:val="en-US"/>
              </w:rPr>
              <w:t xml:space="preserve"> </w:t>
            </w:r>
          </w:p>
        </w:tc>
        <w:tc>
          <w:tcPr>
            <w:tcW w:w="5601" w:type="dxa"/>
          </w:tcPr>
          <w:p w14:paraId="251968DC" w14:textId="0D36C064" w:rsidR="00924038" w:rsidRPr="006F29DA" w:rsidRDefault="002565F0" w:rsidP="00504DFF">
            <w:pPr>
              <w:rPr>
                <w:lang w:val="en-US"/>
              </w:rPr>
            </w:pPr>
            <w:r w:rsidRPr="006F29DA">
              <w:rPr>
                <w:lang w:val="en-US"/>
              </w:rPr>
              <w:t>03.02.1996 in Moscow</w:t>
            </w:r>
          </w:p>
        </w:tc>
      </w:tr>
      <w:tr w:rsidR="00924038" w:rsidRPr="006F29DA" w14:paraId="251968E1" w14:textId="77777777" w:rsidTr="00A7489A">
        <w:tc>
          <w:tcPr>
            <w:tcW w:w="2335" w:type="dxa"/>
          </w:tcPr>
          <w:p w14:paraId="251968DE" w14:textId="77777777" w:rsidR="00924038" w:rsidRPr="006F29DA" w:rsidRDefault="00924038" w:rsidP="00A7489A">
            <w:pPr>
              <w:rPr>
                <w:rFonts w:ascii="Corbel" w:hAnsi="Corbel"/>
                <w:lang w:val="en-US"/>
              </w:rPr>
            </w:pPr>
            <w:proofErr w:type="spellStart"/>
            <w:r w:rsidRPr="006F29DA">
              <w:rPr>
                <w:rFonts w:ascii="Corbel" w:hAnsi="Corbel"/>
                <w:lang w:val="en-US"/>
              </w:rPr>
              <w:t>Adress</w:t>
            </w:r>
            <w:proofErr w:type="spellEnd"/>
          </w:p>
        </w:tc>
        <w:tc>
          <w:tcPr>
            <w:tcW w:w="5601" w:type="dxa"/>
          </w:tcPr>
          <w:p w14:paraId="251968E0" w14:textId="2AEF0B83" w:rsidR="00924038" w:rsidRPr="006F29DA" w:rsidRDefault="00FB7A45" w:rsidP="00504DFF">
            <w:pPr>
              <w:rPr>
                <w:lang w:val="en-US"/>
              </w:rPr>
            </w:pPr>
            <w:proofErr w:type="spellStart"/>
            <w:r w:rsidRPr="006F29DA">
              <w:rPr>
                <w:lang w:val="en-US"/>
              </w:rPr>
              <w:t>Koldestraße</w:t>
            </w:r>
            <w:proofErr w:type="spellEnd"/>
            <w:r w:rsidRPr="006F29DA">
              <w:rPr>
                <w:lang w:val="en-US"/>
              </w:rPr>
              <w:t xml:space="preserve"> 10, 91052 Erlangen</w:t>
            </w:r>
          </w:p>
        </w:tc>
      </w:tr>
      <w:tr w:rsidR="00924038" w:rsidRPr="006F29DA" w14:paraId="251968E4" w14:textId="77777777" w:rsidTr="00A7489A">
        <w:tc>
          <w:tcPr>
            <w:tcW w:w="2335" w:type="dxa"/>
          </w:tcPr>
          <w:p w14:paraId="251968E2" w14:textId="77777777" w:rsidR="00924038" w:rsidRPr="006F29DA" w:rsidRDefault="00924038" w:rsidP="00504DFF">
            <w:pPr>
              <w:rPr>
                <w:rFonts w:ascii="Corbel" w:hAnsi="Corbel"/>
                <w:lang w:val="en-US"/>
              </w:rPr>
            </w:pPr>
            <w:r w:rsidRPr="006F29DA">
              <w:rPr>
                <w:rFonts w:ascii="Corbel" w:hAnsi="Corbel"/>
                <w:lang w:val="en-US"/>
              </w:rPr>
              <w:t>Email</w:t>
            </w:r>
          </w:p>
        </w:tc>
        <w:tc>
          <w:tcPr>
            <w:tcW w:w="5601" w:type="dxa"/>
          </w:tcPr>
          <w:p w14:paraId="251968E3" w14:textId="4875538C" w:rsidR="00924038" w:rsidRPr="006F29DA" w:rsidRDefault="0093221C" w:rsidP="00504DFF">
            <w:pPr>
              <w:rPr>
                <w:lang w:val="en-US"/>
              </w:rPr>
            </w:pPr>
            <w:r w:rsidRPr="006F29DA">
              <w:rPr>
                <w:lang w:val="en-US"/>
              </w:rPr>
              <w:t>d</w:t>
            </w:r>
            <w:r w:rsidR="00FB7A45" w:rsidRPr="006F29DA">
              <w:rPr>
                <w:lang w:val="en-US"/>
              </w:rPr>
              <w:t>obrik4ever</w:t>
            </w:r>
            <w:r w:rsidR="00924038" w:rsidRPr="006F29DA">
              <w:rPr>
                <w:lang w:val="en-US"/>
              </w:rPr>
              <w:t>@gmail.com</w:t>
            </w:r>
          </w:p>
        </w:tc>
      </w:tr>
      <w:tr w:rsidR="00924038" w:rsidRPr="006F29DA" w14:paraId="251968E7" w14:textId="77777777" w:rsidTr="00A7489A">
        <w:tc>
          <w:tcPr>
            <w:tcW w:w="2335" w:type="dxa"/>
          </w:tcPr>
          <w:p w14:paraId="251968E5" w14:textId="77777777" w:rsidR="00924038" w:rsidRPr="006F29DA" w:rsidRDefault="00833A1D" w:rsidP="00504DFF">
            <w:pPr>
              <w:rPr>
                <w:rFonts w:ascii="Corbel" w:hAnsi="Corbel"/>
                <w:lang w:val="en-US"/>
              </w:rPr>
            </w:pPr>
            <w:proofErr w:type="spellStart"/>
            <w:r w:rsidRPr="006F29DA">
              <w:rPr>
                <w:rFonts w:ascii="Corbel" w:hAnsi="Corbel"/>
                <w:lang w:val="en-US"/>
              </w:rPr>
              <w:t>Telefon</w:t>
            </w:r>
            <w:proofErr w:type="spellEnd"/>
          </w:p>
        </w:tc>
        <w:tc>
          <w:tcPr>
            <w:tcW w:w="5601" w:type="dxa"/>
          </w:tcPr>
          <w:p w14:paraId="251968E6" w14:textId="2EFF3EEE" w:rsidR="00924038" w:rsidRPr="006F29DA" w:rsidRDefault="00F304A9" w:rsidP="003403AC">
            <w:pPr>
              <w:pStyle w:val="KeinLeerraum"/>
              <w:rPr>
                <w:lang w:val="en-US"/>
              </w:rPr>
            </w:pPr>
            <w:r w:rsidRPr="006F29DA">
              <w:rPr>
                <w:lang w:val="en-US"/>
              </w:rPr>
              <w:t>1516 3610896</w:t>
            </w:r>
          </w:p>
        </w:tc>
      </w:tr>
      <w:tr w:rsidR="00924038" w:rsidRPr="006F29DA" w14:paraId="251968EA" w14:textId="77777777" w:rsidTr="00A7489A">
        <w:tc>
          <w:tcPr>
            <w:tcW w:w="2335" w:type="dxa"/>
          </w:tcPr>
          <w:p w14:paraId="251968E8" w14:textId="77777777" w:rsidR="00924038" w:rsidRPr="006F29DA" w:rsidRDefault="00A7489A" w:rsidP="002C6031">
            <w:pPr>
              <w:pStyle w:val="berschrift4"/>
              <w:rPr>
                <w:lang w:val="en-US"/>
              </w:rPr>
            </w:pPr>
            <w:r w:rsidRPr="006F29DA">
              <w:rPr>
                <w:lang w:val="en-US"/>
              </w:rPr>
              <w:t>Education</w:t>
            </w:r>
          </w:p>
        </w:tc>
        <w:tc>
          <w:tcPr>
            <w:tcW w:w="5601" w:type="dxa"/>
          </w:tcPr>
          <w:p w14:paraId="251968E9" w14:textId="77777777" w:rsidR="00924038" w:rsidRPr="006F29DA" w:rsidRDefault="00924038" w:rsidP="002C6031">
            <w:pPr>
              <w:pStyle w:val="berschrift4"/>
              <w:rPr>
                <w:lang w:val="en-US"/>
              </w:rPr>
            </w:pPr>
          </w:p>
        </w:tc>
      </w:tr>
      <w:tr w:rsidR="00924038" w:rsidRPr="006F29DA" w14:paraId="251968EE" w14:textId="77777777" w:rsidTr="00A7489A">
        <w:tc>
          <w:tcPr>
            <w:tcW w:w="2335" w:type="dxa"/>
          </w:tcPr>
          <w:p w14:paraId="251968EB" w14:textId="1FCC984C" w:rsidR="00924038" w:rsidRPr="006F29DA" w:rsidRDefault="00212ACB" w:rsidP="00A7489A">
            <w:pPr>
              <w:rPr>
                <w:rFonts w:ascii="Corbel" w:hAnsi="Corbel"/>
                <w:lang w:val="en-US"/>
              </w:rPr>
            </w:pPr>
            <w:r w:rsidRPr="006F29DA">
              <w:rPr>
                <w:rFonts w:ascii="Corbel" w:hAnsi="Corbel"/>
                <w:lang w:val="en-US"/>
              </w:rPr>
              <w:t>10</w:t>
            </w:r>
            <w:r w:rsidR="00924038" w:rsidRPr="006F29DA">
              <w:rPr>
                <w:rFonts w:ascii="Corbel" w:hAnsi="Corbel"/>
                <w:lang w:val="en-US"/>
              </w:rPr>
              <w:t>/20</w:t>
            </w:r>
            <w:r w:rsidRPr="006F29DA">
              <w:rPr>
                <w:rFonts w:ascii="Corbel" w:hAnsi="Corbel"/>
                <w:lang w:val="en-US"/>
              </w:rPr>
              <w:t>19</w:t>
            </w:r>
            <w:r w:rsidR="00747F86" w:rsidRPr="006F29DA">
              <w:rPr>
                <w:rFonts w:ascii="Corbel" w:hAnsi="Corbel"/>
                <w:lang w:val="en-US"/>
              </w:rPr>
              <w:t xml:space="preserve"> </w:t>
            </w:r>
            <w:r w:rsidR="00924038" w:rsidRPr="006F29DA">
              <w:rPr>
                <w:rFonts w:ascii="Corbel" w:hAnsi="Corbel"/>
                <w:lang w:val="en-US"/>
              </w:rPr>
              <w:t xml:space="preserve">– </w:t>
            </w:r>
            <w:r w:rsidR="00A7489A" w:rsidRPr="006F29DA">
              <w:rPr>
                <w:rFonts w:ascii="Corbel" w:hAnsi="Corbel"/>
                <w:lang w:val="en-US"/>
              </w:rPr>
              <w:t>present</w:t>
            </w:r>
          </w:p>
        </w:tc>
        <w:tc>
          <w:tcPr>
            <w:tcW w:w="5601" w:type="dxa"/>
          </w:tcPr>
          <w:p w14:paraId="251968EC" w14:textId="318225FE" w:rsidR="00924038" w:rsidRPr="006F29DA" w:rsidRDefault="00A7489A" w:rsidP="00504DFF">
            <w:pPr>
              <w:pStyle w:val="KeinLeerraum"/>
              <w:rPr>
                <w:lang w:val="en-US"/>
              </w:rPr>
            </w:pPr>
            <w:r w:rsidRPr="006F29DA">
              <w:rPr>
                <w:lang w:val="en-US"/>
              </w:rPr>
              <w:t>Master program</w:t>
            </w:r>
            <w:r w:rsidR="00924038" w:rsidRPr="006F29DA">
              <w:rPr>
                <w:lang w:val="en-US"/>
              </w:rPr>
              <w:t xml:space="preserve"> </w:t>
            </w:r>
            <w:r w:rsidR="00F304A9" w:rsidRPr="006F29DA">
              <w:rPr>
                <w:lang w:val="en-US"/>
              </w:rPr>
              <w:t>Advanced Optical Technologies</w:t>
            </w:r>
            <w:r w:rsidR="00924038" w:rsidRPr="006F29DA">
              <w:rPr>
                <w:lang w:val="en-US"/>
              </w:rPr>
              <w:t xml:space="preserve">, </w:t>
            </w:r>
          </w:p>
          <w:p w14:paraId="251968ED" w14:textId="77777777" w:rsidR="00924038" w:rsidRPr="00271147" w:rsidRDefault="00924038" w:rsidP="00504DFF">
            <w:proofErr w:type="gramStart"/>
            <w:r w:rsidRPr="00271147">
              <w:t>Friedrich Alexander Universität</w:t>
            </w:r>
            <w:proofErr w:type="gramEnd"/>
            <w:r w:rsidRPr="00271147">
              <w:t xml:space="preserve"> Erlangen-Nürnberg</w:t>
            </w:r>
          </w:p>
        </w:tc>
      </w:tr>
      <w:tr w:rsidR="00924038" w:rsidRPr="00994183" w14:paraId="251968F2" w14:textId="77777777" w:rsidTr="00A7489A">
        <w:tc>
          <w:tcPr>
            <w:tcW w:w="2335" w:type="dxa"/>
          </w:tcPr>
          <w:p w14:paraId="251968EF" w14:textId="6162F2A3" w:rsidR="00924038" w:rsidRPr="006F29DA" w:rsidRDefault="00CD78E1" w:rsidP="00504DFF">
            <w:pPr>
              <w:rPr>
                <w:rFonts w:ascii="Corbel" w:hAnsi="Corbel"/>
                <w:lang w:val="en-US"/>
              </w:rPr>
            </w:pPr>
            <w:r w:rsidRPr="006F29DA">
              <w:rPr>
                <w:rFonts w:ascii="Corbel" w:hAnsi="Corbel"/>
                <w:lang w:val="en-US"/>
              </w:rPr>
              <w:t>09</w:t>
            </w:r>
            <w:r w:rsidR="00EC06D1" w:rsidRPr="006F29DA">
              <w:rPr>
                <w:rFonts w:ascii="Corbel" w:hAnsi="Corbel"/>
                <w:lang w:val="en-US"/>
              </w:rPr>
              <w:t>/201</w:t>
            </w:r>
            <w:r w:rsidRPr="006F29DA">
              <w:rPr>
                <w:rFonts w:ascii="Corbel" w:hAnsi="Corbel"/>
                <w:lang w:val="en-US"/>
              </w:rPr>
              <w:t>7</w:t>
            </w:r>
            <w:r w:rsidR="00212ACB" w:rsidRPr="006F29DA">
              <w:rPr>
                <w:rFonts w:ascii="Corbel" w:hAnsi="Corbel"/>
                <w:lang w:val="en-US"/>
              </w:rPr>
              <w:t xml:space="preserve"> </w:t>
            </w:r>
            <w:r w:rsidRPr="006F29DA">
              <w:rPr>
                <w:rFonts w:ascii="Corbel" w:hAnsi="Corbel"/>
                <w:lang w:val="en-US"/>
              </w:rPr>
              <w:t>–</w:t>
            </w:r>
            <w:r w:rsidR="00212ACB" w:rsidRPr="006F29DA">
              <w:rPr>
                <w:rFonts w:ascii="Corbel" w:hAnsi="Corbel"/>
                <w:lang w:val="en-US"/>
              </w:rPr>
              <w:t xml:space="preserve"> </w:t>
            </w:r>
            <w:r w:rsidRPr="006F29DA">
              <w:rPr>
                <w:rFonts w:ascii="Corbel" w:hAnsi="Corbel"/>
                <w:lang w:val="en-US"/>
              </w:rPr>
              <w:t>07/</w:t>
            </w:r>
            <w:r w:rsidR="00212ACB" w:rsidRPr="006F29DA">
              <w:rPr>
                <w:rFonts w:ascii="Corbel" w:hAnsi="Corbel"/>
                <w:lang w:val="en-US"/>
              </w:rPr>
              <w:t>20</w:t>
            </w:r>
            <w:r w:rsidRPr="006F29DA">
              <w:rPr>
                <w:rFonts w:ascii="Corbel" w:hAnsi="Corbel"/>
                <w:lang w:val="en-US"/>
              </w:rPr>
              <w:t>18</w:t>
            </w:r>
          </w:p>
        </w:tc>
        <w:tc>
          <w:tcPr>
            <w:tcW w:w="5601" w:type="dxa"/>
          </w:tcPr>
          <w:p w14:paraId="251968F0" w14:textId="77777777" w:rsidR="00924038" w:rsidRPr="006F29DA" w:rsidRDefault="00924038" w:rsidP="00504DFF">
            <w:pPr>
              <w:pStyle w:val="KeinLeerraum"/>
              <w:rPr>
                <w:i/>
                <w:lang w:val="en-US"/>
              </w:rPr>
            </w:pPr>
            <w:r w:rsidRPr="006F29DA">
              <w:rPr>
                <w:i/>
                <w:lang w:val="en-US"/>
              </w:rPr>
              <w:t>Bachelor of Science (B.Sc.)</w:t>
            </w:r>
          </w:p>
          <w:p w14:paraId="251968F1" w14:textId="75A9F6EB" w:rsidR="00924038" w:rsidRPr="006F29DA" w:rsidRDefault="00924038" w:rsidP="00A7489A">
            <w:pPr>
              <w:rPr>
                <w:lang w:val="en-US"/>
              </w:rPr>
            </w:pPr>
            <w:r w:rsidRPr="006F29DA">
              <w:rPr>
                <w:lang w:val="en-US"/>
              </w:rPr>
              <w:t>Bachelor</w:t>
            </w:r>
            <w:r w:rsidR="00A7489A" w:rsidRPr="006F29DA">
              <w:rPr>
                <w:lang w:val="en-US"/>
              </w:rPr>
              <w:t xml:space="preserve"> Thesis</w:t>
            </w:r>
            <w:r w:rsidRPr="006F29DA">
              <w:rPr>
                <w:lang w:val="en-US"/>
              </w:rPr>
              <w:t>: “</w:t>
            </w:r>
            <w:r w:rsidR="009A75F5" w:rsidRPr="006F29DA">
              <w:rPr>
                <w:lang w:val="en-US"/>
              </w:rPr>
              <w:t>Phase microscope based on multi-step phase calculation method</w:t>
            </w:r>
            <w:r w:rsidRPr="006F29DA">
              <w:rPr>
                <w:lang w:val="en-US"/>
              </w:rPr>
              <w:t xml:space="preserve">“ </w:t>
            </w:r>
          </w:p>
        </w:tc>
      </w:tr>
      <w:tr w:rsidR="00924038" w:rsidRPr="00994183" w14:paraId="251968F6" w14:textId="77777777" w:rsidTr="00A7489A">
        <w:tc>
          <w:tcPr>
            <w:tcW w:w="2335" w:type="dxa"/>
          </w:tcPr>
          <w:p w14:paraId="251968F3" w14:textId="53F23154" w:rsidR="00924038" w:rsidRPr="006F29DA" w:rsidRDefault="0033153B" w:rsidP="00504DFF">
            <w:pPr>
              <w:rPr>
                <w:rFonts w:ascii="Corbel" w:hAnsi="Corbel"/>
                <w:lang w:val="en-US"/>
              </w:rPr>
            </w:pPr>
            <w:r w:rsidRPr="006F29DA">
              <w:rPr>
                <w:rFonts w:ascii="Corbel" w:hAnsi="Corbel"/>
                <w:lang w:val="en-US"/>
              </w:rPr>
              <w:t>09/2014</w:t>
            </w:r>
            <w:r w:rsidR="00924038" w:rsidRPr="006F29DA">
              <w:rPr>
                <w:rFonts w:ascii="Corbel" w:hAnsi="Corbel"/>
                <w:lang w:val="en-US"/>
              </w:rPr>
              <w:t xml:space="preserve"> – </w:t>
            </w:r>
            <w:r w:rsidRPr="006F29DA">
              <w:rPr>
                <w:rFonts w:ascii="Corbel" w:hAnsi="Corbel"/>
                <w:lang w:val="en-US"/>
              </w:rPr>
              <w:t>05</w:t>
            </w:r>
            <w:r w:rsidR="00924038" w:rsidRPr="006F29DA">
              <w:rPr>
                <w:rFonts w:ascii="Corbel" w:hAnsi="Corbel"/>
                <w:lang w:val="en-US"/>
              </w:rPr>
              <w:t>/20</w:t>
            </w:r>
            <w:r w:rsidRPr="006F29DA">
              <w:rPr>
                <w:rFonts w:ascii="Corbel" w:hAnsi="Corbel"/>
                <w:lang w:val="en-US"/>
              </w:rPr>
              <w:t>18</w:t>
            </w:r>
            <w:r w:rsidR="00924038" w:rsidRPr="006F29DA">
              <w:rPr>
                <w:rFonts w:ascii="Corbel" w:hAnsi="Corbel"/>
                <w:lang w:val="en-US"/>
              </w:rPr>
              <w:t xml:space="preserve">  </w:t>
            </w:r>
          </w:p>
        </w:tc>
        <w:tc>
          <w:tcPr>
            <w:tcW w:w="5601" w:type="dxa"/>
          </w:tcPr>
          <w:p w14:paraId="251968F4" w14:textId="0C836876" w:rsidR="00924038" w:rsidRPr="006F29DA" w:rsidRDefault="00A7489A" w:rsidP="00924038">
            <w:pPr>
              <w:pStyle w:val="KeinLeerraum"/>
              <w:rPr>
                <w:lang w:val="en-US"/>
              </w:rPr>
            </w:pPr>
            <w:r w:rsidRPr="006F29DA">
              <w:rPr>
                <w:lang w:val="en-US"/>
              </w:rPr>
              <w:t>Bachelor program</w:t>
            </w:r>
            <w:r w:rsidR="00924038" w:rsidRPr="006F29DA">
              <w:rPr>
                <w:lang w:val="en-US"/>
              </w:rPr>
              <w:t xml:space="preserve"> </w:t>
            </w:r>
            <w:r w:rsidR="00C1268B" w:rsidRPr="006F29DA">
              <w:rPr>
                <w:lang w:val="en-US"/>
              </w:rPr>
              <w:t>Optical engineering</w:t>
            </w:r>
            <w:r w:rsidR="00924038" w:rsidRPr="006F29DA">
              <w:rPr>
                <w:lang w:val="en-US"/>
              </w:rPr>
              <w:t xml:space="preserve">, </w:t>
            </w:r>
          </w:p>
          <w:p w14:paraId="251968F5" w14:textId="7E0DFEE3" w:rsidR="00924038" w:rsidRPr="006F29DA" w:rsidRDefault="002D7310" w:rsidP="00924038">
            <w:pPr>
              <w:rPr>
                <w:lang w:val="en-US"/>
              </w:rPr>
            </w:pPr>
            <w:r w:rsidRPr="006F29DA">
              <w:rPr>
                <w:lang w:val="en-US"/>
              </w:rPr>
              <w:t>MIREA – Russian Technological University</w:t>
            </w:r>
          </w:p>
        </w:tc>
      </w:tr>
      <w:tr w:rsidR="00A7489A" w:rsidRPr="006F29DA" w14:paraId="251968F9" w14:textId="77777777" w:rsidTr="00A7489A">
        <w:tc>
          <w:tcPr>
            <w:tcW w:w="2335" w:type="dxa"/>
          </w:tcPr>
          <w:p w14:paraId="251968F7" w14:textId="394703D2" w:rsidR="00A7489A" w:rsidRPr="006F29DA" w:rsidRDefault="007C564D" w:rsidP="00A7489A">
            <w:pPr>
              <w:rPr>
                <w:rFonts w:ascii="Corbel" w:hAnsi="Corbel"/>
                <w:lang w:val="en-US"/>
              </w:rPr>
            </w:pPr>
            <w:r w:rsidRPr="006F29DA">
              <w:rPr>
                <w:rFonts w:ascii="Corbel" w:hAnsi="Corbel"/>
                <w:lang w:val="en-US"/>
              </w:rPr>
              <w:t>09/2002 – 07/2014</w:t>
            </w:r>
            <w:r w:rsidR="00A7489A" w:rsidRPr="006F29DA">
              <w:rPr>
                <w:rFonts w:ascii="Corbel" w:hAnsi="Corbel"/>
                <w:lang w:val="en-US"/>
              </w:rPr>
              <w:t xml:space="preserve"> </w:t>
            </w:r>
          </w:p>
        </w:tc>
        <w:tc>
          <w:tcPr>
            <w:tcW w:w="5601" w:type="dxa"/>
          </w:tcPr>
          <w:p w14:paraId="251968F8" w14:textId="38328BB7" w:rsidR="00A7489A" w:rsidRPr="006F29DA" w:rsidRDefault="00283B19" w:rsidP="00A7489A">
            <w:pPr>
              <w:pStyle w:val="KeinLeerraum"/>
              <w:rPr>
                <w:lang w:val="en-US"/>
              </w:rPr>
            </w:pPr>
            <w:r w:rsidRPr="006F29DA">
              <w:rPr>
                <w:lang w:val="en-US"/>
              </w:rPr>
              <w:t>School №875, Moscow</w:t>
            </w:r>
          </w:p>
        </w:tc>
      </w:tr>
      <w:tr w:rsidR="00A7489A" w:rsidRPr="006F29DA" w14:paraId="251968FC" w14:textId="77777777" w:rsidTr="00A7489A">
        <w:tc>
          <w:tcPr>
            <w:tcW w:w="2335" w:type="dxa"/>
          </w:tcPr>
          <w:p w14:paraId="251968FA" w14:textId="77777777" w:rsidR="00A7489A" w:rsidRPr="006F29DA" w:rsidRDefault="00A7489A" w:rsidP="00504DFF">
            <w:pPr>
              <w:rPr>
                <w:rFonts w:ascii="Corbel" w:hAnsi="Corbel"/>
                <w:lang w:val="en-US"/>
              </w:rPr>
            </w:pPr>
          </w:p>
        </w:tc>
        <w:tc>
          <w:tcPr>
            <w:tcW w:w="5601" w:type="dxa"/>
          </w:tcPr>
          <w:p w14:paraId="251968FB" w14:textId="77777777" w:rsidR="00A7489A" w:rsidRPr="006F29DA" w:rsidRDefault="00A7489A" w:rsidP="00924038">
            <w:pPr>
              <w:pStyle w:val="KeinLeerraum"/>
              <w:rPr>
                <w:lang w:val="en-US"/>
              </w:rPr>
            </w:pPr>
          </w:p>
        </w:tc>
      </w:tr>
      <w:tr w:rsidR="003403AC" w:rsidRPr="006F29DA" w14:paraId="251968FF" w14:textId="77777777" w:rsidTr="00A7489A">
        <w:tc>
          <w:tcPr>
            <w:tcW w:w="2335" w:type="dxa"/>
          </w:tcPr>
          <w:p w14:paraId="251968FD" w14:textId="77777777" w:rsidR="003403AC" w:rsidRPr="006F29DA" w:rsidRDefault="00A7489A" w:rsidP="002C6031">
            <w:pPr>
              <w:pStyle w:val="berschrift4"/>
              <w:rPr>
                <w:lang w:val="en-US"/>
              </w:rPr>
            </w:pPr>
            <w:r w:rsidRPr="006F29DA">
              <w:rPr>
                <w:lang w:val="en-US"/>
              </w:rPr>
              <w:t>Professional Career</w:t>
            </w:r>
          </w:p>
        </w:tc>
        <w:tc>
          <w:tcPr>
            <w:tcW w:w="5601" w:type="dxa"/>
          </w:tcPr>
          <w:p w14:paraId="251968FE" w14:textId="77777777" w:rsidR="003403AC" w:rsidRPr="006F29DA" w:rsidRDefault="003403AC" w:rsidP="002C6031">
            <w:pPr>
              <w:pStyle w:val="berschrift4"/>
              <w:rPr>
                <w:lang w:val="en-US"/>
              </w:rPr>
            </w:pPr>
          </w:p>
        </w:tc>
      </w:tr>
      <w:tr w:rsidR="00845522" w:rsidRPr="006F29DA" w14:paraId="397AD262" w14:textId="77777777" w:rsidTr="00A7489A">
        <w:tc>
          <w:tcPr>
            <w:tcW w:w="2335" w:type="dxa"/>
          </w:tcPr>
          <w:p w14:paraId="04ECEF24" w14:textId="238ACAF5" w:rsidR="00845522" w:rsidRPr="006F29DA" w:rsidRDefault="00845522" w:rsidP="003403AC">
            <w:pPr>
              <w:rPr>
                <w:rFonts w:ascii="Corbel" w:hAnsi="Corbel"/>
                <w:lang w:val="en-US"/>
              </w:rPr>
            </w:pPr>
            <w:r w:rsidRPr="006F29DA">
              <w:rPr>
                <w:rFonts w:ascii="Corbel" w:hAnsi="Corbel"/>
                <w:lang w:val="en-US"/>
              </w:rPr>
              <w:t>08/2020-present</w:t>
            </w:r>
          </w:p>
        </w:tc>
        <w:tc>
          <w:tcPr>
            <w:tcW w:w="5601" w:type="dxa"/>
          </w:tcPr>
          <w:p w14:paraId="109EDC6C" w14:textId="7F676CB7" w:rsidR="00845522" w:rsidRPr="006F29DA" w:rsidRDefault="00845522" w:rsidP="00B95B4E">
            <w:pPr>
              <w:rPr>
                <w:lang w:val="en-US"/>
              </w:rPr>
            </w:pPr>
            <w:proofErr w:type="spellStart"/>
            <w:r w:rsidRPr="006F29DA">
              <w:rPr>
                <w:lang w:val="en-US"/>
              </w:rPr>
              <w:t>Interherence</w:t>
            </w:r>
            <w:proofErr w:type="spellEnd"/>
            <w:r w:rsidRPr="006F29DA">
              <w:rPr>
                <w:lang w:val="en-US"/>
              </w:rPr>
              <w:t xml:space="preserve"> GmbH</w:t>
            </w:r>
            <w:r w:rsidR="0037415A" w:rsidRPr="006F29DA">
              <w:rPr>
                <w:lang w:val="en-US"/>
              </w:rPr>
              <w:t xml:space="preserve"> – Optical engineer</w:t>
            </w:r>
          </w:p>
        </w:tc>
      </w:tr>
      <w:tr w:rsidR="003D3CD5" w:rsidRPr="00994183" w14:paraId="25196902" w14:textId="77777777" w:rsidTr="00A7489A">
        <w:tc>
          <w:tcPr>
            <w:tcW w:w="2335" w:type="dxa"/>
          </w:tcPr>
          <w:p w14:paraId="25196900" w14:textId="7723E773" w:rsidR="003D3CD5" w:rsidRPr="006F29DA" w:rsidRDefault="007F5E14" w:rsidP="003403AC">
            <w:pPr>
              <w:rPr>
                <w:rFonts w:ascii="Corbel" w:hAnsi="Corbel"/>
                <w:lang w:val="en-US"/>
              </w:rPr>
            </w:pPr>
            <w:r w:rsidRPr="006F29DA">
              <w:rPr>
                <w:rFonts w:ascii="Corbel" w:hAnsi="Corbel"/>
                <w:lang w:val="en-US"/>
              </w:rPr>
              <w:t>10/2019</w:t>
            </w:r>
            <w:r w:rsidR="00B95B4E" w:rsidRPr="006F29DA">
              <w:rPr>
                <w:rFonts w:ascii="Corbel" w:hAnsi="Corbel"/>
                <w:lang w:val="en-US"/>
              </w:rPr>
              <w:t xml:space="preserve"> – 07/2020</w:t>
            </w:r>
          </w:p>
        </w:tc>
        <w:tc>
          <w:tcPr>
            <w:tcW w:w="5601" w:type="dxa"/>
          </w:tcPr>
          <w:p w14:paraId="25196901" w14:textId="21CF45C4" w:rsidR="003D3CD5" w:rsidRPr="006F29DA" w:rsidRDefault="00B95B4E" w:rsidP="00B95B4E">
            <w:pPr>
              <w:rPr>
                <w:lang w:val="en-US"/>
              </w:rPr>
            </w:pPr>
            <w:r w:rsidRPr="006F29DA">
              <w:rPr>
                <w:lang w:val="en-US"/>
              </w:rPr>
              <w:t>JSC "AMTEO M" - Software Developer. Developing</w:t>
            </w:r>
            <w:r w:rsidR="00F611AA" w:rsidRPr="006F29DA">
              <w:rPr>
                <w:lang w:val="en-US"/>
              </w:rPr>
              <w:t xml:space="preserve"> </w:t>
            </w:r>
            <w:r w:rsidRPr="006F29DA">
              <w:rPr>
                <w:lang w:val="en-US"/>
              </w:rPr>
              <w:t>the automated histopathology scanning brightfiel</w:t>
            </w:r>
            <w:r w:rsidR="00F611AA" w:rsidRPr="006F29DA">
              <w:rPr>
                <w:lang w:val="en-US"/>
              </w:rPr>
              <w:t xml:space="preserve">d </w:t>
            </w:r>
            <w:r w:rsidRPr="006F29DA">
              <w:rPr>
                <w:lang w:val="en-US"/>
              </w:rPr>
              <w:t>microscope.</w:t>
            </w:r>
          </w:p>
        </w:tc>
      </w:tr>
      <w:tr w:rsidR="00F611AA" w:rsidRPr="00994183" w14:paraId="17E1665D" w14:textId="77777777" w:rsidTr="00A7489A">
        <w:tc>
          <w:tcPr>
            <w:tcW w:w="2335" w:type="dxa"/>
          </w:tcPr>
          <w:p w14:paraId="2D99668A" w14:textId="4DF1CF81" w:rsidR="00F611AA" w:rsidRPr="006F29DA" w:rsidRDefault="00B97E98" w:rsidP="003403AC">
            <w:pPr>
              <w:rPr>
                <w:rFonts w:ascii="Corbel" w:hAnsi="Corbel"/>
                <w:lang w:val="en-US"/>
              </w:rPr>
            </w:pPr>
            <w:r w:rsidRPr="006F29DA">
              <w:rPr>
                <w:rFonts w:ascii="Corbel" w:hAnsi="Corbel"/>
                <w:lang w:val="en-US"/>
              </w:rPr>
              <w:lastRenderedPageBreak/>
              <w:t>10/2018 – 10/2019</w:t>
            </w:r>
          </w:p>
        </w:tc>
        <w:tc>
          <w:tcPr>
            <w:tcW w:w="5601" w:type="dxa"/>
          </w:tcPr>
          <w:p w14:paraId="6AC48778" w14:textId="77777777" w:rsidR="007528D1" w:rsidRPr="006F29DA" w:rsidRDefault="00B97E98" w:rsidP="00B97E98">
            <w:pPr>
              <w:rPr>
                <w:lang w:val="en-US"/>
              </w:rPr>
            </w:pPr>
            <w:r w:rsidRPr="006F29DA">
              <w:rPr>
                <w:lang w:val="en-US"/>
              </w:rPr>
              <w:t>JSC "AMTEO M":</w:t>
            </w:r>
          </w:p>
          <w:p w14:paraId="0D220F2B" w14:textId="02935F88" w:rsidR="00B97E98" w:rsidRPr="006F29DA" w:rsidRDefault="00B97E98" w:rsidP="007528D1">
            <w:pPr>
              <w:pStyle w:val="Listenabsatz"/>
              <w:numPr>
                <w:ilvl w:val="0"/>
                <w:numId w:val="18"/>
              </w:numPr>
            </w:pPr>
            <w:r w:rsidRPr="006F29DA">
              <w:t>Chief Engineer. Developing the automated histopathology scanning brightfield microscope.</w:t>
            </w:r>
          </w:p>
          <w:p w14:paraId="04790B97" w14:textId="77777777" w:rsidR="00B97E98" w:rsidRPr="006F29DA" w:rsidRDefault="00B97E98" w:rsidP="00B97E98">
            <w:pPr>
              <w:pStyle w:val="Listenabsatz"/>
              <w:numPr>
                <w:ilvl w:val="0"/>
                <w:numId w:val="18"/>
              </w:numPr>
            </w:pPr>
            <w:r w:rsidRPr="006F29DA">
              <w:t>Field service engineer. Repairment of medical devices.</w:t>
            </w:r>
          </w:p>
          <w:p w14:paraId="70FF9419" w14:textId="60750621" w:rsidR="00F611AA" w:rsidRPr="006F29DA" w:rsidRDefault="00B97E98" w:rsidP="00B97E98">
            <w:pPr>
              <w:pStyle w:val="Listenabsatz"/>
              <w:numPr>
                <w:ilvl w:val="0"/>
                <w:numId w:val="18"/>
              </w:numPr>
            </w:pPr>
            <w:r w:rsidRPr="006F29DA">
              <w:t>Crisis manager. B2B communication, factory processes repairment.</w:t>
            </w:r>
          </w:p>
        </w:tc>
      </w:tr>
      <w:tr w:rsidR="007528D1" w:rsidRPr="00994183" w14:paraId="78A0358F" w14:textId="77777777" w:rsidTr="00A7489A">
        <w:tc>
          <w:tcPr>
            <w:tcW w:w="2335" w:type="dxa"/>
          </w:tcPr>
          <w:p w14:paraId="05886670" w14:textId="2E1562C2" w:rsidR="007528D1" w:rsidRPr="006F29DA" w:rsidRDefault="00074B43" w:rsidP="003403AC">
            <w:pPr>
              <w:rPr>
                <w:rFonts w:ascii="Corbel" w:hAnsi="Corbel"/>
                <w:lang w:val="en-US"/>
              </w:rPr>
            </w:pPr>
            <w:r w:rsidRPr="006F29DA">
              <w:rPr>
                <w:rFonts w:ascii="Corbel" w:hAnsi="Corbel"/>
                <w:lang w:val="en-US"/>
              </w:rPr>
              <w:t>03/2016 – 08/2018</w:t>
            </w:r>
          </w:p>
        </w:tc>
        <w:tc>
          <w:tcPr>
            <w:tcW w:w="5601" w:type="dxa"/>
          </w:tcPr>
          <w:p w14:paraId="5CCE7D0D" w14:textId="6AAFF0C1" w:rsidR="007528D1" w:rsidRPr="006F29DA" w:rsidRDefault="00074B43" w:rsidP="00074B43">
            <w:pPr>
              <w:rPr>
                <w:lang w:val="en-US"/>
              </w:rPr>
            </w:pPr>
            <w:r w:rsidRPr="006F29DA">
              <w:rPr>
                <w:lang w:val="en-US"/>
              </w:rPr>
              <w:t>State budget vocational educational institution of Moscow "Polytechnic College No 47 named after VG Fedorov" – teacher (subjects: microcontrollers, electronics, robotics, programming)</w:t>
            </w:r>
          </w:p>
        </w:tc>
      </w:tr>
      <w:tr w:rsidR="003403AC" w:rsidRPr="00994183" w14:paraId="25196905" w14:textId="77777777" w:rsidTr="00A7489A">
        <w:tc>
          <w:tcPr>
            <w:tcW w:w="2335" w:type="dxa"/>
          </w:tcPr>
          <w:p w14:paraId="25196903" w14:textId="77777777" w:rsidR="003403AC" w:rsidRPr="006F29DA" w:rsidRDefault="003403AC" w:rsidP="002C6031">
            <w:pPr>
              <w:pStyle w:val="berschrift4"/>
              <w:rPr>
                <w:lang w:val="en-US"/>
              </w:rPr>
            </w:pPr>
          </w:p>
        </w:tc>
        <w:tc>
          <w:tcPr>
            <w:tcW w:w="5601" w:type="dxa"/>
          </w:tcPr>
          <w:p w14:paraId="25196904" w14:textId="77777777" w:rsidR="003403AC" w:rsidRPr="006F29DA" w:rsidRDefault="003403AC" w:rsidP="002C6031">
            <w:pPr>
              <w:pStyle w:val="berschrift4"/>
              <w:rPr>
                <w:lang w:val="en-US"/>
              </w:rPr>
            </w:pPr>
          </w:p>
        </w:tc>
      </w:tr>
      <w:tr w:rsidR="003403AC" w:rsidRPr="00994183" w14:paraId="25196908" w14:textId="77777777" w:rsidTr="00A7489A">
        <w:tc>
          <w:tcPr>
            <w:tcW w:w="2335" w:type="dxa"/>
          </w:tcPr>
          <w:p w14:paraId="25196906" w14:textId="77777777" w:rsidR="003403AC" w:rsidRPr="006F29DA" w:rsidRDefault="003403AC" w:rsidP="003403AC">
            <w:pPr>
              <w:rPr>
                <w:rFonts w:ascii="Corbel" w:hAnsi="Corbel"/>
                <w:lang w:val="en-US"/>
              </w:rPr>
            </w:pPr>
          </w:p>
        </w:tc>
        <w:tc>
          <w:tcPr>
            <w:tcW w:w="5601" w:type="dxa"/>
          </w:tcPr>
          <w:p w14:paraId="25196907" w14:textId="77777777" w:rsidR="003403AC" w:rsidRPr="006F29DA" w:rsidRDefault="003403AC" w:rsidP="00116B89">
            <w:pPr>
              <w:pStyle w:val="KeinLeerraum"/>
              <w:rPr>
                <w:lang w:val="en-US"/>
              </w:rPr>
            </w:pPr>
          </w:p>
        </w:tc>
      </w:tr>
    </w:tbl>
    <w:p w14:paraId="25196909" w14:textId="77777777" w:rsidR="00937719" w:rsidRPr="006F29DA" w:rsidRDefault="00937719" w:rsidP="002F6690">
      <w:pPr>
        <w:rPr>
          <w:lang w:val="en-US"/>
        </w:rPr>
        <w:sectPr w:rsidR="00937719" w:rsidRPr="006F29DA" w:rsidSect="00222254">
          <w:pgSz w:w="11906" w:h="16838" w:code="9"/>
          <w:pgMar w:top="2098" w:right="1985" w:bottom="2552" w:left="1985" w:header="1418" w:footer="1418" w:gutter="0"/>
          <w:cols w:space="708"/>
          <w:titlePg/>
          <w:docGrid w:linePitch="360"/>
        </w:sectPr>
      </w:pPr>
    </w:p>
    <w:p w14:paraId="2519690A" w14:textId="77777777" w:rsidR="008858E2" w:rsidRPr="006F29DA" w:rsidRDefault="008858E2" w:rsidP="008858E2">
      <w:pPr>
        <w:rPr>
          <w:lang w:val="en-US"/>
        </w:rPr>
      </w:pPr>
    </w:p>
    <w:p w14:paraId="2519690B" w14:textId="77777777" w:rsidR="00937719" w:rsidRPr="00271147" w:rsidRDefault="008858E2" w:rsidP="008858E2">
      <w:pPr>
        <w:pStyle w:val="berschrift1ohneNum"/>
      </w:pPr>
      <w:r w:rsidRPr="00271147">
        <w:t>Erklärung</w:t>
      </w:r>
    </w:p>
    <w:p w14:paraId="2519690C" w14:textId="77777777" w:rsidR="008858E2" w:rsidRPr="00271147" w:rsidRDefault="008858E2" w:rsidP="002F4C7E">
      <w:r w:rsidRPr="00271147">
        <w:t xml:space="preserve">Ich versichere, dass ich diese Arbeit selbständig verfasst und keine anderen als die angegeben Quellen und Hilfsmittel verwendet habe. </w:t>
      </w:r>
      <w:r w:rsidR="002F4C7E" w:rsidRPr="00271147">
        <w:t>Die Arbeit hat in dieser oder ähnlicher Form noch keiner anderen Prüfungsbehörde vorgelegen.</w:t>
      </w:r>
    </w:p>
    <w:p w14:paraId="2519690D" w14:textId="77777777" w:rsidR="008858E2" w:rsidRPr="00271147" w:rsidRDefault="008858E2" w:rsidP="002F6690"/>
    <w:p w14:paraId="2519690E" w14:textId="77777777" w:rsidR="00A7489A" w:rsidRPr="006F29DA" w:rsidRDefault="00A7489A" w:rsidP="00A7489A">
      <w:pPr>
        <w:pStyle w:val="berschrift1ohneNum"/>
        <w:rPr>
          <w:lang w:val="en-US"/>
        </w:rPr>
      </w:pPr>
      <w:r w:rsidRPr="006F29DA">
        <w:rPr>
          <w:lang w:val="en-US"/>
        </w:rPr>
        <w:t>Declaration</w:t>
      </w:r>
    </w:p>
    <w:p w14:paraId="2519690F" w14:textId="77777777" w:rsidR="00A7489A" w:rsidRPr="006F29DA" w:rsidRDefault="00A7489A" w:rsidP="00A7489A">
      <w:pPr>
        <w:autoSpaceDE w:val="0"/>
        <w:autoSpaceDN w:val="0"/>
        <w:adjustRightInd w:val="0"/>
        <w:spacing w:after="0" w:line="240" w:lineRule="auto"/>
        <w:jc w:val="left"/>
        <w:rPr>
          <w:lang w:val="en-US"/>
        </w:rPr>
      </w:pPr>
      <w:r w:rsidRPr="006F29DA">
        <w:rPr>
          <w:lang w:val="en-US"/>
        </w:rPr>
        <w:t>I confirm that I have written this thesis without any external help and</w:t>
      </w:r>
    </w:p>
    <w:p w14:paraId="25196910" w14:textId="10956CC2" w:rsidR="00A7489A" w:rsidRPr="006F29DA" w:rsidRDefault="00A7489A" w:rsidP="00A7489A">
      <w:pPr>
        <w:autoSpaceDE w:val="0"/>
        <w:autoSpaceDN w:val="0"/>
        <w:adjustRightInd w:val="0"/>
        <w:spacing w:after="0" w:line="240" w:lineRule="auto"/>
        <w:jc w:val="left"/>
        <w:rPr>
          <w:lang w:val="en-US"/>
        </w:rPr>
      </w:pPr>
      <w:r w:rsidRPr="006F29DA">
        <w:rPr>
          <w:lang w:val="en-US"/>
        </w:rPr>
        <w:t>not using sources other than those I have listed in the thesis. I conf</w:t>
      </w:r>
      <w:r w:rsidR="00F43899" w:rsidRPr="006F29DA">
        <w:rPr>
          <w:lang w:val="en-US"/>
        </w:rPr>
        <w:t>i</w:t>
      </w:r>
      <w:r w:rsidRPr="006F29DA">
        <w:rPr>
          <w:lang w:val="en-US"/>
        </w:rPr>
        <w:t>rm also</w:t>
      </w:r>
    </w:p>
    <w:p w14:paraId="25196911" w14:textId="77777777" w:rsidR="00A7489A" w:rsidRPr="006F29DA" w:rsidRDefault="00A7489A" w:rsidP="00A7489A">
      <w:pPr>
        <w:autoSpaceDE w:val="0"/>
        <w:autoSpaceDN w:val="0"/>
        <w:adjustRightInd w:val="0"/>
        <w:spacing w:after="0" w:line="240" w:lineRule="auto"/>
        <w:jc w:val="left"/>
        <w:rPr>
          <w:lang w:val="en-US"/>
        </w:rPr>
      </w:pPr>
      <w:r w:rsidRPr="006F29DA">
        <w:rPr>
          <w:lang w:val="en-US"/>
        </w:rPr>
        <w:t>that this thesis or a similar version of it has not been submitted to any</w:t>
      </w:r>
    </w:p>
    <w:p w14:paraId="25196912" w14:textId="77777777" w:rsidR="00A7489A" w:rsidRPr="006F29DA" w:rsidRDefault="00A7489A" w:rsidP="00A7489A">
      <w:pPr>
        <w:autoSpaceDE w:val="0"/>
        <w:autoSpaceDN w:val="0"/>
        <w:adjustRightInd w:val="0"/>
        <w:spacing w:after="0" w:line="240" w:lineRule="auto"/>
        <w:jc w:val="left"/>
        <w:rPr>
          <w:lang w:val="en-US"/>
        </w:rPr>
      </w:pPr>
      <w:r w:rsidRPr="006F29DA">
        <w:rPr>
          <w:lang w:val="en-US"/>
        </w:rPr>
        <w:t>other examination board and has not been previously accepted as part of a</w:t>
      </w:r>
    </w:p>
    <w:p w14:paraId="25196913" w14:textId="1B961B93" w:rsidR="00A7489A" w:rsidRPr="006F29DA" w:rsidRDefault="00A7489A" w:rsidP="00A7489A">
      <w:pPr>
        <w:rPr>
          <w:lang w:val="en-US"/>
        </w:rPr>
      </w:pPr>
      <w:r w:rsidRPr="006F29DA">
        <w:rPr>
          <w:lang w:val="en-US"/>
        </w:rPr>
        <w:t>exam for a qualif</w:t>
      </w:r>
      <w:r w:rsidR="008C6717" w:rsidRPr="006F29DA">
        <w:rPr>
          <w:lang w:val="en-US"/>
        </w:rPr>
        <w:t>i</w:t>
      </w:r>
      <w:r w:rsidRPr="006F29DA">
        <w:rPr>
          <w:lang w:val="en-US"/>
        </w:rPr>
        <w:t>cation.</w:t>
      </w:r>
    </w:p>
    <w:p w14:paraId="25196914" w14:textId="77777777" w:rsidR="008858E2" w:rsidRPr="006F29DA" w:rsidRDefault="008858E2" w:rsidP="002F6690">
      <w:pPr>
        <w:rPr>
          <w:lang w:val="en-US"/>
        </w:rPr>
      </w:pPr>
    </w:p>
    <w:p w14:paraId="25196915" w14:textId="77777777" w:rsidR="00A7489A" w:rsidRPr="00994183" w:rsidRDefault="00A7489A" w:rsidP="00A7489A">
      <w:r w:rsidRPr="00994183">
        <w:t xml:space="preserve">Erlangen, den </w:t>
      </w:r>
      <w:proofErr w:type="spellStart"/>
      <w:r w:rsidRPr="00994183">
        <w:t>xx.</w:t>
      </w:r>
      <w:proofErr w:type="gramStart"/>
      <w:r w:rsidRPr="00994183">
        <w:t>xx.xxxx</w:t>
      </w:r>
      <w:proofErr w:type="spellEnd"/>
      <w:proofErr w:type="gramEnd"/>
    </w:p>
    <w:p w14:paraId="25196916" w14:textId="77777777" w:rsidR="00A7489A" w:rsidRPr="00994183" w:rsidRDefault="00A7489A" w:rsidP="00A7489A"/>
    <w:p w14:paraId="25196917" w14:textId="77777777" w:rsidR="00A7489A" w:rsidRPr="00994183" w:rsidRDefault="00A7489A" w:rsidP="00A7489A">
      <w:r w:rsidRPr="00994183">
        <w:t>(</w:t>
      </w:r>
      <w:proofErr w:type="spellStart"/>
      <w:r w:rsidRPr="00994183">
        <w:t>sign</w:t>
      </w:r>
      <w:proofErr w:type="spellEnd"/>
      <w:r w:rsidRPr="00994183">
        <w:t xml:space="preserve"> </w:t>
      </w:r>
      <w:proofErr w:type="spellStart"/>
      <w:r w:rsidRPr="00994183">
        <w:t>here</w:t>
      </w:r>
      <w:proofErr w:type="spellEnd"/>
      <w:r w:rsidRPr="00994183">
        <w:t>)</w:t>
      </w:r>
    </w:p>
    <w:p w14:paraId="25196918" w14:textId="77777777" w:rsidR="00A7489A" w:rsidRPr="00994183" w:rsidRDefault="00A7489A" w:rsidP="00A7489A"/>
    <w:p w14:paraId="25196919" w14:textId="3274F373" w:rsidR="00A7489A" w:rsidRPr="006F29DA" w:rsidRDefault="008C6717" w:rsidP="00A7489A">
      <w:pPr>
        <w:rPr>
          <w:lang w:val="en-US"/>
        </w:rPr>
      </w:pPr>
      <w:r w:rsidRPr="006F29DA">
        <w:rPr>
          <w:lang w:val="en-US"/>
        </w:rPr>
        <w:t>Sergei Dobrovolskii</w:t>
      </w:r>
    </w:p>
    <w:p w14:paraId="2519691A" w14:textId="77777777" w:rsidR="00A7489A" w:rsidRPr="006F29DA" w:rsidRDefault="00A7489A" w:rsidP="002F6690">
      <w:pPr>
        <w:rPr>
          <w:lang w:val="en-US"/>
        </w:rPr>
      </w:pPr>
    </w:p>
    <w:p w14:paraId="2519691B" w14:textId="77777777" w:rsidR="008858E2" w:rsidRPr="006F29DA" w:rsidRDefault="008858E2" w:rsidP="002F6690">
      <w:pPr>
        <w:rPr>
          <w:lang w:val="en-US"/>
        </w:rPr>
      </w:pPr>
    </w:p>
    <w:p w14:paraId="2519691C" w14:textId="77777777" w:rsidR="008858E2" w:rsidRPr="006F29DA" w:rsidRDefault="008858E2" w:rsidP="002F6690">
      <w:pPr>
        <w:rPr>
          <w:lang w:val="en-US"/>
        </w:rPr>
      </w:pPr>
    </w:p>
    <w:p w14:paraId="2519691D" w14:textId="77777777" w:rsidR="008858E2" w:rsidRPr="006F29DA" w:rsidRDefault="008858E2" w:rsidP="002F6690">
      <w:pPr>
        <w:rPr>
          <w:lang w:val="en-US"/>
        </w:rPr>
        <w:sectPr w:rsidR="008858E2" w:rsidRPr="006F29DA" w:rsidSect="00222254">
          <w:pgSz w:w="11906" w:h="16838" w:code="9"/>
          <w:pgMar w:top="2098" w:right="1985" w:bottom="2552" w:left="1985" w:header="1418" w:footer="1418" w:gutter="0"/>
          <w:cols w:space="708"/>
          <w:titlePg/>
          <w:docGrid w:linePitch="360"/>
        </w:sectPr>
      </w:pPr>
    </w:p>
    <w:p w14:paraId="2519691E" w14:textId="77777777" w:rsidR="008858E2" w:rsidRPr="006F29DA" w:rsidRDefault="008858E2" w:rsidP="002F6690">
      <w:pPr>
        <w:rPr>
          <w:lang w:val="en-US"/>
        </w:rPr>
      </w:pPr>
    </w:p>
    <w:p w14:paraId="2519691F" w14:textId="11A4C8FD" w:rsidR="002F6690" w:rsidRPr="006F29DA" w:rsidRDefault="002F3D22" w:rsidP="00F53BC1">
      <w:pPr>
        <w:pStyle w:val="berschrift1ohneNum"/>
        <w:rPr>
          <w:lang w:val="en-US"/>
        </w:rPr>
      </w:pPr>
      <w:r>
        <w:rPr>
          <w:lang w:val="en-US"/>
        </w:rPr>
        <w:t>Acknowledgment</w:t>
      </w:r>
      <w:r w:rsidR="002F6690" w:rsidRPr="006F29DA">
        <w:rPr>
          <w:lang w:val="en-US"/>
        </w:rPr>
        <w:t xml:space="preserve"> </w:t>
      </w:r>
    </w:p>
    <w:sectPr w:rsidR="002F6690" w:rsidRPr="006F29DA" w:rsidSect="00222254">
      <w:pgSz w:w="11906" w:h="16838" w:code="9"/>
      <w:pgMar w:top="2098" w:right="1985" w:bottom="2552" w:left="1985" w:header="1418" w:footer="1418"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1" w:author="Sebastian Schürmann" w:date="2022-05-04T10:13:00Z" w:initials="SS">
    <w:p w14:paraId="261A21FB" w14:textId="77777777" w:rsidR="00994183" w:rsidRDefault="00994183">
      <w:pPr>
        <w:pStyle w:val="Kommentartext"/>
        <w:rPr>
          <w:lang w:val="en-US"/>
        </w:rPr>
      </w:pPr>
      <w:r>
        <w:rPr>
          <w:rStyle w:val="Kommentarzeichen"/>
        </w:rPr>
        <w:annotationRef/>
      </w:r>
      <w:r w:rsidR="00870BBC" w:rsidRPr="00870BBC">
        <w:rPr>
          <w:lang w:val="en-US"/>
        </w:rPr>
        <w:t>I would leave the deep n</w:t>
      </w:r>
      <w:r w:rsidR="00870BBC">
        <w:rPr>
          <w:lang w:val="en-US"/>
        </w:rPr>
        <w:t xml:space="preserve">eural networks out here. Leaves a wrong impression. </w:t>
      </w:r>
    </w:p>
    <w:p w14:paraId="67BF1307" w14:textId="77777777" w:rsidR="00870BBC" w:rsidRDefault="00870BBC">
      <w:pPr>
        <w:pStyle w:val="Kommentartext"/>
        <w:rPr>
          <w:lang w:val="en-US"/>
        </w:rPr>
      </w:pPr>
    </w:p>
    <w:p w14:paraId="4D83AFB0" w14:textId="74C833A5" w:rsidR="00870BBC" w:rsidRPr="00870BBC" w:rsidRDefault="00870BBC">
      <w:pPr>
        <w:pStyle w:val="Kommentartext"/>
        <w:rPr>
          <w:lang w:val="en-US"/>
        </w:rPr>
      </w:pPr>
      <w:r>
        <w:rPr>
          <w:lang w:val="en-US"/>
        </w:rPr>
        <w:t xml:space="preserve">Please write about the aim first: identifying different populations of cells in 3d tissue. Then manual, then automated, and random forest. No deep learning in abstract.  </w:t>
      </w:r>
    </w:p>
  </w:comment>
  <w:comment w:id="20" w:author="Sebastian Schürmann" w:date="2022-05-04T10:14:00Z" w:initials="SS">
    <w:p w14:paraId="4AA0EF7C" w14:textId="1B10476F" w:rsidR="00870BBC" w:rsidRDefault="00870BBC">
      <w:pPr>
        <w:pStyle w:val="Kommentartext"/>
      </w:pPr>
      <w:r>
        <w:rPr>
          <w:rStyle w:val="Kommentarzeichen"/>
        </w:rPr>
        <w:annotationRef/>
      </w:r>
    </w:p>
  </w:comment>
  <w:comment w:id="23" w:author="Sebastian Schürmann" w:date="2022-05-04T10:32:00Z" w:initials="SS">
    <w:p w14:paraId="38750DC7" w14:textId="2C581131" w:rsidR="000B64C1" w:rsidRPr="000B64C1" w:rsidRDefault="000B64C1">
      <w:pPr>
        <w:pStyle w:val="Kommentartext"/>
        <w:rPr>
          <w:lang w:val="en-US"/>
        </w:rPr>
      </w:pPr>
      <w:r>
        <w:rPr>
          <w:lang w:val="en-US"/>
        </w:rPr>
        <w:t>“</w:t>
      </w:r>
      <w:r>
        <w:rPr>
          <w:rStyle w:val="Kommentarzeichen"/>
        </w:rPr>
        <w:annotationRef/>
      </w:r>
      <w:proofErr w:type="gramStart"/>
      <w:r w:rsidRPr="000B64C1">
        <w:rPr>
          <w:lang w:val="en-US"/>
        </w:rPr>
        <w:t>Thesis“</w:t>
      </w:r>
      <w:r>
        <w:rPr>
          <w:lang w:val="en-US"/>
        </w:rPr>
        <w:t xml:space="preserve"> alone</w:t>
      </w:r>
      <w:proofErr w:type="gramEnd"/>
      <w:r>
        <w:rPr>
          <w:lang w:val="en-US"/>
        </w:rPr>
        <w:t xml:space="preserve"> mostly refers to a doctoral thesis = dissertation. Master’s thesis or in this research project... </w:t>
      </w:r>
    </w:p>
  </w:comment>
  <w:comment w:id="22" w:author="Sebastian Schürmann" w:date="2022-05-04T10:19:00Z" w:initials="SS">
    <w:p w14:paraId="3A85DC78" w14:textId="0CA18B39" w:rsidR="00D46418" w:rsidRPr="00D46418" w:rsidRDefault="00D46418">
      <w:pPr>
        <w:pStyle w:val="Kommentartext"/>
        <w:rPr>
          <w:lang w:val="en-US"/>
        </w:rPr>
      </w:pPr>
      <w:r>
        <w:rPr>
          <w:rStyle w:val="Kommentarzeichen"/>
        </w:rPr>
        <w:annotationRef/>
      </w:r>
      <w:r>
        <w:rPr>
          <w:lang w:val="en-US"/>
        </w:rPr>
        <w:t xml:space="preserve">In </w:t>
      </w:r>
      <w:r w:rsidRPr="00D46418">
        <w:rPr>
          <w:lang w:val="en-US"/>
        </w:rPr>
        <w:t>your int</w:t>
      </w:r>
      <w:r>
        <w:rPr>
          <w:lang w:val="en-US"/>
        </w:rPr>
        <w:t xml:space="preserve">roduction, you want to pick up the reader at his starting point and guide him towards the problem you are approaching. </w:t>
      </w:r>
    </w:p>
  </w:comment>
  <w:comment w:id="24" w:author="Sebastian Schürmann" w:date="2022-05-04T10:22:00Z" w:initials="SS">
    <w:p w14:paraId="0BF794B7" w14:textId="2A1150EA" w:rsidR="00D46418" w:rsidRPr="00D46418" w:rsidRDefault="00D46418">
      <w:pPr>
        <w:pStyle w:val="Kommentartext"/>
        <w:rPr>
          <w:lang w:val="en-US"/>
        </w:rPr>
      </w:pPr>
      <w:r>
        <w:rPr>
          <w:rStyle w:val="Kommentarzeichen"/>
        </w:rPr>
        <w:annotationRef/>
      </w:r>
      <w:r w:rsidRPr="00D46418">
        <w:rPr>
          <w:lang w:val="en-US"/>
        </w:rPr>
        <w:t>This is not a standard p</w:t>
      </w:r>
      <w:r>
        <w:rPr>
          <w:lang w:val="en-US"/>
        </w:rPr>
        <w:t xml:space="preserve">rocedure yet. We are currently exploring the potential of this new technology…. </w:t>
      </w:r>
    </w:p>
  </w:comment>
  <w:comment w:id="27" w:author="Sebastian Schürmann" w:date="2022-05-04T10:30:00Z" w:initials="SS">
    <w:p w14:paraId="5C847F32" w14:textId="2CEDF61F" w:rsidR="000B64C1" w:rsidRPr="000B64C1" w:rsidRDefault="000B64C1">
      <w:pPr>
        <w:pStyle w:val="Kommentartext"/>
        <w:rPr>
          <w:lang w:val="en-US"/>
        </w:rPr>
      </w:pPr>
      <w:r>
        <w:rPr>
          <w:rStyle w:val="Kommentarzeichen"/>
        </w:rPr>
        <w:annotationRef/>
      </w:r>
      <w:r>
        <w:rPr>
          <w:lang w:val="en-US"/>
        </w:rPr>
        <w:t xml:space="preserve">please talk about both classification and segmentation shortly in the introduction and develop that towards what you are aiming at with this research project </w:t>
      </w:r>
    </w:p>
  </w:comment>
  <w:comment w:id="30" w:author="Sebastian Schürmann" w:date="2022-05-04T10:28:00Z" w:initials="SS">
    <w:p w14:paraId="55708EDC" w14:textId="77777777" w:rsidR="0074214A" w:rsidRDefault="0074214A">
      <w:pPr>
        <w:pStyle w:val="Kommentartext"/>
        <w:rPr>
          <w:lang w:val="en-US"/>
        </w:rPr>
      </w:pPr>
      <w:r>
        <w:rPr>
          <w:rStyle w:val="Kommentarzeichen"/>
        </w:rPr>
        <w:annotationRef/>
      </w:r>
      <w:r w:rsidRPr="000B64C1">
        <w:rPr>
          <w:lang w:val="en-US"/>
        </w:rPr>
        <w:t>I would delete this</w:t>
      </w:r>
      <w:r w:rsidR="000B64C1">
        <w:rPr>
          <w:lang w:val="en-US"/>
        </w:rPr>
        <w:t>.</w:t>
      </w:r>
    </w:p>
    <w:p w14:paraId="1AE4AB91" w14:textId="464DA39E" w:rsidR="000B64C1" w:rsidRPr="000B64C1" w:rsidRDefault="000B64C1">
      <w:pPr>
        <w:pStyle w:val="Kommentartext"/>
        <w:rPr>
          <w:lang w:val="en-US"/>
        </w:rPr>
      </w:pPr>
    </w:p>
  </w:comment>
  <w:comment w:id="37" w:author="Sebastian Schürmann" w:date="2022-05-04T10:40:00Z" w:initials="SS">
    <w:p w14:paraId="489B443F" w14:textId="77777777" w:rsidR="00C1570D" w:rsidRDefault="00C1570D">
      <w:pPr>
        <w:pStyle w:val="Kommentartext"/>
        <w:rPr>
          <w:lang w:val="en-US"/>
        </w:rPr>
      </w:pPr>
      <w:r>
        <w:rPr>
          <w:rStyle w:val="Kommentarzeichen"/>
        </w:rPr>
        <w:annotationRef/>
      </w:r>
      <w:r w:rsidRPr="00C1570D">
        <w:rPr>
          <w:lang w:val="en-US"/>
        </w:rPr>
        <w:t>More precisely please what should be achieved</w:t>
      </w:r>
      <w:r>
        <w:rPr>
          <w:lang w:val="en-US"/>
        </w:rPr>
        <w:t xml:space="preserve">? </w:t>
      </w:r>
    </w:p>
    <w:p w14:paraId="712B6FA3" w14:textId="77777777" w:rsidR="00C1570D" w:rsidRDefault="00C1570D">
      <w:pPr>
        <w:pStyle w:val="Kommentartext"/>
        <w:rPr>
          <w:lang w:val="en-US"/>
        </w:rPr>
      </w:pPr>
    </w:p>
    <w:p w14:paraId="37C7E5CA" w14:textId="01BF55A6" w:rsidR="00C1570D" w:rsidRPr="00C1570D" w:rsidRDefault="00C1570D">
      <w:pPr>
        <w:pStyle w:val="Kommentartext"/>
        <w:rPr>
          <w:lang w:val="en-US"/>
        </w:rPr>
      </w:pPr>
      <w:r>
        <w:rPr>
          <w:lang w:val="en-US"/>
        </w:rPr>
        <w:t xml:space="preserve">Automated identification of cells in three-dimensional tissue samples? </w:t>
      </w:r>
    </w:p>
  </w:comment>
  <w:comment w:id="41" w:author="Sebastian Schürmann" w:date="2022-05-04T10:46:00Z" w:initials="SS">
    <w:p w14:paraId="4598CBC1" w14:textId="6F1C6D01" w:rsidR="006C2EE9" w:rsidRPr="006C2EE9" w:rsidRDefault="006C2EE9">
      <w:pPr>
        <w:pStyle w:val="Kommentartext"/>
        <w:rPr>
          <w:lang w:val="en-US"/>
        </w:rPr>
      </w:pPr>
      <w:r>
        <w:rPr>
          <w:rStyle w:val="Kommentarzeichen"/>
        </w:rPr>
        <w:annotationRef/>
      </w:r>
      <w:r w:rsidRPr="006C2EE9">
        <w:rPr>
          <w:lang w:val="en-US"/>
        </w:rPr>
        <w:t>P</w:t>
      </w:r>
      <w:r>
        <w:rPr>
          <w:lang w:val="en-US"/>
        </w:rPr>
        <w:t xml:space="preserve">lease reduce number of sections and subsections in State of the art and regroup. Very short paragraphs can also get a Level 4 heading without numbers. </w:t>
      </w:r>
    </w:p>
  </w:comment>
  <w:comment w:id="42" w:author="Sebastian Schürmann" w:date="2022-05-04T10:48:00Z" w:initials="SS">
    <w:p w14:paraId="3DE52F95" w14:textId="77777777" w:rsidR="006C2EE9" w:rsidRDefault="006C2EE9">
      <w:pPr>
        <w:pStyle w:val="Kommentartext"/>
        <w:rPr>
          <w:lang w:val="en-US"/>
        </w:rPr>
      </w:pPr>
      <w:r>
        <w:rPr>
          <w:rStyle w:val="Kommentarzeichen"/>
        </w:rPr>
        <w:annotationRef/>
      </w:r>
      <w:r w:rsidRPr="006C2EE9">
        <w:rPr>
          <w:lang w:val="en-US"/>
        </w:rPr>
        <w:t>I would describe i</w:t>
      </w:r>
      <w:r>
        <w:rPr>
          <w:lang w:val="en-US"/>
        </w:rPr>
        <w:t xml:space="preserve">t the other way round and start from larger structures then go towards small and cells. </w:t>
      </w:r>
    </w:p>
    <w:p w14:paraId="3D53B958" w14:textId="77777777" w:rsidR="006C2EE9" w:rsidRDefault="006C2EE9">
      <w:pPr>
        <w:pStyle w:val="Kommentartext"/>
        <w:rPr>
          <w:lang w:val="en-US"/>
        </w:rPr>
      </w:pPr>
    </w:p>
    <w:p w14:paraId="4851B24F" w14:textId="457EC9D8" w:rsidR="006C2EE9" w:rsidRPr="006C2EE9" w:rsidRDefault="006C2EE9">
      <w:pPr>
        <w:pStyle w:val="Kommentartext"/>
        <w:rPr>
          <w:lang w:val="en-US"/>
        </w:rPr>
      </w:pPr>
      <w:r>
        <w:rPr>
          <w:lang w:val="en-US"/>
        </w:rPr>
        <w:t>Reads as if we are just a bunch of cells – I prefer to think we have evolved above that…</w:t>
      </w:r>
      <w:r w:rsidR="001C6AFE">
        <w:rPr>
          <w:lang w:val="en-US"/>
        </w:rPr>
        <w:t xml:space="preserve"> </w:t>
      </w:r>
    </w:p>
  </w:comment>
  <w:comment w:id="44" w:author="Sebastian Schürmann" w:date="2022-05-04T10:45:00Z" w:initials="SS">
    <w:p w14:paraId="026EC5A2" w14:textId="70E8B695" w:rsidR="006C2EE9" w:rsidRPr="006C2EE9" w:rsidRDefault="006C2EE9">
      <w:pPr>
        <w:pStyle w:val="Kommentartext"/>
        <w:rPr>
          <w:lang w:val="en-US"/>
        </w:rPr>
      </w:pPr>
      <w:r>
        <w:rPr>
          <w:rStyle w:val="Kommentarzeichen"/>
        </w:rPr>
        <w:annotationRef/>
      </w:r>
      <w:r w:rsidRPr="006C2EE9">
        <w:rPr>
          <w:lang w:val="en-US"/>
        </w:rPr>
        <w:t>One or two sentences about r</w:t>
      </w:r>
      <w:r>
        <w:rPr>
          <w:lang w:val="en-US"/>
        </w:rPr>
        <w:t xml:space="preserve">outine </w:t>
      </w:r>
    </w:p>
  </w:comment>
  <w:comment w:id="46" w:author="Sebastian Schürmann" w:date="2022-05-04T10:50:00Z" w:initials="SS">
    <w:p w14:paraId="354B10DD" w14:textId="1C5E73CE" w:rsidR="001C6AFE" w:rsidRPr="001C6AFE" w:rsidRDefault="001C6AFE">
      <w:pPr>
        <w:pStyle w:val="Kommentartext"/>
        <w:rPr>
          <w:lang w:val="en-US"/>
        </w:rPr>
      </w:pPr>
      <w:r>
        <w:rPr>
          <w:rStyle w:val="Kommentarzeichen"/>
        </w:rPr>
        <w:annotationRef/>
      </w:r>
      <w:r w:rsidRPr="001C6AFE">
        <w:rPr>
          <w:lang w:val="en-US"/>
        </w:rPr>
        <w:t xml:space="preserve">Is this used later? If </w:t>
      </w:r>
      <w:proofErr w:type="gramStart"/>
      <w:r w:rsidRPr="001C6AFE">
        <w:rPr>
          <w:lang w:val="en-US"/>
        </w:rPr>
        <w:t>not</w:t>
      </w:r>
      <w:proofErr w:type="gramEnd"/>
      <w:r w:rsidRPr="001C6AFE">
        <w:rPr>
          <w:lang w:val="en-US"/>
        </w:rPr>
        <w:t xml:space="preserve"> </w:t>
      </w:r>
      <w:r>
        <w:rPr>
          <w:lang w:val="en-US"/>
        </w:rPr>
        <w:t>we can leave the formalism out</w:t>
      </w:r>
    </w:p>
  </w:comment>
  <w:comment w:id="53" w:author="Sebastian Schürmann" w:date="2022-05-04T10:53:00Z" w:initials="SS">
    <w:p w14:paraId="7555C052" w14:textId="52236E25" w:rsidR="001C6AFE" w:rsidRDefault="001C6AFE">
      <w:pPr>
        <w:pStyle w:val="Kommentartext"/>
      </w:pPr>
      <w:r>
        <w:rPr>
          <w:rStyle w:val="Kommentarzeichen"/>
        </w:rPr>
        <w:annotationRef/>
      </w:r>
      <w:proofErr w:type="spellStart"/>
      <w:r>
        <w:t>Shortish</w:t>
      </w:r>
      <w:proofErr w:type="spellEnd"/>
      <w:r>
        <w:t xml:space="preserve"> </w:t>
      </w:r>
      <w:proofErr w:type="spellStart"/>
      <w:r>
        <w:t>unprecise</w:t>
      </w:r>
      <w:proofErr w:type="spellEnd"/>
      <w:r>
        <w:t xml:space="preserve"> </w:t>
      </w:r>
    </w:p>
  </w:comment>
  <w:comment w:id="55" w:author="Sebastian Schürmann" w:date="2022-05-04T10:54:00Z" w:initials="SS">
    <w:p w14:paraId="4B564FB5" w14:textId="579D3419" w:rsidR="001C6AFE" w:rsidRPr="001C6AFE" w:rsidRDefault="001C6AFE">
      <w:pPr>
        <w:pStyle w:val="Kommentartext"/>
        <w:rPr>
          <w:lang w:val="en-US"/>
        </w:rPr>
      </w:pPr>
      <w:r>
        <w:rPr>
          <w:rStyle w:val="Kommentarzeichen"/>
        </w:rPr>
        <w:annotationRef/>
      </w:r>
      <w:r w:rsidRPr="001C6AFE">
        <w:rPr>
          <w:lang w:val="en-US"/>
        </w:rPr>
        <w:t xml:space="preserve">Stay more general, </w:t>
      </w:r>
      <w:proofErr w:type="gramStart"/>
      <w:r w:rsidRPr="001C6AFE">
        <w:rPr>
          <w:lang w:val="en-US"/>
        </w:rPr>
        <w:t>The</w:t>
      </w:r>
      <w:proofErr w:type="gramEnd"/>
      <w:r w:rsidRPr="001C6AFE">
        <w:rPr>
          <w:lang w:val="en-US"/>
        </w:rPr>
        <w:t xml:space="preserve"> immune s</w:t>
      </w:r>
      <w:r>
        <w:rPr>
          <w:lang w:val="en-US"/>
        </w:rPr>
        <w:t xml:space="preserve">ystem plays in important role in maintaining… </w:t>
      </w:r>
      <w:r w:rsidR="005036AE">
        <w:rPr>
          <w:lang w:val="en-US"/>
        </w:rPr>
        <w:t>it is not always infections…</w:t>
      </w:r>
    </w:p>
  </w:comment>
  <w:comment w:id="58" w:author="Sebastian Schürmann" w:date="2022-05-04T11:05:00Z" w:initials="SS">
    <w:p w14:paraId="45DA74B0" w14:textId="684CDFB4" w:rsidR="00FB25AE" w:rsidRPr="00FB25AE" w:rsidRDefault="00FB25AE">
      <w:pPr>
        <w:pStyle w:val="Kommentartext"/>
        <w:rPr>
          <w:lang w:val="en-US"/>
        </w:rPr>
      </w:pPr>
      <w:r>
        <w:rPr>
          <w:rStyle w:val="Kommentarzeichen"/>
        </w:rPr>
        <w:annotationRef/>
      </w:r>
      <w:r w:rsidRPr="00FB25AE">
        <w:rPr>
          <w:lang w:val="en-US"/>
        </w:rPr>
        <w:t xml:space="preserve">Not quite sure what that means </w:t>
      </w:r>
    </w:p>
  </w:comment>
  <w:comment w:id="61" w:author="Sebastian Schürmann" w:date="2022-05-04T11:06:00Z" w:initials="SS">
    <w:p w14:paraId="04F5E3E1" w14:textId="6833E7AF" w:rsidR="00FB25AE" w:rsidRDefault="00FB25AE">
      <w:pPr>
        <w:pStyle w:val="Kommentartext"/>
      </w:pPr>
      <w:r>
        <w:rPr>
          <w:rStyle w:val="Kommentarzeichen"/>
        </w:rPr>
        <w:annotationRef/>
      </w:r>
    </w:p>
  </w:comment>
  <w:comment w:id="66" w:author="Sebastian Schürmann" w:date="2022-05-04T11:08:00Z" w:initials="SS">
    <w:p w14:paraId="12A0A3D6" w14:textId="7A3C55FD" w:rsidR="00FB25AE" w:rsidRPr="00FB25AE" w:rsidRDefault="00FB25AE">
      <w:pPr>
        <w:pStyle w:val="Kommentartext"/>
        <w:rPr>
          <w:lang w:val="en-US"/>
        </w:rPr>
      </w:pPr>
      <w:r>
        <w:rPr>
          <w:rStyle w:val="Kommentarzeichen"/>
        </w:rPr>
        <w:annotationRef/>
      </w:r>
      <w:proofErr w:type="gramStart"/>
      <w:r w:rsidRPr="00FB25AE">
        <w:rPr>
          <w:lang w:val="en-US"/>
        </w:rPr>
        <w:t>Actually not</w:t>
      </w:r>
      <w:proofErr w:type="gramEnd"/>
      <w:r w:rsidRPr="00FB25AE">
        <w:rPr>
          <w:lang w:val="en-US"/>
        </w:rPr>
        <w:t>, or I am not sure wh</w:t>
      </w:r>
      <w:r>
        <w:rPr>
          <w:lang w:val="en-US"/>
        </w:rPr>
        <w:t>at is meant</w:t>
      </w:r>
    </w:p>
  </w:comment>
  <w:comment w:id="78" w:author="Sebastian Schürmann" w:date="2022-05-04T11:10:00Z" w:initials="SS">
    <w:p w14:paraId="0A6E9555" w14:textId="6A5DAB43" w:rsidR="00FB25AE" w:rsidRPr="00B44168" w:rsidRDefault="00FB25AE">
      <w:pPr>
        <w:pStyle w:val="Kommentartext"/>
        <w:rPr>
          <w:lang w:val="en-US"/>
        </w:rPr>
      </w:pPr>
      <w:r>
        <w:rPr>
          <w:rStyle w:val="Kommentarzeichen"/>
        </w:rPr>
        <w:annotationRef/>
      </w:r>
      <w:r w:rsidRPr="00B44168">
        <w:rPr>
          <w:lang w:val="en-US"/>
        </w:rPr>
        <w:t>Please integrate with following sections</w:t>
      </w:r>
      <w:r w:rsidR="00B44168" w:rsidRPr="00B44168">
        <w:rPr>
          <w:lang w:val="en-US"/>
        </w:rPr>
        <w:t>, too many majo</w:t>
      </w:r>
      <w:r w:rsidR="00B44168">
        <w:rPr>
          <w:lang w:val="en-US"/>
        </w:rPr>
        <w:t>r headlines for short sections</w:t>
      </w:r>
    </w:p>
  </w:comment>
  <w:comment w:id="79" w:author="Sebastian Schürmann" w:date="2022-05-04T11:10:00Z" w:initials="SS">
    <w:p w14:paraId="74FA01C8" w14:textId="21BC3FE7" w:rsidR="00FB25AE" w:rsidRPr="00FB25AE" w:rsidRDefault="00FB25AE">
      <w:pPr>
        <w:pStyle w:val="Kommentartext"/>
        <w:rPr>
          <w:lang w:val="en-US"/>
        </w:rPr>
      </w:pPr>
      <w:r>
        <w:rPr>
          <w:rStyle w:val="Kommentarzeichen"/>
        </w:rPr>
        <w:annotationRef/>
      </w:r>
      <w:r w:rsidRPr="00FB25AE">
        <w:rPr>
          <w:lang w:val="en-US"/>
        </w:rPr>
        <w:t xml:space="preserve">No, we have a laser-scanning microscope </w:t>
      </w:r>
      <w:r w:rsidR="00F2266B">
        <w:rPr>
          <w:lang w:val="en-US"/>
        </w:rPr>
        <w:t xml:space="preserve">with photomultiplier tubes as detectors. </w:t>
      </w:r>
    </w:p>
  </w:comment>
  <w:comment w:id="80" w:author="Sebastian Schürmann" w:date="2022-05-04T11:11:00Z" w:initials="SS">
    <w:p w14:paraId="5AE24BF0" w14:textId="778D1A0C" w:rsidR="00F2266B" w:rsidRPr="00F2266B" w:rsidRDefault="00F2266B">
      <w:pPr>
        <w:pStyle w:val="Kommentartext"/>
        <w:rPr>
          <w:lang w:val="en-US"/>
        </w:rPr>
      </w:pPr>
      <w:r>
        <w:rPr>
          <w:rStyle w:val="Kommentarzeichen"/>
        </w:rPr>
        <w:annotationRef/>
      </w:r>
      <w:r w:rsidRPr="00F2266B">
        <w:rPr>
          <w:lang w:val="en-US"/>
        </w:rPr>
        <w:t xml:space="preserve">No, images are very helpful </w:t>
      </w:r>
      <w:r>
        <w:rPr>
          <w:lang w:val="en-US"/>
        </w:rPr>
        <w:t xml:space="preserve">already, but we do not yet use the full potential without quantification. </w:t>
      </w:r>
    </w:p>
  </w:comment>
  <w:comment w:id="81" w:author="Sebastian Schürmann" w:date="2022-05-04T11:20:00Z" w:initials="SS">
    <w:p w14:paraId="3D7260C7" w14:textId="44F3BA1A" w:rsidR="00324698" w:rsidRPr="00324698" w:rsidRDefault="00324698">
      <w:pPr>
        <w:pStyle w:val="Kommentartext"/>
        <w:rPr>
          <w:lang w:val="en-US"/>
        </w:rPr>
      </w:pPr>
      <w:r>
        <w:rPr>
          <w:rStyle w:val="Kommentarzeichen"/>
        </w:rPr>
        <w:annotationRef/>
      </w:r>
      <w:r w:rsidRPr="00324698">
        <w:rPr>
          <w:lang w:val="en-US"/>
        </w:rPr>
        <w:t xml:space="preserve">A few more sentences about </w:t>
      </w:r>
      <w:r>
        <w:rPr>
          <w:lang w:val="en-US"/>
        </w:rPr>
        <w:t>classical approaches to object identification before moving on to machine learning</w:t>
      </w:r>
    </w:p>
  </w:comment>
  <w:comment w:id="82" w:author="Sebastian Schürmann" w:date="2022-05-04T11:13:00Z" w:initials="SS">
    <w:p w14:paraId="3DBA798F" w14:textId="30F28A98" w:rsidR="00F2266B" w:rsidRPr="00F2266B" w:rsidRDefault="00F2266B">
      <w:pPr>
        <w:pStyle w:val="Kommentartext"/>
        <w:rPr>
          <w:lang w:val="en-US"/>
        </w:rPr>
      </w:pPr>
      <w:r>
        <w:rPr>
          <w:rStyle w:val="Kommentarzeichen"/>
        </w:rPr>
        <w:annotationRef/>
      </w:r>
      <w:r w:rsidRPr="00F2266B">
        <w:rPr>
          <w:lang w:val="en-US"/>
        </w:rPr>
        <w:t>Please rewrite, more precisely what we are aiming at</w:t>
      </w:r>
    </w:p>
  </w:comment>
  <w:comment w:id="84" w:author="Sebastian Schürmann" w:date="2022-05-04T11:15:00Z" w:initials="SS">
    <w:p w14:paraId="709846FD" w14:textId="1CE85A4A" w:rsidR="00F2266B" w:rsidRPr="00324698" w:rsidRDefault="00F2266B">
      <w:pPr>
        <w:pStyle w:val="Kommentartext"/>
        <w:rPr>
          <w:lang w:val="en-US"/>
        </w:rPr>
      </w:pPr>
      <w:r>
        <w:rPr>
          <w:rStyle w:val="Kommentarzeichen"/>
        </w:rPr>
        <w:annotationRef/>
      </w:r>
    </w:p>
  </w:comment>
  <w:comment w:id="85" w:author="Sebastian Schürmann" w:date="2022-05-04T11:15:00Z" w:initials="SS">
    <w:p w14:paraId="58F609BE" w14:textId="2F1B330B" w:rsidR="00F2266B" w:rsidRPr="00F2266B" w:rsidRDefault="00F2266B">
      <w:pPr>
        <w:pStyle w:val="Kommentartext"/>
        <w:rPr>
          <w:lang w:val="en-US"/>
        </w:rPr>
      </w:pPr>
      <w:r>
        <w:rPr>
          <w:rStyle w:val="Kommentarzeichen"/>
        </w:rPr>
        <w:annotationRef/>
      </w:r>
      <w:r w:rsidRPr="00F2266B">
        <w:rPr>
          <w:lang w:val="en-US"/>
        </w:rPr>
        <w:t>Examples of features would help understan</w:t>
      </w:r>
      <w:r>
        <w:rPr>
          <w:lang w:val="en-US"/>
        </w:rPr>
        <w:t>ding here</w:t>
      </w:r>
    </w:p>
  </w:comment>
  <w:comment w:id="92" w:author="Sebastian Schürmann" w:date="2022-05-04T11:18:00Z" w:initials="SS">
    <w:p w14:paraId="7AFC83BA" w14:textId="4BB23E8B" w:rsidR="00324698" w:rsidRPr="00324698" w:rsidRDefault="00324698">
      <w:pPr>
        <w:pStyle w:val="Kommentartext"/>
        <w:rPr>
          <w:lang w:val="en-US"/>
        </w:rPr>
      </w:pPr>
      <w:r>
        <w:rPr>
          <w:rStyle w:val="Kommentarzeichen"/>
        </w:rPr>
        <w:annotationRef/>
      </w:r>
      <w:r w:rsidRPr="00324698">
        <w:rPr>
          <w:lang w:val="en-US"/>
        </w:rPr>
        <w:t>Be more precise please, what is huge or gigan</w:t>
      </w:r>
      <w:r>
        <w:rPr>
          <w:lang w:val="en-US"/>
        </w:rPr>
        <w:t xml:space="preserve">tic? Hundreds, </w:t>
      </w:r>
      <w:proofErr w:type="gramStart"/>
      <w:r>
        <w:rPr>
          <w:lang w:val="en-US"/>
        </w:rPr>
        <w:t>thousands</w:t>
      </w:r>
      <w:proofErr w:type="gramEnd"/>
      <w:r>
        <w:rPr>
          <w:lang w:val="en-US"/>
        </w:rPr>
        <w:t xml:space="preserve"> or images, how much for which purpose? Starting from … up to</w:t>
      </w:r>
      <w:proofErr w:type="gramStart"/>
      <w:r>
        <w:rPr>
          <w:lang w:val="en-US"/>
        </w:rPr>
        <w:t>… ?</w:t>
      </w:r>
      <w:proofErr w:type="gramEnd"/>
      <w:r>
        <w:rPr>
          <w:lang w:val="en-US"/>
        </w:rPr>
        <w:t xml:space="preserve">  </w:t>
      </w:r>
    </w:p>
  </w:comment>
  <w:comment w:id="94" w:author="Sebastian Schürmann" w:date="2022-05-04T11:18:00Z" w:initials="SS">
    <w:p w14:paraId="742B7774" w14:textId="4292957A" w:rsidR="00324698" w:rsidRDefault="00324698">
      <w:pPr>
        <w:pStyle w:val="Kommentartext"/>
      </w:pPr>
      <w:r>
        <w:rPr>
          <w:rStyle w:val="Kommentarzeichen"/>
        </w:rPr>
        <w:annotationRef/>
      </w:r>
    </w:p>
  </w:comment>
  <w:comment w:id="95" w:author="Sebastian Schürmann" w:date="2022-05-04T11:25:00Z" w:initials="SS">
    <w:p w14:paraId="3C37C0AB" w14:textId="44571BA1" w:rsidR="00B44168" w:rsidRPr="00B44168" w:rsidRDefault="00B44168">
      <w:pPr>
        <w:pStyle w:val="Kommentartext"/>
        <w:rPr>
          <w:lang w:val="en-US"/>
        </w:rPr>
      </w:pPr>
      <w:r>
        <w:rPr>
          <w:rStyle w:val="Kommentarzeichen"/>
        </w:rPr>
        <w:annotationRef/>
      </w:r>
      <w:r w:rsidRPr="00B44168">
        <w:rPr>
          <w:lang w:val="en-US"/>
        </w:rPr>
        <w:t>More precise</w:t>
      </w:r>
      <w:r>
        <w:rPr>
          <w:lang w:val="en-US"/>
        </w:rPr>
        <w:t>ly how do you want to assist?</w:t>
      </w:r>
    </w:p>
  </w:comment>
  <w:comment w:id="98" w:author="Sebastian Schürmann" w:date="2022-05-04T11:23:00Z" w:initials="SS">
    <w:p w14:paraId="4BB0B2DA" w14:textId="1FA98E5B" w:rsidR="00B44168" w:rsidRPr="00B44168" w:rsidRDefault="00B44168">
      <w:pPr>
        <w:pStyle w:val="Kommentartext"/>
        <w:rPr>
          <w:lang w:val="en-US"/>
        </w:rPr>
      </w:pPr>
      <w:r>
        <w:rPr>
          <w:rStyle w:val="Kommentarzeichen"/>
        </w:rPr>
        <w:annotationRef/>
      </w:r>
      <w:r w:rsidRPr="00B44168">
        <w:rPr>
          <w:lang w:val="en-US"/>
        </w:rPr>
        <w:t xml:space="preserve">Strategy for automated classification </w:t>
      </w:r>
    </w:p>
  </w:comment>
  <w:comment w:id="105" w:author="Sebastian Schürmann" w:date="2022-05-04T11:30:00Z" w:initials="SS">
    <w:p w14:paraId="6F3A2D19" w14:textId="7510B4B0" w:rsidR="00825699" w:rsidRPr="00825699" w:rsidRDefault="00825699">
      <w:pPr>
        <w:pStyle w:val="Kommentartext"/>
        <w:rPr>
          <w:lang w:val="en-US"/>
        </w:rPr>
      </w:pPr>
      <w:r>
        <w:rPr>
          <w:rStyle w:val="Kommentarzeichen"/>
        </w:rPr>
        <w:annotationRef/>
      </w:r>
      <w:r w:rsidRPr="00825699">
        <w:rPr>
          <w:lang w:val="en-US"/>
        </w:rPr>
        <w:t>Own work</w:t>
      </w:r>
      <w:r>
        <w:rPr>
          <w:lang w:val="en-US"/>
        </w:rPr>
        <w:t xml:space="preserve"> or adapted from reference [x</w:t>
      </w:r>
      <w:proofErr w:type="gramStart"/>
      <w:r>
        <w:rPr>
          <w:lang w:val="en-US"/>
        </w:rPr>
        <w:t>] ?</w:t>
      </w:r>
      <w:proofErr w:type="gramEnd"/>
    </w:p>
  </w:comment>
  <w:comment w:id="106" w:author="Sebastian Schürmann" w:date="2022-05-04T11:35:00Z" w:initials="SS">
    <w:p w14:paraId="073059BE" w14:textId="37966167" w:rsidR="000922AF" w:rsidRPr="000922AF" w:rsidRDefault="000922AF">
      <w:pPr>
        <w:pStyle w:val="Kommentartext"/>
        <w:rPr>
          <w:lang w:val="en-US"/>
        </w:rPr>
      </w:pPr>
      <w:r>
        <w:rPr>
          <w:rStyle w:val="Kommentarzeichen"/>
        </w:rPr>
        <w:annotationRef/>
      </w:r>
      <w:r>
        <w:rPr>
          <w:lang w:val="en-US"/>
        </w:rPr>
        <w:t>Additional info needed here</w:t>
      </w:r>
      <w:r w:rsidR="00A606DF">
        <w:rPr>
          <w:lang w:val="en-US"/>
        </w:rPr>
        <w:t xml:space="preserve"> to step from tree to classification and sample space </w:t>
      </w:r>
    </w:p>
  </w:comment>
  <w:comment w:id="108" w:author="Sebastian Schürmann" w:date="2022-05-04T11:23:00Z" w:initials="SS">
    <w:p w14:paraId="232C51AD" w14:textId="3578EDE1" w:rsidR="00B44168" w:rsidRPr="00B44168" w:rsidRDefault="00B44168">
      <w:pPr>
        <w:pStyle w:val="Kommentartext"/>
        <w:rPr>
          <w:lang w:val="en-US"/>
        </w:rPr>
      </w:pPr>
      <w:r>
        <w:rPr>
          <w:rStyle w:val="Kommentarzeichen"/>
        </w:rPr>
        <w:annotationRef/>
      </w:r>
      <w:r w:rsidRPr="00B44168">
        <w:rPr>
          <w:lang w:val="en-US"/>
        </w:rPr>
        <w:t>Shortish chapter please restructure headlines</w:t>
      </w:r>
    </w:p>
  </w:comment>
  <w:comment w:id="112" w:author="Sebastian Schürmann" w:date="2022-05-04T11:38:00Z" w:initials="SS">
    <w:p w14:paraId="5D8DFA52" w14:textId="7773E045" w:rsidR="00A606DF" w:rsidRDefault="00A606DF">
      <w:pPr>
        <w:pStyle w:val="Kommentartext"/>
      </w:pPr>
      <w:r>
        <w:rPr>
          <w:rStyle w:val="Kommentarzeichen"/>
        </w:rPr>
        <w:annotationRef/>
      </w:r>
      <w:r>
        <w:t xml:space="preserve">More </w:t>
      </w:r>
      <w:proofErr w:type="spellStart"/>
      <w:r>
        <w:t>introduction</w:t>
      </w:r>
      <w:proofErr w:type="spellEnd"/>
      <w:r>
        <w:t xml:space="preserve"> </w:t>
      </w:r>
      <w:proofErr w:type="spellStart"/>
      <w:r>
        <w:t>needed</w:t>
      </w:r>
      <w:proofErr w:type="spellEnd"/>
      <w:r>
        <w:t xml:space="preserve"> </w:t>
      </w:r>
      <w:proofErr w:type="spellStart"/>
      <w:r>
        <w:t>first</w:t>
      </w:r>
      <w:proofErr w:type="spellEnd"/>
    </w:p>
  </w:comment>
  <w:comment w:id="116" w:author="Sebastian Schürmann" w:date="2022-05-04T11:39:00Z" w:initials="SS">
    <w:p w14:paraId="776502BB" w14:textId="14CC5299" w:rsidR="00A606DF" w:rsidRPr="00A606DF" w:rsidRDefault="00A606DF">
      <w:pPr>
        <w:pStyle w:val="Kommentartext"/>
        <w:rPr>
          <w:lang w:val="en-US"/>
        </w:rPr>
      </w:pPr>
      <w:r w:rsidRPr="00A606DF">
        <w:rPr>
          <w:lang w:val="en-US"/>
        </w:rPr>
        <w:t xml:space="preserve">Include </w:t>
      </w:r>
      <w:r>
        <w:rPr>
          <w:rStyle w:val="Kommentarzeichen"/>
        </w:rPr>
        <w:annotationRef/>
      </w:r>
      <w:r w:rsidRPr="00A606DF">
        <w:rPr>
          <w:lang w:val="en-US"/>
        </w:rPr>
        <w:t>Purpose of metric in headline</w:t>
      </w:r>
    </w:p>
  </w:comment>
  <w:comment w:id="119" w:author="Sebastian Schürmann" w:date="2022-05-04T11:43:00Z" w:initials="SS">
    <w:p w14:paraId="040E0458" w14:textId="1729F05F" w:rsidR="00C42BDB" w:rsidRPr="00C42BDB" w:rsidRDefault="00C42BDB">
      <w:pPr>
        <w:pStyle w:val="Kommentartext"/>
        <w:rPr>
          <w:lang w:val="en-US"/>
        </w:rPr>
      </w:pPr>
      <w:r>
        <w:rPr>
          <w:rStyle w:val="Kommentarzeichen"/>
        </w:rPr>
        <w:annotationRef/>
      </w:r>
      <w:r w:rsidRPr="00C42BDB">
        <w:rPr>
          <w:lang w:val="en-US"/>
        </w:rPr>
        <w:t>Some information about the data u</w:t>
      </w:r>
      <w:r>
        <w:rPr>
          <w:lang w:val="en-US"/>
        </w:rPr>
        <w:t xml:space="preserve">sed and how it was acquired should be in here. Basic preprocessing, metadata, scales etc. may also be relevant. </w:t>
      </w:r>
    </w:p>
  </w:comment>
  <w:comment w:id="120" w:author="Sebastian Schürmann" w:date="2022-05-04T11:45:00Z" w:initials="SS">
    <w:p w14:paraId="3A6B0EF1" w14:textId="504D424C" w:rsidR="00C42BDB" w:rsidRPr="00C42BDB" w:rsidRDefault="00C42BDB">
      <w:pPr>
        <w:pStyle w:val="Kommentartext"/>
        <w:rPr>
          <w:lang w:val="en-US"/>
        </w:rPr>
      </w:pPr>
      <w:r>
        <w:rPr>
          <w:rStyle w:val="Kommentarzeichen"/>
        </w:rPr>
        <w:annotationRef/>
      </w:r>
      <w:r w:rsidRPr="00C42BDB">
        <w:rPr>
          <w:lang w:val="en-US"/>
        </w:rPr>
        <w:t>In methods section, please report what you di</w:t>
      </w:r>
      <w:r>
        <w:rPr>
          <w:lang w:val="en-US"/>
        </w:rPr>
        <w:t xml:space="preserve">d to approach the task. </w:t>
      </w:r>
      <w:r w:rsidR="005556C1">
        <w:rPr>
          <w:lang w:val="en-US"/>
        </w:rPr>
        <w:t xml:space="preserve">Mention the aim again. Give detailed instructions about your approach to get there. </w:t>
      </w:r>
    </w:p>
  </w:comment>
  <w:comment w:id="121" w:author="Sebastian Schürmann" w:date="2022-05-04T11:48:00Z" w:initials="SS">
    <w:p w14:paraId="4C5DDEC2" w14:textId="77777777" w:rsidR="005556C1" w:rsidRDefault="005556C1">
      <w:pPr>
        <w:pStyle w:val="Kommentartext"/>
        <w:rPr>
          <w:lang w:val="en-US"/>
        </w:rPr>
      </w:pPr>
      <w:r>
        <w:rPr>
          <w:rStyle w:val="Kommentarzeichen"/>
        </w:rPr>
        <w:annotationRef/>
      </w:r>
      <w:r w:rsidRPr="005556C1">
        <w:rPr>
          <w:lang w:val="en-US"/>
        </w:rPr>
        <w:t xml:space="preserve">More details, how many </w:t>
      </w:r>
      <w:r>
        <w:rPr>
          <w:lang w:val="en-US"/>
        </w:rPr>
        <w:t xml:space="preserve">cells need to be labeled on how many </w:t>
      </w:r>
      <w:proofErr w:type="spellStart"/>
      <w:r>
        <w:rPr>
          <w:lang w:val="en-US"/>
        </w:rPr>
        <w:t>sclices</w:t>
      </w:r>
      <w:proofErr w:type="spellEnd"/>
      <w:r>
        <w:rPr>
          <w:lang w:val="en-US"/>
        </w:rPr>
        <w:t xml:space="preserve">, how many stacks. Which layer in volume, which color channels, preprocessing etc. everything that somebody else would need to recreate what you did. </w:t>
      </w:r>
    </w:p>
    <w:p w14:paraId="32FC9FAE" w14:textId="77777777" w:rsidR="005556C1" w:rsidRDefault="005556C1">
      <w:pPr>
        <w:pStyle w:val="Kommentartext"/>
        <w:rPr>
          <w:lang w:val="en-US"/>
        </w:rPr>
      </w:pPr>
    </w:p>
    <w:p w14:paraId="0C2B6DC4" w14:textId="50156274" w:rsidR="005556C1" w:rsidRPr="005556C1" w:rsidRDefault="005556C1">
      <w:pPr>
        <w:pStyle w:val="Kommentartext"/>
        <w:rPr>
          <w:lang w:val="en-US"/>
        </w:rPr>
      </w:pPr>
      <w:r>
        <w:rPr>
          <w:lang w:val="en-US"/>
        </w:rPr>
        <w:t xml:space="preserve">Format of input, of output. Further processing? What happens in </w:t>
      </w:r>
      <w:proofErr w:type="spellStart"/>
      <w:r>
        <w:rPr>
          <w:lang w:val="en-US"/>
        </w:rPr>
        <w:t>imagej</w:t>
      </w:r>
      <w:proofErr w:type="spellEnd"/>
      <w:r>
        <w:rPr>
          <w:lang w:val="en-US"/>
        </w:rPr>
        <w:t xml:space="preserve"> what in </w:t>
      </w:r>
      <w:proofErr w:type="gramStart"/>
      <w:r>
        <w:rPr>
          <w:lang w:val="en-US"/>
        </w:rPr>
        <w:t>python..</w:t>
      </w:r>
      <w:proofErr w:type="gramEnd"/>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D83AFB0" w15:done="0"/>
  <w15:commentEx w15:paraId="4AA0EF7C" w15:done="0"/>
  <w15:commentEx w15:paraId="38750DC7" w15:done="0"/>
  <w15:commentEx w15:paraId="3A85DC78" w15:done="0"/>
  <w15:commentEx w15:paraId="0BF794B7" w15:done="0"/>
  <w15:commentEx w15:paraId="5C847F32" w15:done="0"/>
  <w15:commentEx w15:paraId="1AE4AB91" w15:done="0"/>
  <w15:commentEx w15:paraId="37C7E5CA" w15:done="0"/>
  <w15:commentEx w15:paraId="4598CBC1" w15:done="0"/>
  <w15:commentEx w15:paraId="4851B24F" w15:done="0"/>
  <w15:commentEx w15:paraId="026EC5A2" w15:done="0"/>
  <w15:commentEx w15:paraId="354B10DD" w15:done="0"/>
  <w15:commentEx w15:paraId="7555C052" w15:done="0"/>
  <w15:commentEx w15:paraId="4B564FB5" w15:done="0"/>
  <w15:commentEx w15:paraId="45DA74B0" w15:done="0"/>
  <w15:commentEx w15:paraId="04F5E3E1" w15:done="0"/>
  <w15:commentEx w15:paraId="12A0A3D6" w15:done="0"/>
  <w15:commentEx w15:paraId="0A6E9555" w15:done="0"/>
  <w15:commentEx w15:paraId="74FA01C8" w15:done="0"/>
  <w15:commentEx w15:paraId="5AE24BF0" w15:done="0"/>
  <w15:commentEx w15:paraId="3D7260C7" w15:done="0"/>
  <w15:commentEx w15:paraId="3DBA798F" w15:done="0"/>
  <w15:commentEx w15:paraId="709846FD" w15:done="0"/>
  <w15:commentEx w15:paraId="58F609BE" w15:done="0"/>
  <w15:commentEx w15:paraId="7AFC83BA" w15:done="0"/>
  <w15:commentEx w15:paraId="742B7774" w15:done="0"/>
  <w15:commentEx w15:paraId="3C37C0AB" w15:done="0"/>
  <w15:commentEx w15:paraId="4BB0B2DA" w15:done="0"/>
  <w15:commentEx w15:paraId="6F3A2D19" w15:done="0"/>
  <w15:commentEx w15:paraId="073059BE" w15:done="0"/>
  <w15:commentEx w15:paraId="232C51AD" w15:done="0"/>
  <w15:commentEx w15:paraId="5D8DFA52" w15:done="0"/>
  <w15:commentEx w15:paraId="776502BB" w15:done="0"/>
  <w15:commentEx w15:paraId="040E0458" w15:done="0"/>
  <w15:commentEx w15:paraId="3A6B0EF1" w15:done="0"/>
  <w15:commentEx w15:paraId="0C2B6DC4"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1CD047" w16cex:dateUtc="2022-05-04T08:13:00Z"/>
  <w16cex:commentExtensible w16cex:durableId="261CD098" w16cex:dateUtc="2022-05-04T08:14:00Z"/>
  <w16cex:commentExtensible w16cex:durableId="261CD4D5" w16cex:dateUtc="2022-05-04T08:32:00Z"/>
  <w16cex:commentExtensible w16cex:durableId="261CD1B1" w16cex:dateUtc="2022-05-04T08:19:00Z"/>
  <w16cex:commentExtensible w16cex:durableId="261CD27D" w16cex:dateUtc="2022-05-04T08:22:00Z"/>
  <w16cex:commentExtensible w16cex:durableId="261CD461" w16cex:dateUtc="2022-05-04T08:30:00Z"/>
  <w16cex:commentExtensible w16cex:durableId="261CD3D6" w16cex:dateUtc="2022-05-04T08:28:00Z"/>
  <w16cex:commentExtensible w16cex:durableId="261CD69F" w16cex:dateUtc="2022-05-04T08:40:00Z"/>
  <w16cex:commentExtensible w16cex:durableId="261CD812" w16cex:dateUtc="2022-05-04T08:46:00Z"/>
  <w16cex:commentExtensible w16cex:durableId="261CD889" w16cex:dateUtc="2022-05-04T08:48:00Z"/>
  <w16cex:commentExtensible w16cex:durableId="261CD7B0" w16cex:dateUtc="2022-05-04T08:45:00Z"/>
  <w16cex:commentExtensible w16cex:durableId="261CD913" w16cex:dateUtc="2022-05-04T08:50:00Z"/>
  <w16cex:commentExtensible w16cex:durableId="261CD9AA" w16cex:dateUtc="2022-05-04T08:53:00Z"/>
  <w16cex:commentExtensible w16cex:durableId="261CDA02" w16cex:dateUtc="2022-05-04T08:54:00Z"/>
  <w16cex:commentExtensible w16cex:durableId="261CDC83" w16cex:dateUtc="2022-05-04T09:05:00Z"/>
  <w16cex:commentExtensible w16cex:durableId="261CDCC2" w16cex:dateUtc="2022-05-04T09:06:00Z"/>
  <w16cex:commentExtensible w16cex:durableId="261CDD19" w16cex:dateUtc="2022-05-04T09:08:00Z"/>
  <w16cex:commentExtensible w16cex:durableId="261CDD91" w16cex:dateUtc="2022-05-04T09:10:00Z"/>
  <w16cex:commentExtensible w16cex:durableId="261CDDAF" w16cex:dateUtc="2022-05-04T09:10:00Z"/>
  <w16cex:commentExtensible w16cex:durableId="261CDDF9" w16cex:dateUtc="2022-05-04T09:11:00Z"/>
  <w16cex:commentExtensible w16cex:durableId="261CE015" w16cex:dateUtc="2022-05-04T09:20:00Z"/>
  <w16cex:commentExtensible w16cex:durableId="261CDE4F" w16cex:dateUtc="2022-05-04T09:13:00Z"/>
  <w16cex:commentExtensible w16cex:durableId="261CDEBF" w16cex:dateUtc="2022-05-04T09:15:00Z"/>
  <w16cex:commentExtensible w16cex:durableId="261CDEDF" w16cex:dateUtc="2022-05-04T09:15:00Z"/>
  <w16cex:commentExtensible w16cex:durableId="261CDF71" w16cex:dateUtc="2022-05-04T09:18:00Z"/>
  <w16cex:commentExtensible w16cex:durableId="261CDF79" w16cex:dateUtc="2022-05-04T09:18:00Z"/>
  <w16cex:commentExtensible w16cex:durableId="261CE10F" w16cex:dateUtc="2022-05-04T09:25:00Z"/>
  <w16cex:commentExtensible w16cex:durableId="261CE097" w16cex:dateUtc="2022-05-04T09:23:00Z"/>
  <w16cex:commentExtensible w16cex:durableId="261CE24F" w16cex:dateUtc="2022-05-04T09:30:00Z"/>
  <w16cex:commentExtensible w16cex:durableId="261CE36E" w16cex:dateUtc="2022-05-04T09:35:00Z"/>
  <w16cex:commentExtensible w16cex:durableId="261CE0BD" w16cex:dateUtc="2022-05-04T09:23:00Z"/>
  <w16cex:commentExtensible w16cex:durableId="261CE43F" w16cex:dateUtc="2022-05-04T09:38:00Z"/>
  <w16cex:commentExtensible w16cex:durableId="261CE461" w16cex:dateUtc="2022-05-04T09:39:00Z"/>
  <w16cex:commentExtensible w16cex:durableId="261CE556" w16cex:dateUtc="2022-05-04T09:43:00Z"/>
  <w16cex:commentExtensible w16cex:durableId="261CE5E4" w16cex:dateUtc="2022-05-04T09:45:00Z"/>
  <w16cex:commentExtensible w16cex:durableId="261CE676" w16cex:dateUtc="2022-05-04T09:4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D83AFB0" w16cid:durableId="261CD047"/>
  <w16cid:commentId w16cid:paraId="4AA0EF7C" w16cid:durableId="261CD098"/>
  <w16cid:commentId w16cid:paraId="38750DC7" w16cid:durableId="261CD4D5"/>
  <w16cid:commentId w16cid:paraId="3A85DC78" w16cid:durableId="261CD1B1"/>
  <w16cid:commentId w16cid:paraId="0BF794B7" w16cid:durableId="261CD27D"/>
  <w16cid:commentId w16cid:paraId="5C847F32" w16cid:durableId="261CD461"/>
  <w16cid:commentId w16cid:paraId="1AE4AB91" w16cid:durableId="261CD3D6"/>
  <w16cid:commentId w16cid:paraId="37C7E5CA" w16cid:durableId="261CD69F"/>
  <w16cid:commentId w16cid:paraId="4598CBC1" w16cid:durableId="261CD812"/>
  <w16cid:commentId w16cid:paraId="4851B24F" w16cid:durableId="261CD889"/>
  <w16cid:commentId w16cid:paraId="026EC5A2" w16cid:durableId="261CD7B0"/>
  <w16cid:commentId w16cid:paraId="354B10DD" w16cid:durableId="261CD913"/>
  <w16cid:commentId w16cid:paraId="7555C052" w16cid:durableId="261CD9AA"/>
  <w16cid:commentId w16cid:paraId="4B564FB5" w16cid:durableId="261CDA02"/>
  <w16cid:commentId w16cid:paraId="45DA74B0" w16cid:durableId="261CDC83"/>
  <w16cid:commentId w16cid:paraId="04F5E3E1" w16cid:durableId="261CDCC2"/>
  <w16cid:commentId w16cid:paraId="12A0A3D6" w16cid:durableId="261CDD19"/>
  <w16cid:commentId w16cid:paraId="0A6E9555" w16cid:durableId="261CDD91"/>
  <w16cid:commentId w16cid:paraId="74FA01C8" w16cid:durableId="261CDDAF"/>
  <w16cid:commentId w16cid:paraId="5AE24BF0" w16cid:durableId="261CDDF9"/>
  <w16cid:commentId w16cid:paraId="3D7260C7" w16cid:durableId="261CE015"/>
  <w16cid:commentId w16cid:paraId="3DBA798F" w16cid:durableId="261CDE4F"/>
  <w16cid:commentId w16cid:paraId="709846FD" w16cid:durableId="261CDEBF"/>
  <w16cid:commentId w16cid:paraId="58F609BE" w16cid:durableId="261CDEDF"/>
  <w16cid:commentId w16cid:paraId="7AFC83BA" w16cid:durableId="261CDF71"/>
  <w16cid:commentId w16cid:paraId="742B7774" w16cid:durableId="261CDF79"/>
  <w16cid:commentId w16cid:paraId="3C37C0AB" w16cid:durableId="261CE10F"/>
  <w16cid:commentId w16cid:paraId="4BB0B2DA" w16cid:durableId="261CE097"/>
  <w16cid:commentId w16cid:paraId="6F3A2D19" w16cid:durableId="261CE24F"/>
  <w16cid:commentId w16cid:paraId="073059BE" w16cid:durableId="261CE36E"/>
  <w16cid:commentId w16cid:paraId="232C51AD" w16cid:durableId="261CE0BD"/>
  <w16cid:commentId w16cid:paraId="5D8DFA52" w16cid:durableId="261CE43F"/>
  <w16cid:commentId w16cid:paraId="776502BB" w16cid:durableId="261CE461"/>
  <w16cid:commentId w16cid:paraId="040E0458" w16cid:durableId="261CE556"/>
  <w16cid:commentId w16cid:paraId="3A6B0EF1" w16cid:durableId="261CE5E4"/>
  <w16cid:commentId w16cid:paraId="0C2B6DC4" w16cid:durableId="261CE67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0088B0F" w14:textId="77777777" w:rsidR="00734752" w:rsidRDefault="00734752" w:rsidP="004B502F">
      <w:pPr>
        <w:spacing w:after="0" w:line="240" w:lineRule="auto"/>
      </w:pPr>
      <w:r>
        <w:separator/>
      </w:r>
    </w:p>
    <w:p w14:paraId="62CB76A5" w14:textId="77777777" w:rsidR="00734752" w:rsidRDefault="00734752"/>
  </w:endnote>
  <w:endnote w:type="continuationSeparator" w:id="0">
    <w:p w14:paraId="5ED415B4" w14:textId="77777777" w:rsidR="00734752" w:rsidRDefault="00734752" w:rsidP="004B502F">
      <w:pPr>
        <w:spacing w:after="0" w:line="240" w:lineRule="auto"/>
      </w:pPr>
      <w:r>
        <w:continuationSeparator/>
      </w:r>
    </w:p>
    <w:p w14:paraId="09518278" w14:textId="77777777" w:rsidR="00734752" w:rsidRDefault="00734752"/>
  </w:endnote>
  <w:endnote w:type="continuationNotice" w:id="1">
    <w:p w14:paraId="00DFF56E" w14:textId="77777777" w:rsidR="00734752" w:rsidRDefault="00734752">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orbel">
    <w:panose1 w:val="020B0503020204020204"/>
    <w:charset w:val="00"/>
    <w:family w:val="swiss"/>
    <w:pitch w:val="variable"/>
    <w:sig w:usb0="A00002EF" w:usb1="4000A44B" w:usb2="00000000" w:usb3="00000000" w:csb0="0000019F" w:csb1="00000000"/>
  </w:font>
  <w:font w:name="Arial">
    <w:panose1 w:val="020B0604020202020204"/>
    <w:charset w:val="00"/>
    <w:family w:val="swiss"/>
    <w:pitch w:val="variable"/>
    <w:sig w:usb0="E0002EFF" w:usb1="C000785B" w:usb2="00000009" w:usb3="00000000" w:csb0="000001FF" w:csb1="00000000"/>
  </w:font>
  <w:font w:name="Minion Pro">
    <w:altName w:val="Times New Roman"/>
    <w:panose1 w:val="02040503050201020203"/>
    <w:charset w:val="00"/>
    <w:family w:val="roman"/>
    <w:notTrueType/>
    <w:pitch w:val="variable"/>
    <w:sig w:usb0="00000001" w:usb1="00000001" w:usb2="00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Linux Biolinum">
    <w:charset w:val="00"/>
    <w:family w:val="auto"/>
    <w:pitch w:val="variable"/>
    <w:sig w:usb0="E0000AFF" w:usb1="5000E5FB" w:usb2="00000020" w:usb3="00000000" w:csb0="000001B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FAA843" w14:textId="77777777" w:rsidR="00A751B8" w:rsidRDefault="00A751B8">
    <w:pPr>
      <w:pStyle w:val="Fuzeile"/>
    </w:pPr>
  </w:p>
  <w:p w14:paraId="074B518C" w14:textId="77777777" w:rsidR="00A751B8" w:rsidRDefault="00A751B8">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196931" w14:textId="77777777" w:rsidR="007F2C9C" w:rsidRDefault="007F2C9C" w:rsidP="00276778">
    <w:pPr>
      <w:spacing w:after="0"/>
      <w:jc w:val="center"/>
    </w:pPr>
    <w:r>
      <w:t>Heidelberg, den 30. November 2009</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196932" w14:textId="77777777" w:rsidR="007F2C9C" w:rsidRPr="00A64451" w:rsidRDefault="007F2C9C" w:rsidP="00A64451">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A7CBD40" w14:textId="77777777" w:rsidR="00734752" w:rsidRDefault="00734752" w:rsidP="004B502F">
      <w:pPr>
        <w:spacing w:after="0" w:line="240" w:lineRule="auto"/>
      </w:pPr>
      <w:r>
        <w:separator/>
      </w:r>
    </w:p>
    <w:p w14:paraId="2E7512AC" w14:textId="77777777" w:rsidR="00734752" w:rsidRDefault="00734752"/>
  </w:footnote>
  <w:footnote w:type="continuationSeparator" w:id="0">
    <w:p w14:paraId="08F710C3" w14:textId="77777777" w:rsidR="00734752" w:rsidRDefault="00734752" w:rsidP="004B502F">
      <w:pPr>
        <w:spacing w:after="0" w:line="240" w:lineRule="auto"/>
      </w:pPr>
      <w:r>
        <w:continuationSeparator/>
      </w:r>
    </w:p>
    <w:p w14:paraId="094AB1FB" w14:textId="77777777" w:rsidR="00734752" w:rsidRDefault="00734752"/>
  </w:footnote>
  <w:footnote w:type="continuationNotice" w:id="1">
    <w:p w14:paraId="7204208F" w14:textId="77777777" w:rsidR="00734752" w:rsidRDefault="00734752">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196933" w14:textId="77777777" w:rsidR="007F2C9C" w:rsidRDefault="007F2C9C" w:rsidP="00A64451">
    <w:pPr>
      <w:pStyle w:val="Kopfzeile"/>
    </w:pPr>
    <w:r>
      <w:fldChar w:fldCharType="begin"/>
    </w:r>
    <w:r>
      <w:instrText>PAGE   \* MERGEFORMAT</w:instrText>
    </w:r>
    <w:r>
      <w:fldChar w:fldCharType="separate"/>
    </w:r>
    <w:r>
      <w:rPr>
        <w:noProof/>
      </w:rPr>
      <w:t>8</w:t>
    </w:r>
    <w:r>
      <w:rPr>
        <w:noProof/>
      </w:rPr>
      <w:fldChar w:fldCharType="end"/>
    </w:r>
    <w:r>
      <w:tab/>
    </w:r>
    <w:r w:rsidR="00734752">
      <w:fldChar w:fldCharType="begin"/>
    </w:r>
    <w:r w:rsidR="00734752">
      <w:instrText xml:space="preserve"> STYLEREF  "Überschrift 1"  \* MERGEFORMAT </w:instrText>
    </w:r>
    <w:r w:rsidR="00734752">
      <w:fldChar w:fldCharType="separate"/>
    </w:r>
    <w:r w:rsidRPr="00D92F69">
      <w:rPr>
        <w:rFonts w:ascii="Cambria Math" w:hAnsi="Cambria Math" w:cs="Cambria Math"/>
        <w:noProof/>
      </w:rPr>
      <w:t>Einleitung</w:t>
    </w:r>
    <w:r w:rsidR="00734752">
      <w:rPr>
        <w:rFonts w:ascii="Cambria Math" w:hAnsi="Cambria Math" w:cs="Cambria Math"/>
        <w:noProof/>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196934" w14:textId="77777777" w:rsidR="007F2C9C" w:rsidRDefault="00734752" w:rsidP="00052227">
    <w:pPr>
      <w:pStyle w:val="Kopfzeile"/>
    </w:pPr>
    <w:r>
      <w:fldChar w:fldCharType="begin"/>
    </w:r>
    <w:r>
      <w:instrText xml:space="preserve"> STYLEREF  "Überschrift 1"  \* MERGEFORMAT </w:instrText>
    </w:r>
    <w:r>
      <w:fldChar w:fldCharType="separate"/>
    </w:r>
    <w:r w:rsidR="007F2C9C">
      <w:rPr>
        <w:noProof/>
      </w:rPr>
      <w:t>Einleitung</w:t>
    </w:r>
    <w:r>
      <w:rPr>
        <w:noProof/>
      </w:rPr>
      <w:fldChar w:fldCharType="end"/>
    </w:r>
    <w:r w:rsidR="007F2C9C">
      <w:tab/>
    </w:r>
    <w:r w:rsidR="007F2C9C">
      <w:fldChar w:fldCharType="begin"/>
    </w:r>
    <w:r w:rsidR="007F2C9C">
      <w:instrText>PAGE   \* MERGEFORMAT</w:instrText>
    </w:r>
    <w:r w:rsidR="007F2C9C">
      <w:fldChar w:fldCharType="separate"/>
    </w:r>
    <w:r w:rsidR="007F2C9C">
      <w:rPr>
        <w:noProof/>
      </w:rPr>
      <w:t>9</w:t>
    </w:r>
    <w:r w:rsidR="007F2C9C">
      <w:rPr>
        <w:noProof/>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196935" w14:textId="77777777" w:rsidR="007F2C9C" w:rsidRDefault="007F2C9C" w:rsidP="00B06D60">
    <w:pPr>
      <w:pStyle w:val="Kopfzeile"/>
      <w:pBdr>
        <w:bottom w:val="none" w:sz="0" w:space="0" w:color="auto"/>
      </w:pBd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196939" w14:textId="43D3D325" w:rsidR="007F2C9C" w:rsidRDefault="007F2C9C" w:rsidP="00A64451">
    <w:pPr>
      <w:pStyle w:val="Kopfzeile"/>
    </w:pPr>
    <w:r>
      <w:fldChar w:fldCharType="begin"/>
    </w:r>
    <w:r>
      <w:instrText>PAGE   \* MERGEFORMAT</w:instrText>
    </w:r>
    <w:r>
      <w:fldChar w:fldCharType="separate"/>
    </w:r>
    <w:r w:rsidR="006F3FE0">
      <w:rPr>
        <w:noProof/>
      </w:rPr>
      <w:t>16</w:t>
    </w:r>
    <w:r>
      <w:rPr>
        <w:noProof/>
      </w:rPr>
      <w:fldChar w:fldCharType="end"/>
    </w:r>
    <w:r>
      <w:tab/>
    </w:r>
    <w:r w:rsidR="00734752">
      <w:fldChar w:fldCharType="begin"/>
    </w:r>
    <w:r w:rsidR="00734752">
      <w:instrText xml:space="preserve"> STYLEREF  "Heading 1"  \* MERGEFORMAT </w:instrText>
    </w:r>
    <w:r w:rsidR="00734752">
      <w:fldChar w:fldCharType="separate"/>
    </w:r>
    <w:r w:rsidR="0029445F">
      <w:rPr>
        <w:b/>
        <w:bCs/>
        <w:noProof/>
      </w:rPr>
      <w:t>Fehler! Verwenden Sie die Registerkarte 'Start', um Heading 1 dem Text zuzuweisen, der hier angezeigt werden soll.</w:t>
    </w:r>
    <w:r w:rsidR="00734752">
      <w:rPr>
        <w:noProof/>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19693A" w14:textId="314C1DB3" w:rsidR="007F2C9C" w:rsidRDefault="00734752" w:rsidP="00052227">
    <w:pPr>
      <w:pStyle w:val="Kopfzeile"/>
    </w:pPr>
    <w:r>
      <w:fldChar w:fldCharType="begin"/>
    </w:r>
    <w:r>
      <w:instrText xml:space="preserve"> STYLEREF  "Heading 1"  \* MERGEFORMAT </w:instrText>
    </w:r>
    <w:r>
      <w:fldChar w:fldCharType="separate"/>
    </w:r>
    <w:r w:rsidR="0029445F">
      <w:rPr>
        <w:b/>
        <w:bCs/>
        <w:noProof/>
      </w:rPr>
      <w:t>Fehler! Verwenden Sie die Registerkarte 'Start', um Heading 1 dem Text zuzuweisen, der hier angezeigt werden soll.</w:t>
    </w:r>
    <w:r>
      <w:rPr>
        <w:noProof/>
      </w:rPr>
      <w:fldChar w:fldCharType="end"/>
    </w:r>
    <w:r w:rsidR="007F2C9C">
      <w:fldChar w:fldCharType="begin"/>
    </w:r>
    <w:r w:rsidR="007F2C9C">
      <w:instrText xml:space="preserve"> REF _Ref488402379 \h </w:instrText>
    </w:r>
    <w:r w:rsidR="007F2C9C">
      <w:fldChar w:fldCharType="end"/>
    </w:r>
    <w:r w:rsidR="007F2C9C">
      <w:tab/>
    </w:r>
    <w:r w:rsidR="007F2C9C">
      <w:fldChar w:fldCharType="begin"/>
    </w:r>
    <w:r w:rsidR="007F2C9C">
      <w:instrText>PAGE   \* MERGEFORMAT</w:instrText>
    </w:r>
    <w:r w:rsidR="007F2C9C">
      <w:fldChar w:fldCharType="separate"/>
    </w:r>
    <w:r w:rsidR="00270DEE">
      <w:rPr>
        <w:noProof/>
      </w:rPr>
      <w:t>17</w:t>
    </w:r>
    <w:r w:rsidR="007F2C9C">
      <w:rPr>
        <w:noProof/>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546F0"/>
    <w:multiLevelType w:val="multilevel"/>
    <w:tmpl w:val="5C80103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AB44765"/>
    <w:multiLevelType w:val="hybridMultilevel"/>
    <w:tmpl w:val="47168D54"/>
    <w:lvl w:ilvl="0" w:tplc="33825D48">
      <w:numFmt w:val="bullet"/>
      <w:lvlText w:val=""/>
      <w:lvlJc w:val="left"/>
      <w:pPr>
        <w:ind w:left="720" w:hanging="360"/>
      </w:pPr>
      <w:rPr>
        <w:rFonts w:ascii="Symbol" w:eastAsia="Times New Roman" w:hAnsi="Symbol"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0E96512D"/>
    <w:multiLevelType w:val="multilevel"/>
    <w:tmpl w:val="63F29598"/>
    <w:lvl w:ilvl="0">
      <w:start w:val="1"/>
      <w:numFmt w:val="decimal"/>
      <w:pStyle w:val="berschrift1"/>
      <w:lvlText w:val="%1"/>
      <w:lvlJc w:val="left"/>
      <w:pPr>
        <w:tabs>
          <w:tab w:val="num" w:pos="432"/>
        </w:tabs>
        <w:ind w:left="432" w:hanging="432"/>
      </w:pPr>
    </w:lvl>
    <w:lvl w:ilvl="1">
      <w:start w:val="1"/>
      <w:numFmt w:val="decimal"/>
      <w:pStyle w:val="berschrift2"/>
      <w:lvlText w:val="%1.%2"/>
      <w:lvlJc w:val="left"/>
      <w:pPr>
        <w:tabs>
          <w:tab w:val="num" w:pos="576"/>
        </w:tabs>
        <w:ind w:left="576" w:hanging="576"/>
      </w:pPr>
    </w:lvl>
    <w:lvl w:ilvl="2">
      <w:start w:val="1"/>
      <w:numFmt w:val="decimal"/>
      <w:pStyle w:val="berschrift3"/>
      <w:lvlText w:val="%1.%2.%3"/>
      <w:lvlJc w:val="left"/>
      <w:pPr>
        <w:tabs>
          <w:tab w:val="num" w:pos="720"/>
        </w:tabs>
        <w:ind w:left="720" w:hanging="720"/>
      </w:pPr>
      <w:rPr>
        <w:lang w:val="en-US"/>
      </w:r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pStyle w:val="berschrift6"/>
      <w:lvlText w:val="%1.%2.%3.%4.%5.%6"/>
      <w:lvlJc w:val="left"/>
      <w:pPr>
        <w:tabs>
          <w:tab w:val="num" w:pos="1152"/>
        </w:tabs>
        <w:ind w:left="1152" w:hanging="1152"/>
      </w:pPr>
    </w:lvl>
    <w:lvl w:ilvl="6">
      <w:start w:val="1"/>
      <w:numFmt w:val="decimal"/>
      <w:pStyle w:val="berschrift7"/>
      <w:lvlText w:val="%1.%2.%3.%4.%5.%6.%7"/>
      <w:lvlJc w:val="left"/>
      <w:pPr>
        <w:tabs>
          <w:tab w:val="num" w:pos="1296"/>
        </w:tabs>
        <w:ind w:left="1296" w:hanging="1296"/>
      </w:pPr>
    </w:lvl>
    <w:lvl w:ilvl="7">
      <w:start w:val="1"/>
      <w:numFmt w:val="decimal"/>
      <w:pStyle w:val="berschrift8"/>
      <w:lvlText w:val="%1.%2.%3.%4.%5.%6.%7.%8"/>
      <w:lvlJc w:val="left"/>
      <w:pPr>
        <w:tabs>
          <w:tab w:val="num" w:pos="1440"/>
        </w:tabs>
        <w:ind w:left="1440" w:hanging="1440"/>
      </w:pPr>
    </w:lvl>
    <w:lvl w:ilvl="8">
      <w:start w:val="1"/>
      <w:numFmt w:val="decimal"/>
      <w:pStyle w:val="berschrift9"/>
      <w:lvlText w:val="%1.%2.%3.%4.%5.%6.%7.%8.%9"/>
      <w:lvlJc w:val="left"/>
      <w:pPr>
        <w:tabs>
          <w:tab w:val="num" w:pos="1584"/>
        </w:tabs>
        <w:ind w:left="1584" w:hanging="1584"/>
      </w:pPr>
    </w:lvl>
  </w:abstractNum>
  <w:abstractNum w:abstractNumId="3" w15:restartNumberingAfterBreak="0">
    <w:nsid w:val="1334597D"/>
    <w:multiLevelType w:val="hybridMultilevel"/>
    <w:tmpl w:val="A902420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54C35F4"/>
    <w:multiLevelType w:val="hybridMultilevel"/>
    <w:tmpl w:val="4F6439E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A0E4BC0"/>
    <w:multiLevelType w:val="multilevel"/>
    <w:tmpl w:val="FF585872"/>
    <w:styleLink w:val="CurrentList1"/>
    <w:lvl w:ilvl="0">
      <w:start w:val="1"/>
      <w:numFmt w:val="bullet"/>
      <w:lvlText w:val="-"/>
      <w:lvlJc w:val="left"/>
      <w:pPr>
        <w:ind w:left="720" w:hanging="360"/>
      </w:pPr>
      <w:rPr>
        <w:rFonts w:ascii="Cambria" w:eastAsia="Times New Roman" w:hAnsi="Cambria"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 w15:restartNumberingAfterBreak="0">
    <w:nsid w:val="1D19790A"/>
    <w:multiLevelType w:val="hybridMultilevel"/>
    <w:tmpl w:val="9E02339C"/>
    <w:lvl w:ilvl="0" w:tplc="51EAF716">
      <w:numFmt w:val="bullet"/>
      <w:lvlText w:val="-"/>
      <w:lvlJc w:val="left"/>
      <w:pPr>
        <w:ind w:left="720" w:hanging="360"/>
      </w:pPr>
      <w:rPr>
        <w:rFonts w:ascii="Cambria" w:eastAsia="Times New Roman"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2AE15FD"/>
    <w:multiLevelType w:val="multilevel"/>
    <w:tmpl w:val="088E9A80"/>
    <w:styleLink w:val="Listenformat"/>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none"/>
      <w:lvlText w:val="%1.%2.%3.%4"/>
      <w:lvlJc w:val="left"/>
      <w:pPr>
        <w:tabs>
          <w:tab w:val="num" w:pos="864"/>
        </w:tabs>
        <w:ind w:left="864" w:hanging="864"/>
      </w:pPr>
    </w:lvl>
    <w:lvl w:ilvl="4">
      <w:start w:val="1"/>
      <w:numFmt w:val="none"/>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8" w15:restartNumberingAfterBreak="0">
    <w:nsid w:val="27731261"/>
    <w:multiLevelType w:val="hybridMultilevel"/>
    <w:tmpl w:val="94946FAA"/>
    <w:lvl w:ilvl="0" w:tplc="BD3E8C84">
      <w:start w:val="1"/>
      <w:numFmt w:val="decimalZero"/>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9" w15:restartNumberingAfterBreak="0">
    <w:nsid w:val="2BEB22E9"/>
    <w:multiLevelType w:val="hybridMultilevel"/>
    <w:tmpl w:val="19A4EDDC"/>
    <w:lvl w:ilvl="0" w:tplc="BD3E8C84">
      <w:start w:val="1"/>
      <w:numFmt w:val="decimalZero"/>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 w15:restartNumberingAfterBreak="0">
    <w:nsid w:val="2C237A10"/>
    <w:multiLevelType w:val="multilevel"/>
    <w:tmpl w:val="01A094AC"/>
    <w:lvl w:ilvl="0">
      <w:start w:val="1"/>
      <w:numFmt w:val="decimalZero"/>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rPr>
        <w:lang w:val="en-US"/>
      </w:r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1" w15:restartNumberingAfterBreak="0">
    <w:nsid w:val="2D5959D6"/>
    <w:multiLevelType w:val="hybridMultilevel"/>
    <w:tmpl w:val="F63628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D9F59E3"/>
    <w:multiLevelType w:val="hybridMultilevel"/>
    <w:tmpl w:val="B7746CD4"/>
    <w:lvl w:ilvl="0" w:tplc="7D42F196">
      <w:numFmt w:val="bullet"/>
      <w:lvlText w:val="-"/>
      <w:lvlJc w:val="left"/>
      <w:pPr>
        <w:ind w:left="360" w:hanging="360"/>
      </w:pPr>
      <w:rPr>
        <w:rFonts w:ascii="Times New Roman" w:eastAsia="Times New Roman" w:hAnsi="Times New Roman"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3" w15:restartNumberingAfterBreak="0">
    <w:nsid w:val="31066A89"/>
    <w:multiLevelType w:val="hybridMultilevel"/>
    <w:tmpl w:val="68C250A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39176D71"/>
    <w:multiLevelType w:val="hybridMultilevel"/>
    <w:tmpl w:val="92401976"/>
    <w:lvl w:ilvl="0" w:tplc="33825D48">
      <w:numFmt w:val="bullet"/>
      <w:lvlText w:val=""/>
      <w:lvlJc w:val="left"/>
      <w:pPr>
        <w:ind w:left="720" w:hanging="360"/>
      </w:pPr>
      <w:rPr>
        <w:rFonts w:ascii="Symbol" w:eastAsia="Times New Roman" w:hAnsi="Symbol" w:cs="Times New Roman"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5" w15:restartNumberingAfterBreak="0">
    <w:nsid w:val="41CF541F"/>
    <w:multiLevelType w:val="hybridMultilevel"/>
    <w:tmpl w:val="2EF2529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4861795C"/>
    <w:multiLevelType w:val="hybridMultilevel"/>
    <w:tmpl w:val="08A87376"/>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7" w15:restartNumberingAfterBreak="0">
    <w:nsid w:val="4AF25EA1"/>
    <w:multiLevelType w:val="hybridMultilevel"/>
    <w:tmpl w:val="BCF805DA"/>
    <w:lvl w:ilvl="0" w:tplc="8E108862">
      <w:start w:val="1"/>
      <w:numFmt w:val="bullet"/>
      <w:lvlText w:val="-"/>
      <w:lvlJc w:val="left"/>
      <w:pPr>
        <w:ind w:left="720" w:hanging="360"/>
      </w:pPr>
      <w:rPr>
        <w:rFonts w:ascii="Cambria" w:eastAsia="Times New Roman"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4E431932"/>
    <w:multiLevelType w:val="hybridMultilevel"/>
    <w:tmpl w:val="8B78E89A"/>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4FD61293"/>
    <w:multiLevelType w:val="hybridMultilevel"/>
    <w:tmpl w:val="971A6986"/>
    <w:lvl w:ilvl="0" w:tplc="95E28B34">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5A7462D5"/>
    <w:multiLevelType w:val="hybridMultilevel"/>
    <w:tmpl w:val="A162D48E"/>
    <w:lvl w:ilvl="0" w:tplc="F87EB544">
      <w:numFmt w:val="bullet"/>
      <w:lvlText w:val="-"/>
      <w:lvlJc w:val="left"/>
      <w:pPr>
        <w:ind w:left="360" w:hanging="360"/>
      </w:pPr>
      <w:rPr>
        <w:rFonts w:ascii="Cambria" w:eastAsia="Times New Roman" w:hAnsi="Cambria"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21" w15:restartNumberingAfterBreak="0">
    <w:nsid w:val="5C324095"/>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63086E73"/>
    <w:multiLevelType w:val="hybridMultilevel"/>
    <w:tmpl w:val="0C78BE3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6602393F"/>
    <w:multiLevelType w:val="hybridMultilevel"/>
    <w:tmpl w:val="E4483E5A"/>
    <w:lvl w:ilvl="0" w:tplc="95E28B34">
      <w:numFmt w:val="bullet"/>
      <w:lvlText w:val="-"/>
      <w:lvlJc w:val="left"/>
      <w:pPr>
        <w:ind w:left="360" w:hanging="360"/>
      </w:pPr>
      <w:rPr>
        <w:rFonts w:ascii="Times New Roman" w:eastAsia="Times New Roman" w:hAnsi="Times New Roman"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24" w15:restartNumberingAfterBreak="0">
    <w:nsid w:val="68E90F0C"/>
    <w:multiLevelType w:val="hybridMultilevel"/>
    <w:tmpl w:val="BD74B2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69885AEB"/>
    <w:multiLevelType w:val="hybridMultilevel"/>
    <w:tmpl w:val="7DFCAC6A"/>
    <w:lvl w:ilvl="0" w:tplc="04070001">
      <w:start w:val="1"/>
      <w:numFmt w:val="bullet"/>
      <w:lvlText w:val=""/>
      <w:lvlJc w:val="left"/>
      <w:pPr>
        <w:ind w:left="720" w:hanging="360"/>
      </w:pPr>
      <w:rPr>
        <w:rFonts w:ascii="Symbol" w:hAnsi="Symbol"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6" w15:restartNumberingAfterBreak="0">
    <w:nsid w:val="6F9A3565"/>
    <w:multiLevelType w:val="hybridMultilevel"/>
    <w:tmpl w:val="35123A3C"/>
    <w:lvl w:ilvl="0" w:tplc="95E28B34">
      <w:numFmt w:val="bullet"/>
      <w:lvlText w:val="-"/>
      <w:lvlJc w:val="left"/>
      <w:pPr>
        <w:ind w:left="360" w:hanging="360"/>
      </w:pPr>
      <w:rPr>
        <w:rFonts w:ascii="Times New Roman" w:eastAsia="Times New Roman" w:hAnsi="Times New Roman"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27" w15:restartNumberingAfterBreak="0">
    <w:nsid w:val="6FCF3372"/>
    <w:multiLevelType w:val="hybridMultilevel"/>
    <w:tmpl w:val="C0ECBE3A"/>
    <w:lvl w:ilvl="0" w:tplc="0809000F">
      <w:start w:val="1"/>
      <w:numFmt w:val="decimal"/>
      <w:lvlText w:val="%1."/>
      <w:lvlJc w:val="left"/>
      <w:pPr>
        <w:ind w:left="778" w:hanging="360"/>
      </w:pPr>
    </w:lvl>
    <w:lvl w:ilvl="1" w:tplc="08090019" w:tentative="1">
      <w:start w:val="1"/>
      <w:numFmt w:val="lowerLetter"/>
      <w:lvlText w:val="%2."/>
      <w:lvlJc w:val="left"/>
      <w:pPr>
        <w:ind w:left="1498" w:hanging="360"/>
      </w:pPr>
    </w:lvl>
    <w:lvl w:ilvl="2" w:tplc="0809001B" w:tentative="1">
      <w:start w:val="1"/>
      <w:numFmt w:val="lowerRoman"/>
      <w:lvlText w:val="%3."/>
      <w:lvlJc w:val="right"/>
      <w:pPr>
        <w:ind w:left="2218" w:hanging="180"/>
      </w:pPr>
    </w:lvl>
    <w:lvl w:ilvl="3" w:tplc="0809000F" w:tentative="1">
      <w:start w:val="1"/>
      <w:numFmt w:val="decimal"/>
      <w:lvlText w:val="%4."/>
      <w:lvlJc w:val="left"/>
      <w:pPr>
        <w:ind w:left="2938" w:hanging="360"/>
      </w:pPr>
    </w:lvl>
    <w:lvl w:ilvl="4" w:tplc="08090019" w:tentative="1">
      <w:start w:val="1"/>
      <w:numFmt w:val="lowerLetter"/>
      <w:lvlText w:val="%5."/>
      <w:lvlJc w:val="left"/>
      <w:pPr>
        <w:ind w:left="3658" w:hanging="360"/>
      </w:pPr>
    </w:lvl>
    <w:lvl w:ilvl="5" w:tplc="0809001B" w:tentative="1">
      <w:start w:val="1"/>
      <w:numFmt w:val="lowerRoman"/>
      <w:lvlText w:val="%6."/>
      <w:lvlJc w:val="right"/>
      <w:pPr>
        <w:ind w:left="4378" w:hanging="180"/>
      </w:pPr>
    </w:lvl>
    <w:lvl w:ilvl="6" w:tplc="0809000F" w:tentative="1">
      <w:start w:val="1"/>
      <w:numFmt w:val="decimal"/>
      <w:lvlText w:val="%7."/>
      <w:lvlJc w:val="left"/>
      <w:pPr>
        <w:ind w:left="5098" w:hanging="360"/>
      </w:pPr>
    </w:lvl>
    <w:lvl w:ilvl="7" w:tplc="08090019" w:tentative="1">
      <w:start w:val="1"/>
      <w:numFmt w:val="lowerLetter"/>
      <w:lvlText w:val="%8."/>
      <w:lvlJc w:val="left"/>
      <w:pPr>
        <w:ind w:left="5818" w:hanging="360"/>
      </w:pPr>
    </w:lvl>
    <w:lvl w:ilvl="8" w:tplc="0809001B" w:tentative="1">
      <w:start w:val="1"/>
      <w:numFmt w:val="lowerRoman"/>
      <w:lvlText w:val="%9."/>
      <w:lvlJc w:val="right"/>
      <w:pPr>
        <w:ind w:left="6538" w:hanging="180"/>
      </w:pPr>
    </w:lvl>
  </w:abstractNum>
  <w:abstractNum w:abstractNumId="28" w15:restartNumberingAfterBreak="0">
    <w:nsid w:val="7805179B"/>
    <w:multiLevelType w:val="hybridMultilevel"/>
    <w:tmpl w:val="9A0E77D0"/>
    <w:lvl w:ilvl="0" w:tplc="8E108862">
      <w:start w:val="1"/>
      <w:numFmt w:val="bullet"/>
      <w:lvlText w:val="-"/>
      <w:lvlJc w:val="left"/>
      <w:pPr>
        <w:ind w:left="720" w:hanging="360"/>
      </w:pPr>
      <w:rPr>
        <w:rFonts w:ascii="Cambria" w:eastAsia="Times New Roman"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297804472">
    <w:abstractNumId w:val="2"/>
  </w:num>
  <w:num w:numId="2" w16cid:durableId="813714478">
    <w:abstractNumId w:val="2"/>
  </w:num>
  <w:num w:numId="3" w16cid:durableId="557936024">
    <w:abstractNumId w:val="19"/>
  </w:num>
  <w:num w:numId="4" w16cid:durableId="146946703">
    <w:abstractNumId w:val="12"/>
  </w:num>
  <w:num w:numId="5" w16cid:durableId="1304579974">
    <w:abstractNumId w:val="7"/>
  </w:num>
  <w:num w:numId="6" w16cid:durableId="245264714">
    <w:abstractNumId w:val="21"/>
  </w:num>
  <w:num w:numId="7" w16cid:durableId="663242854">
    <w:abstractNumId w:val="23"/>
  </w:num>
  <w:num w:numId="8" w16cid:durableId="933366656">
    <w:abstractNumId w:val="26"/>
  </w:num>
  <w:num w:numId="9" w16cid:durableId="1853834376">
    <w:abstractNumId w:val="16"/>
  </w:num>
  <w:num w:numId="10" w16cid:durableId="2016956290">
    <w:abstractNumId w:val="1"/>
  </w:num>
  <w:num w:numId="11" w16cid:durableId="998121407">
    <w:abstractNumId w:val="2"/>
  </w:num>
  <w:num w:numId="12" w16cid:durableId="1712150355">
    <w:abstractNumId w:val="20"/>
  </w:num>
  <w:num w:numId="13" w16cid:durableId="1780489801">
    <w:abstractNumId w:val="25"/>
  </w:num>
  <w:num w:numId="14" w16cid:durableId="1756708646">
    <w:abstractNumId w:val="14"/>
  </w:num>
  <w:num w:numId="15" w16cid:durableId="1732579109">
    <w:abstractNumId w:val="9"/>
  </w:num>
  <w:num w:numId="16" w16cid:durableId="701398647">
    <w:abstractNumId w:val="10"/>
  </w:num>
  <w:num w:numId="17" w16cid:durableId="41488474">
    <w:abstractNumId w:val="8"/>
  </w:num>
  <w:num w:numId="18" w16cid:durableId="879629498">
    <w:abstractNumId w:val="11"/>
  </w:num>
  <w:num w:numId="19" w16cid:durableId="1533222741">
    <w:abstractNumId w:val="0"/>
  </w:num>
  <w:num w:numId="20" w16cid:durableId="975917046">
    <w:abstractNumId w:val="6"/>
  </w:num>
  <w:num w:numId="21" w16cid:durableId="588463252">
    <w:abstractNumId w:val="13"/>
  </w:num>
  <w:num w:numId="22" w16cid:durableId="570232555">
    <w:abstractNumId w:val="17"/>
  </w:num>
  <w:num w:numId="23" w16cid:durableId="670835278">
    <w:abstractNumId w:val="28"/>
  </w:num>
  <w:num w:numId="24" w16cid:durableId="456148945">
    <w:abstractNumId w:val="4"/>
  </w:num>
  <w:num w:numId="25" w16cid:durableId="903685730">
    <w:abstractNumId w:val="3"/>
  </w:num>
  <w:num w:numId="26" w16cid:durableId="1872378436">
    <w:abstractNumId w:val="24"/>
  </w:num>
  <w:num w:numId="27" w16cid:durableId="1256783875">
    <w:abstractNumId w:val="5"/>
  </w:num>
  <w:num w:numId="28" w16cid:durableId="2101247326">
    <w:abstractNumId w:val="18"/>
  </w:num>
  <w:num w:numId="29" w16cid:durableId="2102602548">
    <w:abstractNumId w:val="27"/>
  </w:num>
  <w:num w:numId="30" w16cid:durableId="1980377749">
    <w:abstractNumId w:val="22"/>
  </w:num>
  <w:num w:numId="31" w16cid:durableId="1307783990">
    <w:abstractNumId w:val="15"/>
  </w:num>
  <w:numIdMacAtCleanup w:val="1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Sebastian Schürmann">
    <w15:presenceInfo w15:providerId="Windows Live" w15:userId="d833cac2ecd6bf8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mirrorMargins/>
  <w:activeWritingStyle w:appName="MSWord" w:lang="de-DE" w:vendorID="64" w:dllVersion="6" w:nlCheck="1" w:checkStyle="0"/>
  <w:activeWritingStyle w:appName="MSWord" w:lang="en-US" w:vendorID="64" w:dllVersion="6" w:nlCheck="1" w:checkStyle="1"/>
  <w:activeWritingStyle w:appName="MSWord" w:lang="de-DE" w:vendorID="64" w:dllVersion="0" w:nlCheck="1" w:checkStyle="0"/>
  <w:activeWritingStyle w:appName="MSWord" w:lang="en-US" w:vendorID="64" w:dllVersion="0" w:nlCheck="1" w:checkStyle="0"/>
  <w:activeWritingStyle w:appName="MSWord" w:lang="ru-RU" w:vendorID="64" w:dllVersion="0" w:nlCheck="1" w:checkStyle="0"/>
  <w:proofState w:spelling="clean" w:grammar="clean"/>
  <w:stylePaneSortMethod w:val="0004"/>
  <w:trackRevisions/>
  <w:defaultTabStop w:val="709"/>
  <w:autoHyphenation/>
  <w:hyphenationZone w:val="425"/>
  <w:evenAndOddHeaders/>
  <w:noPunctuationKerning/>
  <w:characterSpacingControl w:val="doNotCompress"/>
  <w:hdrShapeDefaults>
    <o:shapedefaults v:ext="edit" spidmax="2050"/>
  </w:hdrShapeDefaults>
  <w:footnotePr>
    <w:footnote w:id="-1"/>
    <w:footnote w:id="0"/>
    <w:footnote w:id="1"/>
  </w:footnotePr>
  <w:endnotePr>
    <w:endnote w:id="-1"/>
    <w:endnote w:id="0"/>
    <w:endnote w:id="1"/>
  </w:endnotePr>
  <w:compat>
    <w:suppressBottom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D531EC49-33BF-4DE2-B9EF-FCF9AF420F94}"/>
    <w:docVar w:name="EN.Layout" w:val="橄ㄴݐ੔৑찔㈇"/>
    <w:docVar w:name="EN.Libraries" w:val="&lt;"/>
  </w:docVars>
  <w:rsids>
    <w:rsidRoot w:val="0089411D"/>
    <w:rsid w:val="0000004D"/>
    <w:rsid w:val="000002AD"/>
    <w:rsid w:val="00000D9E"/>
    <w:rsid w:val="00001118"/>
    <w:rsid w:val="00001F09"/>
    <w:rsid w:val="00002107"/>
    <w:rsid w:val="00002481"/>
    <w:rsid w:val="00002835"/>
    <w:rsid w:val="0000288F"/>
    <w:rsid w:val="00002997"/>
    <w:rsid w:val="00003C94"/>
    <w:rsid w:val="0000514C"/>
    <w:rsid w:val="00006AA7"/>
    <w:rsid w:val="00007E18"/>
    <w:rsid w:val="00007EFE"/>
    <w:rsid w:val="0001151B"/>
    <w:rsid w:val="000134C2"/>
    <w:rsid w:val="00013C7B"/>
    <w:rsid w:val="000154C5"/>
    <w:rsid w:val="00015D18"/>
    <w:rsid w:val="0001665F"/>
    <w:rsid w:val="00017110"/>
    <w:rsid w:val="00017CA3"/>
    <w:rsid w:val="00023F7B"/>
    <w:rsid w:val="00025217"/>
    <w:rsid w:val="000256D1"/>
    <w:rsid w:val="000256FC"/>
    <w:rsid w:val="0002596B"/>
    <w:rsid w:val="00025E26"/>
    <w:rsid w:val="0002602B"/>
    <w:rsid w:val="00027114"/>
    <w:rsid w:val="00030991"/>
    <w:rsid w:val="00030FB5"/>
    <w:rsid w:val="0003135C"/>
    <w:rsid w:val="0003318A"/>
    <w:rsid w:val="00033BDF"/>
    <w:rsid w:val="000360B7"/>
    <w:rsid w:val="00036B91"/>
    <w:rsid w:val="00037AFB"/>
    <w:rsid w:val="00037D83"/>
    <w:rsid w:val="00037DDC"/>
    <w:rsid w:val="00037F72"/>
    <w:rsid w:val="00040457"/>
    <w:rsid w:val="00040FE9"/>
    <w:rsid w:val="0004178E"/>
    <w:rsid w:val="00043220"/>
    <w:rsid w:val="00044341"/>
    <w:rsid w:val="00044E0E"/>
    <w:rsid w:val="0004562C"/>
    <w:rsid w:val="00047C2A"/>
    <w:rsid w:val="00052227"/>
    <w:rsid w:val="00052DF9"/>
    <w:rsid w:val="000544BA"/>
    <w:rsid w:val="000555C1"/>
    <w:rsid w:val="00056198"/>
    <w:rsid w:val="00056C32"/>
    <w:rsid w:val="00057809"/>
    <w:rsid w:val="00057DA7"/>
    <w:rsid w:val="00062CE6"/>
    <w:rsid w:val="00062FE6"/>
    <w:rsid w:val="00064309"/>
    <w:rsid w:val="00066149"/>
    <w:rsid w:val="000669C8"/>
    <w:rsid w:val="0006757F"/>
    <w:rsid w:val="00067E8F"/>
    <w:rsid w:val="000722E4"/>
    <w:rsid w:val="00073320"/>
    <w:rsid w:val="00073989"/>
    <w:rsid w:val="00073BC7"/>
    <w:rsid w:val="00073F0B"/>
    <w:rsid w:val="00074B43"/>
    <w:rsid w:val="000752C3"/>
    <w:rsid w:val="00075E12"/>
    <w:rsid w:val="00076C8C"/>
    <w:rsid w:val="0008092A"/>
    <w:rsid w:val="000812BC"/>
    <w:rsid w:val="00082092"/>
    <w:rsid w:val="000825D4"/>
    <w:rsid w:val="00082EE9"/>
    <w:rsid w:val="00084CF5"/>
    <w:rsid w:val="000855E4"/>
    <w:rsid w:val="00085B4D"/>
    <w:rsid w:val="000862B2"/>
    <w:rsid w:val="0008631D"/>
    <w:rsid w:val="0008647D"/>
    <w:rsid w:val="000869E5"/>
    <w:rsid w:val="00086CF6"/>
    <w:rsid w:val="000875FD"/>
    <w:rsid w:val="00087CE3"/>
    <w:rsid w:val="00087FA1"/>
    <w:rsid w:val="00091C50"/>
    <w:rsid w:val="000922AF"/>
    <w:rsid w:val="00092E64"/>
    <w:rsid w:val="00093039"/>
    <w:rsid w:val="0009341D"/>
    <w:rsid w:val="00093E65"/>
    <w:rsid w:val="00093EEF"/>
    <w:rsid w:val="0009471F"/>
    <w:rsid w:val="00095E1F"/>
    <w:rsid w:val="0009722E"/>
    <w:rsid w:val="0009787B"/>
    <w:rsid w:val="00097B86"/>
    <w:rsid w:val="000A023F"/>
    <w:rsid w:val="000A0C12"/>
    <w:rsid w:val="000A1BE6"/>
    <w:rsid w:val="000A1C01"/>
    <w:rsid w:val="000A2891"/>
    <w:rsid w:val="000A3E3B"/>
    <w:rsid w:val="000A4195"/>
    <w:rsid w:val="000A4E2D"/>
    <w:rsid w:val="000A4F9F"/>
    <w:rsid w:val="000A56D3"/>
    <w:rsid w:val="000A6209"/>
    <w:rsid w:val="000A637F"/>
    <w:rsid w:val="000A773E"/>
    <w:rsid w:val="000A780A"/>
    <w:rsid w:val="000A7A2F"/>
    <w:rsid w:val="000B1F2F"/>
    <w:rsid w:val="000B21EF"/>
    <w:rsid w:val="000B2414"/>
    <w:rsid w:val="000B2CE0"/>
    <w:rsid w:val="000B30A7"/>
    <w:rsid w:val="000B5AC5"/>
    <w:rsid w:val="000B64C1"/>
    <w:rsid w:val="000B655E"/>
    <w:rsid w:val="000B6BA7"/>
    <w:rsid w:val="000C09BD"/>
    <w:rsid w:val="000C26DF"/>
    <w:rsid w:val="000C2F1C"/>
    <w:rsid w:val="000C3FCD"/>
    <w:rsid w:val="000C5950"/>
    <w:rsid w:val="000C5F40"/>
    <w:rsid w:val="000C5FD7"/>
    <w:rsid w:val="000C65A0"/>
    <w:rsid w:val="000C74F6"/>
    <w:rsid w:val="000D0B29"/>
    <w:rsid w:val="000D0DB9"/>
    <w:rsid w:val="000D0E8B"/>
    <w:rsid w:val="000D2846"/>
    <w:rsid w:val="000D34A9"/>
    <w:rsid w:val="000D4C2A"/>
    <w:rsid w:val="000D527A"/>
    <w:rsid w:val="000D68D8"/>
    <w:rsid w:val="000D7583"/>
    <w:rsid w:val="000E0A45"/>
    <w:rsid w:val="000E2607"/>
    <w:rsid w:val="000E2B52"/>
    <w:rsid w:val="000E35A9"/>
    <w:rsid w:val="000E38BD"/>
    <w:rsid w:val="000E3BD1"/>
    <w:rsid w:val="000E419D"/>
    <w:rsid w:val="000E6E4F"/>
    <w:rsid w:val="000E6EF3"/>
    <w:rsid w:val="000E7CBF"/>
    <w:rsid w:val="000F0386"/>
    <w:rsid w:val="000F03A1"/>
    <w:rsid w:val="000F0D86"/>
    <w:rsid w:val="000F13A1"/>
    <w:rsid w:val="000F3105"/>
    <w:rsid w:val="000F3C1D"/>
    <w:rsid w:val="000F46D3"/>
    <w:rsid w:val="000F4E62"/>
    <w:rsid w:val="000F6BEE"/>
    <w:rsid w:val="000F7105"/>
    <w:rsid w:val="000F71B2"/>
    <w:rsid w:val="00100B67"/>
    <w:rsid w:val="00100DDD"/>
    <w:rsid w:val="001027D2"/>
    <w:rsid w:val="00104614"/>
    <w:rsid w:val="001052D6"/>
    <w:rsid w:val="00105586"/>
    <w:rsid w:val="001058DE"/>
    <w:rsid w:val="0011147C"/>
    <w:rsid w:val="001131DE"/>
    <w:rsid w:val="00113730"/>
    <w:rsid w:val="00114539"/>
    <w:rsid w:val="00116B89"/>
    <w:rsid w:val="00120B74"/>
    <w:rsid w:val="00121915"/>
    <w:rsid w:val="001222F0"/>
    <w:rsid w:val="00122500"/>
    <w:rsid w:val="001229F3"/>
    <w:rsid w:val="00123612"/>
    <w:rsid w:val="00123B90"/>
    <w:rsid w:val="00124A76"/>
    <w:rsid w:val="00125755"/>
    <w:rsid w:val="00125C16"/>
    <w:rsid w:val="00125D3D"/>
    <w:rsid w:val="0012620E"/>
    <w:rsid w:val="001263E8"/>
    <w:rsid w:val="00126A95"/>
    <w:rsid w:val="00126E3A"/>
    <w:rsid w:val="00127714"/>
    <w:rsid w:val="00130772"/>
    <w:rsid w:val="00130D22"/>
    <w:rsid w:val="00131CF5"/>
    <w:rsid w:val="0013222F"/>
    <w:rsid w:val="00133979"/>
    <w:rsid w:val="00135540"/>
    <w:rsid w:val="00137E73"/>
    <w:rsid w:val="0014026E"/>
    <w:rsid w:val="001416B0"/>
    <w:rsid w:val="00141721"/>
    <w:rsid w:val="00143C01"/>
    <w:rsid w:val="00144C45"/>
    <w:rsid w:val="0014516F"/>
    <w:rsid w:val="001452C0"/>
    <w:rsid w:val="00146484"/>
    <w:rsid w:val="0014718B"/>
    <w:rsid w:val="001478AE"/>
    <w:rsid w:val="001501D1"/>
    <w:rsid w:val="0015079D"/>
    <w:rsid w:val="00151399"/>
    <w:rsid w:val="0015179C"/>
    <w:rsid w:val="00151C35"/>
    <w:rsid w:val="00152908"/>
    <w:rsid w:val="0015354F"/>
    <w:rsid w:val="0015410F"/>
    <w:rsid w:val="0015442A"/>
    <w:rsid w:val="0015495A"/>
    <w:rsid w:val="00154D74"/>
    <w:rsid w:val="00155563"/>
    <w:rsid w:val="0015557E"/>
    <w:rsid w:val="00160192"/>
    <w:rsid w:val="00160433"/>
    <w:rsid w:val="0016295B"/>
    <w:rsid w:val="00162C93"/>
    <w:rsid w:val="00163FC0"/>
    <w:rsid w:val="001643D5"/>
    <w:rsid w:val="00165407"/>
    <w:rsid w:val="0016795A"/>
    <w:rsid w:val="0017020B"/>
    <w:rsid w:val="001703FF"/>
    <w:rsid w:val="00171713"/>
    <w:rsid w:val="00171FF3"/>
    <w:rsid w:val="00172A55"/>
    <w:rsid w:val="00173367"/>
    <w:rsid w:val="00173475"/>
    <w:rsid w:val="001740D3"/>
    <w:rsid w:val="001743A6"/>
    <w:rsid w:val="00174BDA"/>
    <w:rsid w:val="00176B36"/>
    <w:rsid w:val="001805DD"/>
    <w:rsid w:val="0018150C"/>
    <w:rsid w:val="0018199A"/>
    <w:rsid w:val="00181B0E"/>
    <w:rsid w:val="00183C4E"/>
    <w:rsid w:val="00184E05"/>
    <w:rsid w:val="00184E3D"/>
    <w:rsid w:val="001857B4"/>
    <w:rsid w:val="00186482"/>
    <w:rsid w:val="00186E13"/>
    <w:rsid w:val="00187294"/>
    <w:rsid w:val="00187D9B"/>
    <w:rsid w:val="00190BA4"/>
    <w:rsid w:val="00192813"/>
    <w:rsid w:val="0019284D"/>
    <w:rsid w:val="00193872"/>
    <w:rsid w:val="001939A3"/>
    <w:rsid w:val="001940DA"/>
    <w:rsid w:val="00194B88"/>
    <w:rsid w:val="00195763"/>
    <w:rsid w:val="00195C32"/>
    <w:rsid w:val="0019792C"/>
    <w:rsid w:val="001A099D"/>
    <w:rsid w:val="001A0D3A"/>
    <w:rsid w:val="001A27C0"/>
    <w:rsid w:val="001A283B"/>
    <w:rsid w:val="001A53FD"/>
    <w:rsid w:val="001A5BD9"/>
    <w:rsid w:val="001A7115"/>
    <w:rsid w:val="001A7601"/>
    <w:rsid w:val="001A774D"/>
    <w:rsid w:val="001B0522"/>
    <w:rsid w:val="001B0979"/>
    <w:rsid w:val="001B17B8"/>
    <w:rsid w:val="001B36BD"/>
    <w:rsid w:val="001B3A20"/>
    <w:rsid w:val="001B4041"/>
    <w:rsid w:val="001B4575"/>
    <w:rsid w:val="001B475A"/>
    <w:rsid w:val="001B64CB"/>
    <w:rsid w:val="001B6B08"/>
    <w:rsid w:val="001B6DBC"/>
    <w:rsid w:val="001B6FED"/>
    <w:rsid w:val="001B7F64"/>
    <w:rsid w:val="001C3632"/>
    <w:rsid w:val="001C4AE8"/>
    <w:rsid w:val="001C56F9"/>
    <w:rsid w:val="001C68B9"/>
    <w:rsid w:val="001C68E6"/>
    <w:rsid w:val="001C6AFE"/>
    <w:rsid w:val="001D107F"/>
    <w:rsid w:val="001D1837"/>
    <w:rsid w:val="001D40F1"/>
    <w:rsid w:val="001D45A9"/>
    <w:rsid w:val="001D4DCF"/>
    <w:rsid w:val="001D4F8D"/>
    <w:rsid w:val="001D51D6"/>
    <w:rsid w:val="001D6FD9"/>
    <w:rsid w:val="001E2876"/>
    <w:rsid w:val="001E34A3"/>
    <w:rsid w:val="001E447B"/>
    <w:rsid w:val="001E452D"/>
    <w:rsid w:val="001E46DB"/>
    <w:rsid w:val="001E4C63"/>
    <w:rsid w:val="001E4DC6"/>
    <w:rsid w:val="001E5225"/>
    <w:rsid w:val="001E639C"/>
    <w:rsid w:val="001E6EAC"/>
    <w:rsid w:val="001E72A6"/>
    <w:rsid w:val="001F0236"/>
    <w:rsid w:val="001F04B8"/>
    <w:rsid w:val="001F2948"/>
    <w:rsid w:val="001F2D88"/>
    <w:rsid w:val="001F2F52"/>
    <w:rsid w:val="001F527C"/>
    <w:rsid w:val="001F5827"/>
    <w:rsid w:val="001F7563"/>
    <w:rsid w:val="001F7BC8"/>
    <w:rsid w:val="002011EC"/>
    <w:rsid w:val="00202032"/>
    <w:rsid w:val="002030E1"/>
    <w:rsid w:val="00206359"/>
    <w:rsid w:val="002069A6"/>
    <w:rsid w:val="0021084D"/>
    <w:rsid w:val="00210AF6"/>
    <w:rsid w:val="002124DA"/>
    <w:rsid w:val="00212ACB"/>
    <w:rsid w:val="00213364"/>
    <w:rsid w:val="0021473F"/>
    <w:rsid w:val="0021507F"/>
    <w:rsid w:val="00215630"/>
    <w:rsid w:val="00215A6A"/>
    <w:rsid w:val="00216397"/>
    <w:rsid w:val="00216FA0"/>
    <w:rsid w:val="002203ED"/>
    <w:rsid w:val="00222254"/>
    <w:rsid w:val="00222E3F"/>
    <w:rsid w:val="00225C70"/>
    <w:rsid w:val="002260FB"/>
    <w:rsid w:val="00227563"/>
    <w:rsid w:val="00227A71"/>
    <w:rsid w:val="0023028A"/>
    <w:rsid w:val="00230805"/>
    <w:rsid w:val="00230CD6"/>
    <w:rsid w:val="00231930"/>
    <w:rsid w:val="0023321F"/>
    <w:rsid w:val="00235171"/>
    <w:rsid w:val="002366CD"/>
    <w:rsid w:val="00237363"/>
    <w:rsid w:val="00237B11"/>
    <w:rsid w:val="00240B0A"/>
    <w:rsid w:val="00241BCC"/>
    <w:rsid w:val="00241F50"/>
    <w:rsid w:val="002435E9"/>
    <w:rsid w:val="00243B0C"/>
    <w:rsid w:val="00244C37"/>
    <w:rsid w:val="00245887"/>
    <w:rsid w:val="00245A09"/>
    <w:rsid w:val="00245D47"/>
    <w:rsid w:val="00247EBF"/>
    <w:rsid w:val="0025000C"/>
    <w:rsid w:val="00250AB6"/>
    <w:rsid w:val="00250E43"/>
    <w:rsid w:val="002511D6"/>
    <w:rsid w:val="0025368D"/>
    <w:rsid w:val="00253780"/>
    <w:rsid w:val="00253BE8"/>
    <w:rsid w:val="00254320"/>
    <w:rsid w:val="0025531E"/>
    <w:rsid w:val="002553B0"/>
    <w:rsid w:val="002565F0"/>
    <w:rsid w:val="00256831"/>
    <w:rsid w:val="00256EFD"/>
    <w:rsid w:val="00257253"/>
    <w:rsid w:val="002575CC"/>
    <w:rsid w:val="00260410"/>
    <w:rsid w:val="002608FE"/>
    <w:rsid w:val="00260BD9"/>
    <w:rsid w:val="00260ED3"/>
    <w:rsid w:val="00261AFF"/>
    <w:rsid w:val="00262E34"/>
    <w:rsid w:val="00263EBE"/>
    <w:rsid w:val="002642BD"/>
    <w:rsid w:val="00264693"/>
    <w:rsid w:val="00264EF9"/>
    <w:rsid w:val="00265AD5"/>
    <w:rsid w:val="00266274"/>
    <w:rsid w:val="002668B8"/>
    <w:rsid w:val="002669E6"/>
    <w:rsid w:val="00266C37"/>
    <w:rsid w:val="00270DEE"/>
    <w:rsid w:val="00271147"/>
    <w:rsid w:val="0027282C"/>
    <w:rsid w:val="00273AED"/>
    <w:rsid w:val="00274C34"/>
    <w:rsid w:val="00274D3C"/>
    <w:rsid w:val="00275639"/>
    <w:rsid w:val="0027584A"/>
    <w:rsid w:val="00276778"/>
    <w:rsid w:val="00276C2A"/>
    <w:rsid w:val="002771FC"/>
    <w:rsid w:val="0027786F"/>
    <w:rsid w:val="00277B87"/>
    <w:rsid w:val="00281435"/>
    <w:rsid w:val="002819A3"/>
    <w:rsid w:val="002820D9"/>
    <w:rsid w:val="00282D7E"/>
    <w:rsid w:val="00283B19"/>
    <w:rsid w:val="00284487"/>
    <w:rsid w:val="00284977"/>
    <w:rsid w:val="00284AFF"/>
    <w:rsid w:val="00286934"/>
    <w:rsid w:val="0028752A"/>
    <w:rsid w:val="002904B2"/>
    <w:rsid w:val="002930EE"/>
    <w:rsid w:val="00293AE9"/>
    <w:rsid w:val="0029445F"/>
    <w:rsid w:val="00294E0C"/>
    <w:rsid w:val="00294FAA"/>
    <w:rsid w:val="00296994"/>
    <w:rsid w:val="00296E93"/>
    <w:rsid w:val="002A017A"/>
    <w:rsid w:val="002A0590"/>
    <w:rsid w:val="002A0C7B"/>
    <w:rsid w:val="002A14D4"/>
    <w:rsid w:val="002A2332"/>
    <w:rsid w:val="002A369E"/>
    <w:rsid w:val="002A3B05"/>
    <w:rsid w:val="002A4005"/>
    <w:rsid w:val="002A4386"/>
    <w:rsid w:val="002A4544"/>
    <w:rsid w:val="002A46BF"/>
    <w:rsid w:val="002A5005"/>
    <w:rsid w:val="002A62DF"/>
    <w:rsid w:val="002A6A26"/>
    <w:rsid w:val="002A7EA0"/>
    <w:rsid w:val="002B0F84"/>
    <w:rsid w:val="002B1060"/>
    <w:rsid w:val="002B13C0"/>
    <w:rsid w:val="002B1DAB"/>
    <w:rsid w:val="002B334F"/>
    <w:rsid w:val="002B3AC8"/>
    <w:rsid w:val="002B407D"/>
    <w:rsid w:val="002B4622"/>
    <w:rsid w:val="002B4FE2"/>
    <w:rsid w:val="002B60D8"/>
    <w:rsid w:val="002B632E"/>
    <w:rsid w:val="002B65BE"/>
    <w:rsid w:val="002B6877"/>
    <w:rsid w:val="002B69A0"/>
    <w:rsid w:val="002B6D59"/>
    <w:rsid w:val="002B6E42"/>
    <w:rsid w:val="002B739A"/>
    <w:rsid w:val="002B73E0"/>
    <w:rsid w:val="002B782F"/>
    <w:rsid w:val="002C0480"/>
    <w:rsid w:val="002C05F9"/>
    <w:rsid w:val="002C5437"/>
    <w:rsid w:val="002C554E"/>
    <w:rsid w:val="002C6031"/>
    <w:rsid w:val="002C64EE"/>
    <w:rsid w:val="002C6E48"/>
    <w:rsid w:val="002C6F40"/>
    <w:rsid w:val="002D040E"/>
    <w:rsid w:val="002D0691"/>
    <w:rsid w:val="002D1E2E"/>
    <w:rsid w:val="002D22A8"/>
    <w:rsid w:val="002D361D"/>
    <w:rsid w:val="002D4636"/>
    <w:rsid w:val="002D5070"/>
    <w:rsid w:val="002D5D14"/>
    <w:rsid w:val="002D7310"/>
    <w:rsid w:val="002E112A"/>
    <w:rsid w:val="002E137E"/>
    <w:rsid w:val="002E139A"/>
    <w:rsid w:val="002E1E81"/>
    <w:rsid w:val="002E252D"/>
    <w:rsid w:val="002E2CB4"/>
    <w:rsid w:val="002E3005"/>
    <w:rsid w:val="002E4F7D"/>
    <w:rsid w:val="002E63B6"/>
    <w:rsid w:val="002E64EA"/>
    <w:rsid w:val="002E66D3"/>
    <w:rsid w:val="002E73B5"/>
    <w:rsid w:val="002E7F21"/>
    <w:rsid w:val="002F0916"/>
    <w:rsid w:val="002F0D6F"/>
    <w:rsid w:val="002F1594"/>
    <w:rsid w:val="002F2A82"/>
    <w:rsid w:val="002F3D22"/>
    <w:rsid w:val="002F3E6D"/>
    <w:rsid w:val="002F49DA"/>
    <w:rsid w:val="002F4C7E"/>
    <w:rsid w:val="002F6690"/>
    <w:rsid w:val="002F733C"/>
    <w:rsid w:val="002F7F82"/>
    <w:rsid w:val="0030298B"/>
    <w:rsid w:val="00303A17"/>
    <w:rsid w:val="00303A1D"/>
    <w:rsid w:val="00303B04"/>
    <w:rsid w:val="00304163"/>
    <w:rsid w:val="00306000"/>
    <w:rsid w:val="0030614E"/>
    <w:rsid w:val="003115C4"/>
    <w:rsid w:val="003116F3"/>
    <w:rsid w:val="0031204F"/>
    <w:rsid w:val="0031402F"/>
    <w:rsid w:val="0031403B"/>
    <w:rsid w:val="00314262"/>
    <w:rsid w:val="0031453D"/>
    <w:rsid w:val="00314A56"/>
    <w:rsid w:val="00314C7D"/>
    <w:rsid w:val="0031529E"/>
    <w:rsid w:val="00317265"/>
    <w:rsid w:val="003174BC"/>
    <w:rsid w:val="003177A8"/>
    <w:rsid w:val="00320D9A"/>
    <w:rsid w:val="00321220"/>
    <w:rsid w:val="00321448"/>
    <w:rsid w:val="0032200D"/>
    <w:rsid w:val="003224F9"/>
    <w:rsid w:val="003225E1"/>
    <w:rsid w:val="00322972"/>
    <w:rsid w:val="00323DFA"/>
    <w:rsid w:val="00323E2E"/>
    <w:rsid w:val="0032408D"/>
    <w:rsid w:val="00324698"/>
    <w:rsid w:val="0032531F"/>
    <w:rsid w:val="00325DE4"/>
    <w:rsid w:val="00330F97"/>
    <w:rsid w:val="0033153B"/>
    <w:rsid w:val="00331948"/>
    <w:rsid w:val="00333188"/>
    <w:rsid w:val="00335301"/>
    <w:rsid w:val="00335BF0"/>
    <w:rsid w:val="00335E96"/>
    <w:rsid w:val="00336AB1"/>
    <w:rsid w:val="00336D4B"/>
    <w:rsid w:val="0033750B"/>
    <w:rsid w:val="00337546"/>
    <w:rsid w:val="00337DCB"/>
    <w:rsid w:val="003403AC"/>
    <w:rsid w:val="00340922"/>
    <w:rsid w:val="00341030"/>
    <w:rsid w:val="0034137F"/>
    <w:rsid w:val="00341E80"/>
    <w:rsid w:val="003421F5"/>
    <w:rsid w:val="00343322"/>
    <w:rsid w:val="0034343E"/>
    <w:rsid w:val="00344B4B"/>
    <w:rsid w:val="00345A1A"/>
    <w:rsid w:val="0035130C"/>
    <w:rsid w:val="0035141A"/>
    <w:rsid w:val="0035249C"/>
    <w:rsid w:val="0035264D"/>
    <w:rsid w:val="003537A2"/>
    <w:rsid w:val="00354710"/>
    <w:rsid w:val="00354B3A"/>
    <w:rsid w:val="00355DAA"/>
    <w:rsid w:val="00356669"/>
    <w:rsid w:val="00356C24"/>
    <w:rsid w:val="00356E48"/>
    <w:rsid w:val="00357468"/>
    <w:rsid w:val="0035763F"/>
    <w:rsid w:val="00360ECA"/>
    <w:rsid w:val="0036191A"/>
    <w:rsid w:val="00362E8C"/>
    <w:rsid w:val="00362F77"/>
    <w:rsid w:val="00363ADC"/>
    <w:rsid w:val="00363DD8"/>
    <w:rsid w:val="00364044"/>
    <w:rsid w:val="00364247"/>
    <w:rsid w:val="00364CF6"/>
    <w:rsid w:val="00365454"/>
    <w:rsid w:val="00365B66"/>
    <w:rsid w:val="00365D0A"/>
    <w:rsid w:val="0036654F"/>
    <w:rsid w:val="003668E3"/>
    <w:rsid w:val="00367099"/>
    <w:rsid w:val="003671B9"/>
    <w:rsid w:val="0037188C"/>
    <w:rsid w:val="00372C57"/>
    <w:rsid w:val="00372CBD"/>
    <w:rsid w:val="00373AC9"/>
    <w:rsid w:val="0037415A"/>
    <w:rsid w:val="00374F03"/>
    <w:rsid w:val="003752AA"/>
    <w:rsid w:val="0037531B"/>
    <w:rsid w:val="0037746E"/>
    <w:rsid w:val="00377921"/>
    <w:rsid w:val="00377FFD"/>
    <w:rsid w:val="0038023F"/>
    <w:rsid w:val="00380579"/>
    <w:rsid w:val="0038087D"/>
    <w:rsid w:val="003808AD"/>
    <w:rsid w:val="00380D88"/>
    <w:rsid w:val="00381ABB"/>
    <w:rsid w:val="00383210"/>
    <w:rsid w:val="00383CA9"/>
    <w:rsid w:val="00383CAA"/>
    <w:rsid w:val="00385C28"/>
    <w:rsid w:val="003862E3"/>
    <w:rsid w:val="00386306"/>
    <w:rsid w:val="00386FB2"/>
    <w:rsid w:val="00387380"/>
    <w:rsid w:val="00387782"/>
    <w:rsid w:val="00390144"/>
    <w:rsid w:val="00391123"/>
    <w:rsid w:val="00391F60"/>
    <w:rsid w:val="0039327F"/>
    <w:rsid w:val="00394E3F"/>
    <w:rsid w:val="00397B9C"/>
    <w:rsid w:val="003A096B"/>
    <w:rsid w:val="003A0A13"/>
    <w:rsid w:val="003A2380"/>
    <w:rsid w:val="003A3136"/>
    <w:rsid w:val="003A5430"/>
    <w:rsid w:val="003A62AC"/>
    <w:rsid w:val="003A6D74"/>
    <w:rsid w:val="003A6E8B"/>
    <w:rsid w:val="003B02B7"/>
    <w:rsid w:val="003B0DCC"/>
    <w:rsid w:val="003B1C8B"/>
    <w:rsid w:val="003B2B3E"/>
    <w:rsid w:val="003B2F12"/>
    <w:rsid w:val="003B42F8"/>
    <w:rsid w:val="003B5A90"/>
    <w:rsid w:val="003B5DF3"/>
    <w:rsid w:val="003B64C8"/>
    <w:rsid w:val="003B72FF"/>
    <w:rsid w:val="003B7736"/>
    <w:rsid w:val="003B7B5D"/>
    <w:rsid w:val="003C10B4"/>
    <w:rsid w:val="003C2D0B"/>
    <w:rsid w:val="003C2FC3"/>
    <w:rsid w:val="003C2FF2"/>
    <w:rsid w:val="003C4A6D"/>
    <w:rsid w:val="003C51D8"/>
    <w:rsid w:val="003C5217"/>
    <w:rsid w:val="003C7F4F"/>
    <w:rsid w:val="003D2443"/>
    <w:rsid w:val="003D2BAB"/>
    <w:rsid w:val="003D2F26"/>
    <w:rsid w:val="003D364E"/>
    <w:rsid w:val="003D3CD5"/>
    <w:rsid w:val="003D41F8"/>
    <w:rsid w:val="003D4B1B"/>
    <w:rsid w:val="003D5409"/>
    <w:rsid w:val="003D5684"/>
    <w:rsid w:val="003D64C9"/>
    <w:rsid w:val="003D64CD"/>
    <w:rsid w:val="003E03A0"/>
    <w:rsid w:val="003E2296"/>
    <w:rsid w:val="003E32F7"/>
    <w:rsid w:val="003E339D"/>
    <w:rsid w:val="003E48CC"/>
    <w:rsid w:val="003E5F7E"/>
    <w:rsid w:val="003E618C"/>
    <w:rsid w:val="003E6AFA"/>
    <w:rsid w:val="003E7BEF"/>
    <w:rsid w:val="003F0672"/>
    <w:rsid w:val="003F3089"/>
    <w:rsid w:val="003F3E7C"/>
    <w:rsid w:val="003F40EB"/>
    <w:rsid w:val="003F416D"/>
    <w:rsid w:val="003F457F"/>
    <w:rsid w:val="003F46FC"/>
    <w:rsid w:val="003F68C6"/>
    <w:rsid w:val="003F72BE"/>
    <w:rsid w:val="003F7B9A"/>
    <w:rsid w:val="004012C8"/>
    <w:rsid w:val="004014E3"/>
    <w:rsid w:val="00402169"/>
    <w:rsid w:val="00402532"/>
    <w:rsid w:val="004032F2"/>
    <w:rsid w:val="00404397"/>
    <w:rsid w:val="0040494B"/>
    <w:rsid w:val="0040572B"/>
    <w:rsid w:val="00405AB7"/>
    <w:rsid w:val="00405FA0"/>
    <w:rsid w:val="00407B6B"/>
    <w:rsid w:val="0041084E"/>
    <w:rsid w:val="004138A8"/>
    <w:rsid w:val="0041392F"/>
    <w:rsid w:val="00413C30"/>
    <w:rsid w:val="004142AF"/>
    <w:rsid w:val="004152F7"/>
    <w:rsid w:val="004158F7"/>
    <w:rsid w:val="00416208"/>
    <w:rsid w:val="00417957"/>
    <w:rsid w:val="00417B09"/>
    <w:rsid w:val="004213FE"/>
    <w:rsid w:val="00421699"/>
    <w:rsid w:val="0042359E"/>
    <w:rsid w:val="004239ED"/>
    <w:rsid w:val="004247C6"/>
    <w:rsid w:val="00425CB1"/>
    <w:rsid w:val="00426B2C"/>
    <w:rsid w:val="004277A0"/>
    <w:rsid w:val="00430D0E"/>
    <w:rsid w:val="004313D4"/>
    <w:rsid w:val="00432C50"/>
    <w:rsid w:val="00433A02"/>
    <w:rsid w:val="00433BAD"/>
    <w:rsid w:val="00434AE2"/>
    <w:rsid w:val="004356BB"/>
    <w:rsid w:val="0043697A"/>
    <w:rsid w:val="00436AB7"/>
    <w:rsid w:val="00436F30"/>
    <w:rsid w:val="00437141"/>
    <w:rsid w:val="00440875"/>
    <w:rsid w:val="00440AF4"/>
    <w:rsid w:val="00440C75"/>
    <w:rsid w:val="00441809"/>
    <w:rsid w:val="004427E0"/>
    <w:rsid w:val="00442A98"/>
    <w:rsid w:val="004438BB"/>
    <w:rsid w:val="00443AEE"/>
    <w:rsid w:val="00443E1F"/>
    <w:rsid w:val="00444147"/>
    <w:rsid w:val="0044572A"/>
    <w:rsid w:val="00446DC3"/>
    <w:rsid w:val="0044727B"/>
    <w:rsid w:val="00447AB4"/>
    <w:rsid w:val="00447C71"/>
    <w:rsid w:val="0045068B"/>
    <w:rsid w:val="00450B58"/>
    <w:rsid w:val="00451BD2"/>
    <w:rsid w:val="00451DE2"/>
    <w:rsid w:val="00453128"/>
    <w:rsid w:val="00453940"/>
    <w:rsid w:val="00453F23"/>
    <w:rsid w:val="0045439E"/>
    <w:rsid w:val="00454C7E"/>
    <w:rsid w:val="00457DAA"/>
    <w:rsid w:val="0046099A"/>
    <w:rsid w:val="00461813"/>
    <w:rsid w:val="0046281D"/>
    <w:rsid w:val="004628C5"/>
    <w:rsid w:val="004629F3"/>
    <w:rsid w:val="00463722"/>
    <w:rsid w:val="00463A62"/>
    <w:rsid w:val="00463A8F"/>
    <w:rsid w:val="004655D7"/>
    <w:rsid w:val="00466068"/>
    <w:rsid w:val="004663D6"/>
    <w:rsid w:val="00466B08"/>
    <w:rsid w:val="00466E97"/>
    <w:rsid w:val="0046711B"/>
    <w:rsid w:val="00470152"/>
    <w:rsid w:val="00471488"/>
    <w:rsid w:val="00472096"/>
    <w:rsid w:val="00472380"/>
    <w:rsid w:val="00474E62"/>
    <w:rsid w:val="004752B2"/>
    <w:rsid w:val="0047786A"/>
    <w:rsid w:val="00480114"/>
    <w:rsid w:val="0048020D"/>
    <w:rsid w:val="004806C5"/>
    <w:rsid w:val="00482D08"/>
    <w:rsid w:val="00483644"/>
    <w:rsid w:val="004836AC"/>
    <w:rsid w:val="00483B57"/>
    <w:rsid w:val="004858C3"/>
    <w:rsid w:val="00485C16"/>
    <w:rsid w:val="0048709A"/>
    <w:rsid w:val="0048725F"/>
    <w:rsid w:val="0049074C"/>
    <w:rsid w:val="00490D29"/>
    <w:rsid w:val="00490D64"/>
    <w:rsid w:val="0049160E"/>
    <w:rsid w:val="00491689"/>
    <w:rsid w:val="004928E5"/>
    <w:rsid w:val="00493CED"/>
    <w:rsid w:val="004946D6"/>
    <w:rsid w:val="00494A0C"/>
    <w:rsid w:val="00494D36"/>
    <w:rsid w:val="004967BB"/>
    <w:rsid w:val="004973BB"/>
    <w:rsid w:val="004A0554"/>
    <w:rsid w:val="004A15B3"/>
    <w:rsid w:val="004A18CA"/>
    <w:rsid w:val="004A2477"/>
    <w:rsid w:val="004A2DEE"/>
    <w:rsid w:val="004A3049"/>
    <w:rsid w:val="004A31DD"/>
    <w:rsid w:val="004A6168"/>
    <w:rsid w:val="004A707D"/>
    <w:rsid w:val="004A748A"/>
    <w:rsid w:val="004A75BA"/>
    <w:rsid w:val="004B0229"/>
    <w:rsid w:val="004B1982"/>
    <w:rsid w:val="004B2281"/>
    <w:rsid w:val="004B3387"/>
    <w:rsid w:val="004B398C"/>
    <w:rsid w:val="004B48F4"/>
    <w:rsid w:val="004B4B5F"/>
    <w:rsid w:val="004B4DA5"/>
    <w:rsid w:val="004B502F"/>
    <w:rsid w:val="004B5543"/>
    <w:rsid w:val="004B6F59"/>
    <w:rsid w:val="004B747E"/>
    <w:rsid w:val="004C28BA"/>
    <w:rsid w:val="004C3C79"/>
    <w:rsid w:val="004C3E89"/>
    <w:rsid w:val="004C6191"/>
    <w:rsid w:val="004C6647"/>
    <w:rsid w:val="004C68F9"/>
    <w:rsid w:val="004C69BF"/>
    <w:rsid w:val="004C7092"/>
    <w:rsid w:val="004D03A4"/>
    <w:rsid w:val="004D08B0"/>
    <w:rsid w:val="004D0C49"/>
    <w:rsid w:val="004D0E3E"/>
    <w:rsid w:val="004D262B"/>
    <w:rsid w:val="004D377D"/>
    <w:rsid w:val="004D3DBF"/>
    <w:rsid w:val="004D5736"/>
    <w:rsid w:val="004D599D"/>
    <w:rsid w:val="004D6B7B"/>
    <w:rsid w:val="004E018D"/>
    <w:rsid w:val="004E0CE5"/>
    <w:rsid w:val="004E1019"/>
    <w:rsid w:val="004E155A"/>
    <w:rsid w:val="004E2B12"/>
    <w:rsid w:val="004E478B"/>
    <w:rsid w:val="004E51C8"/>
    <w:rsid w:val="004E57FE"/>
    <w:rsid w:val="004E5CB4"/>
    <w:rsid w:val="004E62BA"/>
    <w:rsid w:val="004E720E"/>
    <w:rsid w:val="004E722A"/>
    <w:rsid w:val="004E7509"/>
    <w:rsid w:val="004F0063"/>
    <w:rsid w:val="004F1919"/>
    <w:rsid w:val="004F382A"/>
    <w:rsid w:val="004F3F62"/>
    <w:rsid w:val="004F4573"/>
    <w:rsid w:val="004F4A70"/>
    <w:rsid w:val="004F4AA4"/>
    <w:rsid w:val="004F4C5E"/>
    <w:rsid w:val="004F5169"/>
    <w:rsid w:val="004F5299"/>
    <w:rsid w:val="004F5A7B"/>
    <w:rsid w:val="004F5FDC"/>
    <w:rsid w:val="004F6C55"/>
    <w:rsid w:val="004F75E9"/>
    <w:rsid w:val="004F7792"/>
    <w:rsid w:val="0050005D"/>
    <w:rsid w:val="00500A83"/>
    <w:rsid w:val="00500DCB"/>
    <w:rsid w:val="00500ED5"/>
    <w:rsid w:val="0050109F"/>
    <w:rsid w:val="005011AE"/>
    <w:rsid w:val="0050260C"/>
    <w:rsid w:val="005028DE"/>
    <w:rsid w:val="005031FE"/>
    <w:rsid w:val="005036AE"/>
    <w:rsid w:val="00504DFF"/>
    <w:rsid w:val="00505A50"/>
    <w:rsid w:val="005107EF"/>
    <w:rsid w:val="00510AF7"/>
    <w:rsid w:val="00510CCA"/>
    <w:rsid w:val="00512596"/>
    <w:rsid w:val="00513B04"/>
    <w:rsid w:val="00513E33"/>
    <w:rsid w:val="005149B2"/>
    <w:rsid w:val="0051657E"/>
    <w:rsid w:val="00517380"/>
    <w:rsid w:val="00521057"/>
    <w:rsid w:val="005221FC"/>
    <w:rsid w:val="00522D3F"/>
    <w:rsid w:val="00525299"/>
    <w:rsid w:val="00525626"/>
    <w:rsid w:val="00526A0B"/>
    <w:rsid w:val="00526BF9"/>
    <w:rsid w:val="00530663"/>
    <w:rsid w:val="005307BF"/>
    <w:rsid w:val="0053148B"/>
    <w:rsid w:val="00531858"/>
    <w:rsid w:val="00533D78"/>
    <w:rsid w:val="005413B5"/>
    <w:rsid w:val="005416FC"/>
    <w:rsid w:val="00544438"/>
    <w:rsid w:val="00544EA6"/>
    <w:rsid w:val="00546012"/>
    <w:rsid w:val="00546E1C"/>
    <w:rsid w:val="005478F7"/>
    <w:rsid w:val="00551AA2"/>
    <w:rsid w:val="00552CF9"/>
    <w:rsid w:val="005540ED"/>
    <w:rsid w:val="005556C1"/>
    <w:rsid w:val="00555B13"/>
    <w:rsid w:val="00557174"/>
    <w:rsid w:val="00557217"/>
    <w:rsid w:val="0056145B"/>
    <w:rsid w:val="00561923"/>
    <w:rsid w:val="00561C4E"/>
    <w:rsid w:val="00562C49"/>
    <w:rsid w:val="00562EF5"/>
    <w:rsid w:val="00564FAD"/>
    <w:rsid w:val="005656F4"/>
    <w:rsid w:val="005666E2"/>
    <w:rsid w:val="00566832"/>
    <w:rsid w:val="00566A35"/>
    <w:rsid w:val="00567EE7"/>
    <w:rsid w:val="00570055"/>
    <w:rsid w:val="00570934"/>
    <w:rsid w:val="005718AA"/>
    <w:rsid w:val="0057316E"/>
    <w:rsid w:val="00573CAA"/>
    <w:rsid w:val="00574ECB"/>
    <w:rsid w:val="00575586"/>
    <w:rsid w:val="0057585F"/>
    <w:rsid w:val="0057685E"/>
    <w:rsid w:val="00576C13"/>
    <w:rsid w:val="00577A0B"/>
    <w:rsid w:val="0058005A"/>
    <w:rsid w:val="00581205"/>
    <w:rsid w:val="0058194B"/>
    <w:rsid w:val="00581BD1"/>
    <w:rsid w:val="00583A53"/>
    <w:rsid w:val="00584BA1"/>
    <w:rsid w:val="00585434"/>
    <w:rsid w:val="00586EC0"/>
    <w:rsid w:val="0058757D"/>
    <w:rsid w:val="00587E9E"/>
    <w:rsid w:val="005902D2"/>
    <w:rsid w:val="005909FD"/>
    <w:rsid w:val="0059138D"/>
    <w:rsid w:val="00592F4A"/>
    <w:rsid w:val="0059340A"/>
    <w:rsid w:val="005938D5"/>
    <w:rsid w:val="005939E1"/>
    <w:rsid w:val="005945F3"/>
    <w:rsid w:val="00595C32"/>
    <w:rsid w:val="00595E16"/>
    <w:rsid w:val="005961C0"/>
    <w:rsid w:val="00596FC5"/>
    <w:rsid w:val="005A2499"/>
    <w:rsid w:val="005A6117"/>
    <w:rsid w:val="005A6270"/>
    <w:rsid w:val="005A736F"/>
    <w:rsid w:val="005A74BF"/>
    <w:rsid w:val="005A7AF6"/>
    <w:rsid w:val="005A7D95"/>
    <w:rsid w:val="005B00D9"/>
    <w:rsid w:val="005B14D8"/>
    <w:rsid w:val="005B1617"/>
    <w:rsid w:val="005B2252"/>
    <w:rsid w:val="005B2EEC"/>
    <w:rsid w:val="005B349F"/>
    <w:rsid w:val="005B4CB7"/>
    <w:rsid w:val="005B4D29"/>
    <w:rsid w:val="005B4E0D"/>
    <w:rsid w:val="005B5659"/>
    <w:rsid w:val="005B6659"/>
    <w:rsid w:val="005B6A28"/>
    <w:rsid w:val="005C1ABF"/>
    <w:rsid w:val="005C25DD"/>
    <w:rsid w:val="005C31F6"/>
    <w:rsid w:val="005C3C85"/>
    <w:rsid w:val="005C3E20"/>
    <w:rsid w:val="005C5E85"/>
    <w:rsid w:val="005C6E8B"/>
    <w:rsid w:val="005D0109"/>
    <w:rsid w:val="005D0879"/>
    <w:rsid w:val="005D1ACD"/>
    <w:rsid w:val="005D242D"/>
    <w:rsid w:val="005D3313"/>
    <w:rsid w:val="005D3485"/>
    <w:rsid w:val="005D3C67"/>
    <w:rsid w:val="005D4320"/>
    <w:rsid w:val="005D4381"/>
    <w:rsid w:val="005D5246"/>
    <w:rsid w:val="005D58D1"/>
    <w:rsid w:val="005D5D12"/>
    <w:rsid w:val="005D6658"/>
    <w:rsid w:val="005D6B35"/>
    <w:rsid w:val="005D6DAF"/>
    <w:rsid w:val="005D7E38"/>
    <w:rsid w:val="005E0F99"/>
    <w:rsid w:val="005E1321"/>
    <w:rsid w:val="005E1CCB"/>
    <w:rsid w:val="005E2E0C"/>
    <w:rsid w:val="005E3269"/>
    <w:rsid w:val="005E39B1"/>
    <w:rsid w:val="005E41A8"/>
    <w:rsid w:val="005E61C9"/>
    <w:rsid w:val="005E623B"/>
    <w:rsid w:val="005E6E61"/>
    <w:rsid w:val="005E753F"/>
    <w:rsid w:val="005F1918"/>
    <w:rsid w:val="005F1F4A"/>
    <w:rsid w:val="005F22E5"/>
    <w:rsid w:val="005F2350"/>
    <w:rsid w:val="005F24A6"/>
    <w:rsid w:val="005F2C08"/>
    <w:rsid w:val="005F416B"/>
    <w:rsid w:val="005F4199"/>
    <w:rsid w:val="005F5C8E"/>
    <w:rsid w:val="005F652E"/>
    <w:rsid w:val="00602BAD"/>
    <w:rsid w:val="00602E2F"/>
    <w:rsid w:val="0060396F"/>
    <w:rsid w:val="00604845"/>
    <w:rsid w:val="00604CDC"/>
    <w:rsid w:val="00605093"/>
    <w:rsid w:val="0060662B"/>
    <w:rsid w:val="0060677B"/>
    <w:rsid w:val="00607625"/>
    <w:rsid w:val="0061001E"/>
    <w:rsid w:val="00611049"/>
    <w:rsid w:val="00611C99"/>
    <w:rsid w:val="00612B2F"/>
    <w:rsid w:val="00613288"/>
    <w:rsid w:val="006148E0"/>
    <w:rsid w:val="006149B6"/>
    <w:rsid w:val="00614AED"/>
    <w:rsid w:val="00615035"/>
    <w:rsid w:val="006227DB"/>
    <w:rsid w:val="00623E69"/>
    <w:rsid w:val="00623E88"/>
    <w:rsid w:val="0062451B"/>
    <w:rsid w:val="00624BA2"/>
    <w:rsid w:val="0062528A"/>
    <w:rsid w:val="00625546"/>
    <w:rsid w:val="00626AF7"/>
    <w:rsid w:val="00626BC3"/>
    <w:rsid w:val="00627453"/>
    <w:rsid w:val="00630280"/>
    <w:rsid w:val="0063100F"/>
    <w:rsid w:val="00631040"/>
    <w:rsid w:val="0063237D"/>
    <w:rsid w:val="006334F1"/>
    <w:rsid w:val="00633638"/>
    <w:rsid w:val="006338CF"/>
    <w:rsid w:val="006340BF"/>
    <w:rsid w:val="006352B0"/>
    <w:rsid w:val="00636045"/>
    <w:rsid w:val="00637E11"/>
    <w:rsid w:val="006408D6"/>
    <w:rsid w:val="00642AD2"/>
    <w:rsid w:val="0064449F"/>
    <w:rsid w:val="00645045"/>
    <w:rsid w:val="00647713"/>
    <w:rsid w:val="00647807"/>
    <w:rsid w:val="00647F00"/>
    <w:rsid w:val="00650025"/>
    <w:rsid w:val="00653D9F"/>
    <w:rsid w:val="00654619"/>
    <w:rsid w:val="0065496F"/>
    <w:rsid w:val="00654A33"/>
    <w:rsid w:val="006550DD"/>
    <w:rsid w:val="006553BC"/>
    <w:rsid w:val="006554F6"/>
    <w:rsid w:val="0065755C"/>
    <w:rsid w:val="006601C2"/>
    <w:rsid w:val="006605A5"/>
    <w:rsid w:val="00661117"/>
    <w:rsid w:val="006615F1"/>
    <w:rsid w:val="006625C2"/>
    <w:rsid w:val="006626D8"/>
    <w:rsid w:val="00662921"/>
    <w:rsid w:val="006632DE"/>
    <w:rsid w:val="0066341E"/>
    <w:rsid w:val="00665430"/>
    <w:rsid w:val="00665C70"/>
    <w:rsid w:val="00665F52"/>
    <w:rsid w:val="00666509"/>
    <w:rsid w:val="00666E8A"/>
    <w:rsid w:val="00667A27"/>
    <w:rsid w:val="00671352"/>
    <w:rsid w:val="00671E9B"/>
    <w:rsid w:val="00672CB5"/>
    <w:rsid w:val="00674A7D"/>
    <w:rsid w:val="00674F57"/>
    <w:rsid w:val="00675017"/>
    <w:rsid w:val="00675073"/>
    <w:rsid w:val="006752A7"/>
    <w:rsid w:val="00675731"/>
    <w:rsid w:val="00675D45"/>
    <w:rsid w:val="00676FD2"/>
    <w:rsid w:val="00681995"/>
    <w:rsid w:val="00682FFD"/>
    <w:rsid w:val="00683D08"/>
    <w:rsid w:val="00687DF6"/>
    <w:rsid w:val="00687F23"/>
    <w:rsid w:val="00692886"/>
    <w:rsid w:val="00693143"/>
    <w:rsid w:val="006934D1"/>
    <w:rsid w:val="006942A5"/>
    <w:rsid w:val="00694551"/>
    <w:rsid w:val="00694595"/>
    <w:rsid w:val="00694C05"/>
    <w:rsid w:val="00694F05"/>
    <w:rsid w:val="0069527A"/>
    <w:rsid w:val="006958A3"/>
    <w:rsid w:val="00696DFD"/>
    <w:rsid w:val="006976E7"/>
    <w:rsid w:val="00697E9C"/>
    <w:rsid w:val="00697F3B"/>
    <w:rsid w:val="006A18B2"/>
    <w:rsid w:val="006A28D2"/>
    <w:rsid w:val="006A2A82"/>
    <w:rsid w:val="006A2C0E"/>
    <w:rsid w:val="006A3560"/>
    <w:rsid w:val="006A37F1"/>
    <w:rsid w:val="006B0453"/>
    <w:rsid w:val="006B1DF7"/>
    <w:rsid w:val="006B4055"/>
    <w:rsid w:val="006B4394"/>
    <w:rsid w:val="006B4644"/>
    <w:rsid w:val="006B655F"/>
    <w:rsid w:val="006B7306"/>
    <w:rsid w:val="006B7FC7"/>
    <w:rsid w:val="006C046C"/>
    <w:rsid w:val="006C0AB3"/>
    <w:rsid w:val="006C17DB"/>
    <w:rsid w:val="006C254B"/>
    <w:rsid w:val="006C2EE9"/>
    <w:rsid w:val="006C33C8"/>
    <w:rsid w:val="006C413E"/>
    <w:rsid w:val="006C5A4F"/>
    <w:rsid w:val="006C6AB4"/>
    <w:rsid w:val="006C76F6"/>
    <w:rsid w:val="006C76FB"/>
    <w:rsid w:val="006C7B89"/>
    <w:rsid w:val="006D04BB"/>
    <w:rsid w:val="006D05D1"/>
    <w:rsid w:val="006D2D2C"/>
    <w:rsid w:val="006D2F52"/>
    <w:rsid w:val="006D4EDE"/>
    <w:rsid w:val="006D6802"/>
    <w:rsid w:val="006D6ADA"/>
    <w:rsid w:val="006D6B92"/>
    <w:rsid w:val="006D74A4"/>
    <w:rsid w:val="006E0094"/>
    <w:rsid w:val="006E1706"/>
    <w:rsid w:val="006E19F7"/>
    <w:rsid w:val="006E1C65"/>
    <w:rsid w:val="006E28B3"/>
    <w:rsid w:val="006E2900"/>
    <w:rsid w:val="006E5071"/>
    <w:rsid w:val="006E6565"/>
    <w:rsid w:val="006E67C3"/>
    <w:rsid w:val="006F0C81"/>
    <w:rsid w:val="006F1104"/>
    <w:rsid w:val="006F1333"/>
    <w:rsid w:val="006F135E"/>
    <w:rsid w:val="006F1ADE"/>
    <w:rsid w:val="006F29DA"/>
    <w:rsid w:val="006F2AE1"/>
    <w:rsid w:val="006F3FE0"/>
    <w:rsid w:val="006F452E"/>
    <w:rsid w:val="006F68E4"/>
    <w:rsid w:val="006F71F4"/>
    <w:rsid w:val="006F7EBD"/>
    <w:rsid w:val="007012BE"/>
    <w:rsid w:val="007019BA"/>
    <w:rsid w:val="0070265E"/>
    <w:rsid w:val="00703B9C"/>
    <w:rsid w:val="007059D1"/>
    <w:rsid w:val="00705BA7"/>
    <w:rsid w:val="00706687"/>
    <w:rsid w:val="0070704D"/>
    <w:rsid w:val="00710516"/>
    <w:rsid w:val="00711E87"/>
    <w:rsid w:val="00712172"/>
    <w:rsid w:val="00712235"/>
    <w:rsid w:val="007124F8"/>
    <w:rsid w:val="007136EB"/>
    <w:rsid w:val="0071395B"/>
    <w:rsid w:val="00713A75"/>
    <w:rsid w:val="00713C80"/>
    <w:rsid w:val="007140A0"/>
    <w:rsid w:val="007153DF"/>
    <w:rsid w:val="007164D7"/>
    <w:rsid w:val="007165CD"/>
    <w:rsid w:val="00716FBC"/>
    <w:rsid w:val="00717310"/>
    <w:rsid w:val="0071753B"/>
    <w:rsid w:val="00717CDC"/>
    <w:rsid w:val="00717E90"/>
    <w:rsid w:val="007212D3"/>
    <w:rsid w:val="00721EF9"/>
    <w:rsid w:val="00722DF4"/>
    <w:rsid w:val="00724A15"/>
    <w:rsid w:val="007262A9"/>
    <w:rsid w:val="00726535"/>
    <w:rsid w:val="00726605"/>
    <w:rsid w:val="00726971"/>
    <w:rsid w:val="007301DC"/>
    <w:rsid w:val="00730909"/>
    <w:rsid w:val="00730E49"/>
    <w:rsid w:val="007315E0"/>
    <w:rsid w:val="00732D21"/>
    <w:rsid w:val="00733361"/>
    <w:rsid w:val="00734119"/>
    <w:rsid w:val="00734752"/>
    <w:rsid w:val="0073484B"/>
    <w:rsid w:val="00735141"/>
    <w:rsid w:val="0073591A"/>
    <w:rsid w:val="00735AB7"/>
    <w:rsid w:val="00736A73"/>
    <w:rsid w:val="00736D7D"/>
    <w:rsid w:val="00740574"/>
    <w:rsid w:val="00740754"/>
    <w:rsid w:val="0074173E"/>
    <w:rsid w:val="0074214A"/>
    <w:rsid w:val="007435A1"/>
    <w:rsid w:val="00743712"/>
    <w:rsid w:val="00743AB9"/>
    <w:rsid w:val="00743F13"/>
    <w:rsid w:val="00743F94"/>
    <w:rsid w:val="007443F8"/>
    <w:rsid w:val="00744ADD"/>
    <w:rsid w:val="0074647A"/>
    <w:rsid w:val="00746B69"/>
    <w:rsid w:val="007477C0"/>
    <w:rsid w:val="00747F86"/>
    <w:rsid w:val="007505E8"/>
    <w:rsid w:val="007520BA"/>
    <w:rsid w:val="007528D1"/>
    <w:rsid w:val="00753BB1"/>
    <w:rsid w:val="007540A8"/>
    <w:rsid w:val="00754C65"/>
    <w:rsid w:val="00754F0F"/>
    <w:rsid w:val="0075545D"/>
    <w:rsid w:val="00755DF7"/>
    <w:rsid w:val="00755E81"/>
    <w:rsid w:val="0075638E"/>
    <w:rsid w:val="00756B22"/>
    <w:rsid w:val="00756DFC"/>
    <w:rsid w:val="00757786"/>
    <w:rsid w:val="00760B3D"/>
    <w:rsid w:val="00761279"/>
    <w:rsid w:val="00762E90"/>
    <w:rsid w:val="00763C64"/>
    <w:rsid w:val="007643E7"/>
    <w:rsid w:val="00764576"/>
    <w:rsid w:val="00765130"/>
    <w:rsid w:val="00765F2C"/>
    <w:rsid w:val="007664F4"/>
    <w:rsid w:val="007665B9"/>
    <w:rsid w:val="00766880"/>
    <w:rsid w:val="00766FB7"/>
    <w:rsid w:val="0076739D"/>
    <w:rsid w:val="00767846"/>
    <w:rsid w:val="00767DA7"/>
    <w:rsid w:val="00767E87"/>
    <w:rsid w:val="0077032D"/>
    <w:rsid w:val="00771250"/>
    <w:rsid w:val="00771D42"/>
    <w:rsid w:val="00771EF5"/>
    <w:rsid w:val="007725F3"/>
    <w:rsid w:val="00773490"/>
    <w:rsid w:val="00773A83"/>
    <w:rsid w:val="00774D7B"/>
    <w:rsid w:val="007772C3"/>
    <w:rsid w:val="007774A1"/>
    <w:rsid w:val="00777E4B"/>
    <w:rsid w:val="0078096E"/>
    <w:rsid w:val="0078270B"/>
    <w:rsid w:val="0078333F"/>
    <w:rsid w:val="00783A1B"/>
    <w:rsid w:val="00785587"/>
    <w:rsid w:val="007909FA"/>
    <w:rsid w:val="0079216A"/>
    <w:rsid w:val="00792BE3"/>
    <w:rsid w:val="00794780"/>
    <w:rsid w:val="00795D07"/>
    <w:rsid w:val="007978E0"/>
    <w:rsid w:val="007A1767"/>
    <w:rsid w:val="007A17CE"/>
    <w:rsid w:val="007A2017"/>
    <w:rsid w:val="007A4EB7"/>
    <w:rsid w:val="007A4F3E"/>
    <w:rsid w:val="007A4F49"/>
    <w:rsid w:val="007A53A7"/>
    <w:rsid w:val="007A5C57"/>
    <w:rsid w:val="007B0B4F"/>
    <w:rsid w:val="007B0C08"/>
    <w:rsid w:val="007B352E"/>
    <w:rsid w:val="007B3A54"/>
    <w:rsid w:val="007B42C2"/>
    <w:rsid w:val="007B52A4"/>
    <w:rsid w:val="007B53C3"/>
    <w:rsid w:val="007B67B7"/>
    <w:rsid w:val="007B7DF6"/>
    <w:rsid w:val="007C0C83"/>
    <w:rsid w:val="007C0E18"/>
    <w:rsid w:val="007C0E25"/>
    <w:rsid w:val="007C174A"/>
    <w:rsid w:val="007C1752"/>
    <w:rsid w:val="007C1BDD"/>
    <w:rsid w:val="007C2F0E"/>
    <w:rsid w:val="007C2F96"/>
    <w:rsid w:val="007C564D"/>
    <w:rsid w:val="007C614E"/>
    <w:rsid w:val="007C72BD"/>
    <w:rsid w:val="007C77FA"/>
    <w:rsid w:val="007C7BB1"/>
    <w:rsid w:val="007C7CD4"/>
    <w:rsid w:val="007D10BA"/>
    <w:rsid w:val="007D18A3"/>
    <w:rsid w:val="007D1C37"/>
    <w:rsid w:val="007D2A6D"/>
    <w:rsid w:val="007D2C05"/>
    <w:rsid w:val="007D2F9A"/>
    <w:rsid w:val="007D30EE"/>
    <w:rsid w:val="007D440E"/>
    <w:rsid w:val="007D4CD6"/>
    <w:rsid w:val="007D5F1C"/>
    <w:rsid w:val="007D62B8"/>
    <w:rsid w:val="007E00EC"/>
    <w:rsid w:val="007E18D8"/>
    <w:rsid w:val="007E251B"/>
    <w:rsid w:val="007E2A86"/>
    <w:rsid w:val="007E2C3D"/>
    <w:rsid w:val="007E6696"/>
    <w:rsid w:val="007E75C3"/>
    <w:rsid w:val="007E7CE1"/>
    <w:rsid w:val="007F070D"/>
    <w:rsid w:val="007F1DEE"/>
    <w:rsid w:val="007F2075"/>
    <w:rsid w:val="007F2C9C"/>
    <w:rsid w:val="007F3B2B"/>
    <w:rsid w:val="007F4103"/>
    <w:rsid w:val="007F4158"/>
    <w:rsid w:val="007F4403"/>
    <w:rsid w:val="007F511F"/>
    <w:rsid w:val="007F5E14"/>
    <w:rsid w:val="007F68C4"/>
    <w:rsid w:val="00800FFB"/>
    <w:rsid w:val="008014C0"/>
    <w:rsid w:val="00802DBD"/>
    <w:rsid w:val="00804683"/>
    <w:rsid w:val="00804D54"/>
    <w:rsid w:val="0080660A"/>
    <w:rsid w:val="00806C7F"/>
    <w:rsid w:val="00806DAF"/>
    <w:rsid w:val="00807983"/>
    <w:rsid w:val="00807BE4"/>
    <w:rsid w:val="0081011A"/>
    <w:rsid w:val="008102A3"/>
    <w:rsid w:val="008102B8"/>
    <w:rsid w:val="008122BD"/>
    <w:rsid w:val="00812A51"/>
    <w:rsid w:val="008130A3"/>
    <w:rsid w:val="0081315A"/>
    <w:rsid w:val="00814158"/>
    <w:rsid w:val="00814339"/>
    <w:rsid w:val="00815110"/>
    <w:rsid w:val="00815867"/>
    <w:rsid w:val="00815980"/>
    <w:rsid w:val="00815CDD"/>
    <w:rsid w:val="00815D65"/>
    <w:rsid w:val="00820524"/>
    <w:rsid w:val="00820950"/>
    <w:rsid w:val="00820F90"/>
    <w:rsid w:val="00821739"/>
    <w:rsid w:val="00821F0C"/>
    <w:rsid w:val="0082200F"/>
    <w:rsid w:val="008224BC"/>
    <w:rsid w:val="0082514F"/>
    <w:rsid w:val="00825699"/>
    <w:rsid w:val="00825E8E"/>
    <w:rsid w:val="008278D7"/>
    <w:rsid w:val="00827A68"/>
    <w:rsid w:val="00827F74"/>
    <w:rsid w:val="00830034"/>
    <w:rsid w:val="008300FA"/>
    <w:rsid w:val="00832A23"/>
    <w:rsid w:val="00832E2F"/>
    <w:rsid w:val="00833759"/>
    <w:rsid w:val="0083388C"/>
    <w:rsid w:val="00833942"/>
    <w:rsid w:val="00833A1D"/>
    <w:rsid w:val="00833AA7"/>
    <w:rsid w:val="00833BF5"/>
    <w:rsid w:val="00833CCB"/>
    <w:rsid w:val="00835D25"/>
    <w:rsid w:val="0084129A"/>
    <w:rsid w:val="0084159C"/>
    <w:rsid w:val="0084300E"/>
    <w:rsid w:val="008437C9"/>
    <w:rsid w:val="00844572"/>
    <w:rsid w:val="00844FDD"/>
    <w:rsid w:val="00845522"/>
    <w:rsid w:val="0084673E"/>
    <w:rsid w:val="008473C2"/>
    <w:rsid w:val="0084793A"/>
    <w:rsid w:val="008515BF"/>
    <w:rsid w:val="008516F4"/>
    <w:rsid w:val="00851E44"/>
    <w:rsid w:val="00852380"/>
    <w:rsid w:val="00852C1C"/>
    <w:rsid w:val="008532AF"/>
    <w:rsid w:val="00854074"/>
    <w:rsid w:val="0085457B"/>
    <w:rsid w:val="008553CE"/>
    <w:rsid w:val="00855586"/>
    <w:rsid w:val="00855ACC"/>
    <w:rsid w:val="00856318"/>
    <w:rsid w:val="0085655D"/>
    <w:rsid w:val="00857ECA"/>
    <w:rsid w:val="00860CFC"/>
    <w:rsid w:val="00860DA2"/>
    <w:rsid w:val="0086304C"/>
    <w:rsid w:val="00863D3C"/>
    <w:rsid w:val="0086414B"/>
    <w:rsid w:val="008659E3"/>
    <w:rsid w:val="0086666D"/>
    <w:rsid w:val="00866A96"/>
    <w:rsid w:val="00870BBC"/>
    <w:rsid w:val="00870D00"/>
    <w:rsid w:val="00870E8D"/>
    <w:rsid w:val="0087186F"/>
    <w:rsid w:val="00875E3E"/>
    <w:rsid w:val="00877581"/>
    <w:rsid w:val="008776F8"/>
    <w:rsid w:val="00877912"/>
    <w:rsid w:val="008779CC"/>
    <w:rsid w:val="008803EB"/>
    <w:rsid w:val="00880AF4"/>
    <w:rsid w:val="00882908"/>
    <w:rsid w:val="00883BE2"/>
    <w:rsid w:val="00884077"/>
    <w:rsid w:val="008844D4"/>
    <w:rsid w:val="0088460F"/>
    <w:rsid w:val="008858E2"/>
    <w:rsid w:val="00885CB4"/>
    <w:rsid w:val="00885D81"/>
    <w:rsid w:val="008863A2"/>
    <w:rsid w:val="0088723F"/>
    <w:rsid w:val="008879DC"/>
    <w:rsid w:val="008924EE"/>
    <w:rsid w:val="00892F55"/>
    <w:rsid w:val="0089373B"/>
    <w:rsid w:val="00893740"/>
    <w:rsid w:val="008938FF"/>
    <w:rsid w:val="00893BB2"/>
    <w:rsid w:val="0089411D"/>
    <w:rsid w:val="00894A79"/>
    <w:rsid w:val="00895F49"/>
    <w:rsid w:val="008966CD"/>
    <w:rsid w:val="008A2301"/>
    <w:rsid w:val="008A29AC"/>
    <w:rsid w:val="008A304F"/>
    <w:rsid w:val="008A30BC"/>
    <w:rsid w:val="008A3807"/>
    <w:rsid w:val="008A651E"/>
    <w:rsid w:val="008A6E92"/>
    <w:rsid w:val="008A7090"/>
    <w:rsid w:val="008B0548"/>
    <w:rsid w:val="008B06B0"/>
    <w:rsid w:val="008B17FD"/>
    <w:rsid w:val="008B2953"/>
    <w:rsid w:val="008B2EF9"/>
    <w:rsid w:val="008B33F6"/>
    <w:rsid w:val="008B41E3"/>
    <w:rsid w:val="008B5ACC"/>
    <w:rsid w:val="008B70D6"/>
    <w:rsid w:val="008B7EB7"/>
    <w:rsid w:val="008C02DB"/>
    <w:rsid w:val="008C0405"/>
    <w:rsid w:val="008C25F2"/>
    <w:rsid w:val="008C2B39"/>
    <w:rsid w:val="008C3899"/>
    <w:rsid w:val="008C4950"/>
    <w:rsid w:val="008C6717"/>
    <w:rsid w:val="008C6A7C"/>
    <w:rsid w:val="008D078E"/>
    <w:rsid w:val="008D0E4B"/>
    <w:rsid w:val="008D1419"/>
    <w:rsid w:val="008D1BC8"/>
    <w:rsid w:val="008D2082"/>
    <w:rsid w:val="008D2F33"/>
    <w:rsid w:val="008D3752"/>
    <w:rsid w:val="008D4ACA"/>
    <w:rsid w:val="008D64AD"/>
    <w:rsid w:val="008D66EB"/>
    <w:rsid w:val="008D6E06"/>
    <w:rsid w:val="008D7148"/>
    <w:rsid w:val="008D7174"/>
    <w:rsid w:val="008D7ABC"/>
    <w:rsid w:val="008D7E89"/>
    <w:rsid w:val="008E17B5"/>
    <w:rsid w:val="008E4CB0"/>
    <w:rsid w:val="008E7279"/>
    <w:rsid w:val="008E7617"/>
    <w:rsid w:val="008F1564"/>
    <w:rsid w:val="008F16DD"/>
    <w:rsid w:val="008F19DF"/>
    <w:rsid w:val="008F1AFF"/>
    <w:rsid w:val="008F1B50"/>
    <w:rsid w:val="008F1D6A"/>
    <w:rsid w:val="008F23DA"/>
    <w:rsid w:val="008F2841"/>
    <w:rsid w:val="008F2CF2"/>
    <w:rsid w:val="008F2FD5"/>
    <w:rsid w:val="008F304F"/>
    <w:rsid w:val="008F333D"/>
    <w:rsid w:val="008F4A36"/>
    <w:rsid w:val="008F6028"/>
    <w:rsid w:val="008F6593"/>
    <w:rsid w:val="008F6DC3"/>
    <w:rsid w:val="008F7BA6"/>
    <w:rsid w:val="00900F33"/>
    <w:rsid w:val="0090108D"/>
    <w:rsid w:val="00901BDB"/>
    <w:rsid w:val="00902326"/>
    <w:rsid w:val="0090295F"/>
    <w:rsid w:val="00903535"/>
    <w:rsid w:val="00904847"/>
    <w:rsid w:val="009055B0"/>
    <w:rsid w:val="00907A79"/>
    <w:rsid w:val="00910471"/>
    <w:rsid w:val="009105EF"/>
    <w:rsid w:val="009108EB"/>
    <w:rsid w:val="009117DC"/>
    <w:rsid w:val="00912F31"/>
    <w:rsid w:val="00913B76"/>
    <w:rsid w:val="00914B29"/>
    <w:rsid w:val="00915874"/>
    <w:rsid w:val="0091676D"/>
    <w:rsid w:val="00916BCF"/>
    <w:rsid w:val="00916CDB"/>
    <w:rsid w:val="00920377"/>
    <w:rsid w:val="00921B08"/>
    <w:rsid w:val="00921D3D"/>
    <w:rsid w:val="00921D42"/>
    <w:rsid w:val="0092227E"/>
    <w:rsid w:val="00922440"/>
    <w:rsid w:val="009229D5"/>
    <w:rsid w:val="00923694"/>
    <w:rsid w:val="00924038"/>
    <w:rsid w:val="009260F9"/>
    <w:rsid w:val="009266C2"/>
    <w:rsid w:val="009277B6"/>
    <w:rsid w:val="00927D04"/>
    <w:rsid w:val="00927E16"/>
    <w:rsid w:val="0093009C"/>
    <w:rsid w:val="009307A7"/>
    <w:rsid w:val="0093138A"/>
    <w:rsid w:val="0093208A"/>
    <w:rsid w:val="0093221C"/>
    <w:rsid w:val="00933F06"/>
    <w:rsid w:val="0093430C"/>
    <w:rsid w:val="00937719"/>
    <w:rsid w:val="00937D05"/>
    <w:rsid w:val="009406C0"/>
    <w:rsid w:val="00940B27"/>
    <w:rsid w:val="009411C0"/>
    <w:rsid w:val="00942F26"/>
    <w:rsid w:val="00946038"/>
    <w:rsid w:val="009472C6"/>
    <w:rsid w:val="009509C7"/>
    <w:rsid w:val="00950F17"/>
    <w:rsid w:val="0095252F"/>
    <w:rsid w:val="00952653"/>
    <w:rsid w:val="00955041"/>
    <w:rsid w:val="00956C9C"/>
    <w:rsid w:val="00957E2B"/>
    <w:rsid w:val="00960BEA"/>
    <w:rsid w:val="009629AB"/>
    <w:rsid w:val="00962C73"/>
    <w:rsid w:val="009640F4"/>
    <w:rsid w:val="00964B0B"/>
    <w:rsid w:val="00966640"/>
    <w:rsid w:val="009668D7"/>
    <w:rsid w:val="00966988"/>
    <w:rsid w:val="00966AFB"/>
    <w:rsid w:val="0096712D"/>
    <w:rsid w:val="00970F76"/>
    <w:rsid w:val="00971B21"/>
    <w:rsid w:val="00972F36"/>
    <w:rsid w:val="00973D0C"/>
    <w:rsid w:val="00974696"/>
    <w:rsid w:val="00974864"/>
    <w:rsid w:val="00974E1D"/>
    <w:rsid w:val="009754D9"/>
    <w:rsid w:val="009779A1"/>
    <w:rsid w:val="009779BE"/>
    <w:rsid w:val="00977E68"/>
    <w:rsid w:val="0098050A"/>
    <w:rsid w:val="009813C3"/>
    <w:rsid w:val="0098394B"/>
    <w:rsid w:val="00984244"/>
    <w:rsid w:val="009845BE"/>
    <w:rsid w:val="0098506C"/>
    <w:rsid w:val="00985A54"/>
    <w:rsid w:val="00986DAF"/>
    <w:rsid w:val="00987207"/>
    <w:rsid w:val="00990C90"/>
    <w:rsid w:val="0099117E"/>
    <w:rsid w:val="009913AF"/>
    <w:rsid w:val="009915A2"/>
    <w:rsid w:val="00992939"/>
    <w:rsid w:val="00992F6D"/>
    <w:rsid w:val="00993CC4"/>
    <w:rsid w:val="00994183"/>
    <w:rsid w:val="0099558D"/>
    <w:rsid w:val="00995D2F"/>
    <w:rsid w:val="0099794F"/>
    <w:rsid w:val="009A069A"/>
    <w:rsid w:val="009A0EAA"/>
    <w:rsid w:val="009A1119"/>
    <w:rsid w:val="009A3AB1"/>
    <w:rsid w:val="009A4ACC"/>
    <w:rsid w:val="009A507E"/>
    <w:rsid w:val="009A5627"/>
    <w:rsid w:val="009A56F1"/>
    <w:rsid w:val="009A6CF2"/>
    <w:rsid w:val="009A75F5"/>
    <w:rsid w:val="009B0A12"/>
    <w:rsid w:val="009B1842"/>
    <w:rsid w:val="009B34A3"/>
    <w:rsid w:val="009B3B3A"/>
    <w:rsid w:val="009B426F"/>
    <w:rsid w:val="009B4937"/>
    <w:rsid w:val="009B4EC0"/>
    <w:rsid w:val="009B5448"/>
    <w:rsid w:val="009B6C0D"/>
    <w:rsid w:val="009B722D"/>
    <w:rsid w:val="009B7444"/>
    <w:rsid w:val="009C1073"/>
    <w:rsid w:val="009C4DC4"/>
    <w:rsid w:val="009C6DF6"/>
    <w:rsid w:val="009C6E8A"/>
    <w:rsid w:val="009D355C"/>
    <w:rsid w:val="009D46C8"/>
    <w:rsid w:val="009D515E"/>
    <w:rsid w:val="009D5219"/>
    <w:rsid w:val="009D6157"/>
    <w:rsid w:val="009D6D60"/>
    <w:rsid w:val="009D7739"/>
    <w:rsid w:val="009D7B93"/>
    <w:rsid w:val="009E1417"/>
    <w:rsid w:val="009E153D"/>
    <w:rsid w:val="009E21FF"/>
    <w:rsid w:val="009E23CD"/>
    <w:rsid w:val="009E2F40"/>
    <w:rsid w:val="009E30D2"/>
    <w:rsid w:val="009E4383"/>
    <w:rsid w:val="009E5017"/>
    <w:rsid w:val="009E5189"/>
    <w:rsid w:val="009E53AE"/>
    <w:rsid w:val="009E607B"/>
    <w:rsid w:val="009E647F"/>
    <w:rsid w:val="009E657A"/>
    <w:rsid w:val="009E6764"/>
    <w:rsid w:val="009E7289"/>
    <w:rsid w:val="009F2BAF"/>
    <w:rsid w:val="009F352E"/>
    <w:rsid w:val="009F3C80"/>
    <w:rsid w:val="009F5373"/>
    <w:rsid w:val="009F721D"/>
    <w:rsid w:val="009F74CF"/>
    <w:rsid w:val="00A001A8"/>
    <w:rsid w:val="00A003CE"/>
    <w:rsid w:val="00A031E6"/>
    <w:rsid w:val="00A03D7F"/>
    <w:rsid w:val="00A04BDB"/>
    <w:rsid w:val="00A05292"/>
    <w:rsid w:val="00A06608"/>
    <w:rsid w:val="00A0660B"/>
    <w:rsid w:val="00A07369"/>
    <w:rsid w:val="00A074A5"/>
    <w:rsid w:val="00A1064C"/>
    <w:rsid w:val="00A11828"/>
    <w:rsid w:val="00A11CBA"/>
    <w:rsid w:val="00A122DB"/>
    <w:rsid w:val="00A127E4"/>
    <w:rsid w:val="00A13054"/>
    <w:rsid w:val="00A130DE"/>
    <w:rsid w:val="00A147F7"/>
    <w:rsid w:val="00A14C6F"/>
    <w:rsid w:val="00A15212"/>
    <w:rsid w:val="00A176D1"/>
    <w:rsid w:val="00A17B7F"/>
    <w:rsid w:val="00A201E7"/>
    <w:rsid w:val="00A2095A"/>
    <w:rsid w:val="00A20D39"/>
    <w:rsid w:val="00A21411"/>
    <w:rsid w:val="00A2268A"/>
    <w:rsid w:val="00A23950"/>
    <w:rsid w:val="00A24C74"/>
    <w:rsid w:val="00A24F83"/>
    <w:rsid w:val="00A276AF"/>
    <w:rsid w:val="00A316EB"/>
    <w:rsid w:val="00A3287A"/>
    <w:rsid w:val="00A32994"/>
    <w:rsid w:val="00A329C4"/>
    <w:rsid w:val="00A33091"/>
    <w:rsid w:val="00A335A0"/>
    <w:rsid w:val="00A352EF"/>
    <w:rsid w:val="00A3667F"/>
    <w:rsid w:val="00A37706"/>
    <w:rsid w:val="00A37C78"/>
    <w:rsid w:val="00A40545"/>
    <w:rsid w:val="00A42A8E"/>
    <w:rsid w:val="00A43054"/>
    <w:rsid w:val="00A4370B"/>
    <w:rsid w:val="00A462CA"/>
    <w:rsid w:val="00A46B3E"/>
    <w:rsid w:val="00A46E3B"/>
    <w:rsid w:val="00A47B43"/>
    <w:rsid w:val="00A5100A"/>
    <w:rsid w:val="00A5533E"/>
    <w:rsid w:val="00A55967"/>
    <w:rsid w:val="00A5652B"/>
    <w:rsid w:val="00A56616"/>
    <w:rsid w:val="00A56DB2"/>
    <w:rsid w:val="00A57E2C"/>
    <w:rsid w:val="00A606DF"/>
    <w:rsid w:val="00A6102E"/>
    <w:rsid w:val="00A61EAA"/>
    <w:rsid w:val="00A62068"/>
    <w:rsid w:val="00A62EAA"/>
    <w:rsid w:val="00A64451"/>
    <w:rsid w:val="00A64BD5"/>
    <w:rsid w:val="00A656A3"/>
    <w:rsid w:val="00A65B2C"/>
    <w:rsid w:val="00A67465"/>
    <w:rsid w:val="00A7243B"/>
    <w:rsid w:val="00A727CB"/>
    <w:rsid w:val="00A73C6B"/>
    <w:rsid w:val="00A7489A"/>
    <w:rsid w:val="00A74FDF"/>
    <w:rsid w:val="00A751B8"/>
    <w:rsid w:val="00A752FA"/>
    <w:rsid w:val="00A75E5B"/>
    <w:rsid w:val="00A771CE"/>
    <w:rsid w:val="00A77FBE"/>
    <w:rsid w:val="00A81444"/>
    <w:rsid w:val="00A8199B"/>
    <w:rsid w:val="00A81D0B"/>
    <w:rsid w:val="00A82322"/>
    <w:rsid w:val="00A82750"/>
    <w:rsid w:val="00A83588"/>
    <w:rsid w:val="00A83FC5"/>
    <w:rsid w:val="00A840B4"/>
    <w:rsid w:val="00A845DF"/>
    <w:rsid w:val="00A8469F"/>
    <w:rsid w:val="00A84C34"/>
    <w:rsid w:val="00A8511B"/>
    <w:rsid w:val="00A858E6"/>
    <w:rsid w:val="00A85AD5"/>
    <w:rsid w:val="00A85BB4"/>
    <w:rsid w:val="00A86085"/>
    <w:rsid w:val="00A86BA3"/>
    <w:rsid w:val="00A9110B"/>
    <w:rsid w:val="00A91573"/>
    <w:rsid w:val="00A9298F"/>
    <w:rsid w:val="00A92C49"/>
    <w:rsid w:val="00A93C30"/>
    <w:rsid w:val="00A943F0"/>
    <w:rsid w:val="00A95361"/>
    <w:rsid w:val="00A978F8"/>
    <w:rsid w:val="00AA0CCF"/>
    <w:rsid w:val="00AA1083"/>
    <w:rsid w:val="00AA4832"/>
    <w:rsid w:val="00AA4B92"/>
    <w:rsid w:val="00AA50AA"/>
    <w:rsid w:val="00AA50D4"/>
    <w:rsid w:val="00AA6257"/>
    <w:rsid w:val="00AA6DFD"/>
    <w:rsid w:val="00AA772A"/>
    <w:rsid w:val="00AB0362"/>
    <w:rsid w:val="00AB0E26"/>
    <w:rsid w:val="00AB153C"/>
    <w:rsid w:val="00AB34FC"/>
    <w:rsid w:val="00AB38E7"/>
    <w:rsid w:val="00AB585D"/>
    <w:rsid w:val="00AB5D5F"/>
    <w:rsid w:val="00AB66C5"/>
    <w:rsid w:val="00AB69DC"/>
    <w:rsid w:val="00AB6EC4"/>
    <w:rsid w:val="00AC1087"/>
    <w:rsid w:val="00AC181D"/>
    <w:rsid w:val="00AC2162"/>
    <w:rsid w:val="00AC3D39"/>
    <w:rsid w:val="00AC4512"/>
    <w:rsid w:val="00AD0551"/>
    <w:rsid w:val="00AD0682"/>
    <w:rsid w:val="00AD12AA"/>
    <w:rsid w:val="00AD3DAD"/>
    <w:rsid w:val="00AD3E98"/>
    <w:rsid w:val="00AD4015"/>
    <w:rsid w:val="00AD4B7E"/>
    <w:rsid w:val="00AD4E82"/>
    <w:rsid w:val="00AD4FEE"/>
    <w:rsid w:val="00AD504C"/>
    <w:rsid w:val="00AD5F7D"/>
    <w:rsid w:val="00AD6714"/>
    <w:rsid w:val="00AD67D8"/>
    <w:rsid w:val="00AD7C76"/>
    <w:rsid w:val="00AE0675"/>
    <w:rsid w:val="00AE0BC0"/>
    <w:rsid w:val="00AE11CA"/>
    <w:rsid w:val="00AE18CF"/>
    <w:rsid w:val="00AE3AB1"/>
    <w:rsid w:val="00AE44D0"/>
    <w:rsid w:val="00AE7244"/>
    <w:rsid w:val="00AE745B"/>
    <w:rsid w:val="00AF0461"/>
    <w:rsid w:val="00AF2BD2"/>
    <w:rsid w:val="00AF3E70"/>
    <w:rsid w:val="00AF466E"/>
    <w:rsid w:val="00AF4677"/>
    <w:rsid w:val="00AF6598"/>
    <w:rsid w:val="00AF7312"/>
    <w:rsid w:val="00AF7603"/>
    <w:rsid w:val="00AF7E82"/>
    <w:rsid w:val="00B007C4"/>
    <w:rsid w:val="00B00E6A"/>
    <w:rsid w:val="00B0152F"/>
    <w:rsid w:val="00B0359D"/>
    <w:rsid w:val="00B042CA"/>
    <w:rsid w:val="00B0649C"/>
    <w:rsid w:val="00B06510"/>
    <w:rsid w:val="00B06D60"/>
    <w:rsid w:val="00B07449"/>
    <w:rsid w:val="00B07D39"/>
    <w:rsid w:val="00B07E9D"/>
    <w:rsid w:val="00B07EF0"/>
    <w:rsid w:val="00B116B0"/>
    <w:rsid w:val="00B11A68"/>
    <w:rsid w:val="00B11D57"/>
    <w:rsid w:val="00B1532A"/>
    <w:rsid w:val="00B15414"/>
    <w:rsid w:val="00B15A62"/>
    <w:rsid w:val="00B15CA1"/>
    <w:rsid w:val="00B15FED"/>
    <w:rsid w:val="00B17DB8"/>
    <w:rsid w:val="00B20AE9"/>
    <w:rsid w:val="00B210F6"/>
    <w:rsid w:val="00B232C2"/>
    <w:rsid w:val="00B2363F"/>
    <w:rsid w:val="00B24762"/>
    <w:rsid w:val="00B261AA"/>
    <w:rsid w:val="00B27DDB"/>
    <w:rsid w:val="00B30784"/>
    <w:rsid w:val="00B31F67"/>
    <w:rsid w:val="00B320F4"/>
    <w:rsid w:val="00B321C3"/>
    <w:rsid w:val="00B328C9"/>
    <w:rsid w:val="00B3323B"/>
    <w:rsid w:val="00B33742"/>
    <w:rsid w:val="00B3401F"/>
    <w:rsid w:val="00B357A3"/>
    <w:rsid w:val="00B36832"/>
    <w:rsid w:val="00B36C41"/>
    <w:rsid w:val="00B37446"/>
    <w:rsid w:val="00B37FC2"/>
    <w:rsid w:val="00B40262"/>
    <w:rsid w:val="00B40790"/>
    <w:rsid w:val="00B40A31"/>
    <w:rsid w:val="00B40FEC"/>
    <w:rsid w:val="00B42A49"/>
    <w:rsid w:val="00B433EC"/>
    <w:rsid w:val="00B44168"/>
    <w:rsid w:val="00B445A9"/>
    <w:rsid w:val="00B44A8F"/>
    <w:rsid w:val="00B456D9"/>
    <w:rsid w:val="00B45EE3"/>
    <w:rsid w:val="00B46560"/>
    <w:rsid w:val="00B46CC6"/>
    <w:rsid w:val="00B47784"/>
    <w:rsid w:val="00B50567"/>
    <w:rsid w:val="00B50D1B"/>
    <w:rsid w:val="00B51701"/>
    <w:rsid w:val="00B52B41"/>
    <w:rsid w:val="00B5399C"/>
    <w:rsid w:val="00B53D92"/>
    <w:rsid w:val="00B544C0"/>
    <w:rsid w:val="00B55112"/>
    <w:rsid w:val="00B554F8"/>
    <w:rsid w:val="00B55530"/>
    <w:rsid w:val="00B568F1"/>
    <w:rsid w:val="00B56B42"/>
    <w:rsid w:val="00B6040F"/>
    <w:rsid w:val="00B6411B"/>
    <w:rsid w:val="00B65705"/>
    <w:rsid w:val="00B660F6"/>
    <w:rsid w:val="00B709B4"/>
    <w:rsid w:val="00B70FDB"/>
    <w:rsid w:val="00B72FB5"/>
    <w:rsid w:val="00B73D00"/>
    <w:rsid w:val="00B743E5"/>
    <w:rsid w:val="00B74516"/>
    <w:rsid w:val="00B75DC3"/>
    <w:rsid w:val="00B76643"/>
    <w:rsid w:val="00B77E81"/>
    <w:rsid w:val="00B81A06"/>
    <w:rsid w:val="00B81AB6"/>
    <w:rsid w:val="00B82AAF"/>
    <w:rsid w:val="00B82F09"/>
    <w:rsid w:val="00B8478F"/>
    <w:rsid w:val="00B84A5E"/>
    <w:rsid w:val="00B84C30"/>
    <w:rsid w:val="00B85808"/>
    <w:rsid w:val="00B85D25"/>
    <w:rsid w:val="00B85E83"/>
    <w:rsid w:val="00B86113"/>
    <w:rsid w:val="00B8733D"/>
    <w:rsid w:val="00B87876"/>
    <w:rsid w:val="00B87D5B"/>
    <w:rsid w:val="00B90384"/>
    <w:rsid w:val="00B914C1"/>
    <w:rsid w:val="00B936EB"/>
    <w:rsid w:val="00B93922"/>
    <w:rsid w:val="00B958E9"/>
    <w:rsid w:val="00B95B4E"/>
    <w:rsid w:val="00B967A0"/>
    <w:rsid w:val="00B96C18"/>
    <w:rsid w:val="00B97E98"/>
    <w:rsid w:val="00B97EDE"/>
    <w:rsid w:val="00BA080B"/>
    <w:rsid w:val="00BA09C2"/>
    <w:rsid w:val="00BA120A"/>
    <w:rsid w:val="00BA2070"/>
    <w:rsid w:val="00BA22C7"/>
    <w:rsid w:val="00BA25C3"/>
    <w:rsid w:val="00BA42B5"/>
    <w:rsid w:val="00BA4C70"/>
    <w:rsid w:val="00BA6A55"/>
    <w:rsid w:val="00BA788E"/>
    <w:rsid w:val="00BB0083"/>
    <w:rsid w:val="00BB04C5"/>
    <w:rsid w:val="00BB2EE1"/>
    <w:rsid w:val="00BB3554"/>
    <w:rsid w:val="00BB4281"/>
    <w:rsid w:val="00BB5457"/>
    <w:rsid w:val="00BB59C0"/>
    <w:rsid w:val="00BB6146"/>
    <w:rsid w:val="00BB6DF2"/>
    <w:rsid w:val="00BB7BB6"/>
    <w:rsid w:val="00BC05DB"/>
    <w:rsid w:val="00BC2B33"/>
    <w:rsid w:val="00BC3EF7"/>
    <w:rsid w:val="00BC47BE"/>
    <w:rsid w:val="00BC523F"/>
    <w:rsid w:val="00BC5A7E"/>
    <w:rsid w:val="00BC64F5"/>
    <w:rsid w:val="00BC7B39"/>
    <w:rsid w:val="00BC7D59"/>
    <w:rsid w:val="00BD0CBA"/>
    <w:rsid w:val="00BD12F9"/>
    <w:rsid w:val="00BD1685"/>
    <w:rsid w:val="00BD2A3A"/>
    <w:rsid w:val="00BD3164"/>
    <w:rsid w:val="00BD42C0"/>
    <w:rsid w:val="00BD45A8"/>
    <w:rsid w:val="00BD4B79"/>
    <w:rsid w:val="00BD6707"/>
    <w:rsid w:val="00BD7781"/>
    <w:rsid w:val="00BD7ED4"/>
    <w:rsid w:val="00BE105D"/>
    <w:rsid w:val="00BE16AB"/>
    <w:rsid w:val="00BE17CF"/>
    <w:rsid w:val="00BE1EF9"/>
    <w:rsid w:val="00BE2123"/>
    <w:rsid w:val="00BE2329"/>
    <w:rsid w:val="00BE2923"/>
    <w:rsid w:val="00BE3171"/>
    <w:rsid w:val="00BE4ED0"/>
    <w:rsid w:val="00BE5051"/>
    <w:rsid w:val="00BE673F"/>
    <w:rsid w:val="00BE6AD8"/>
    <w:rsid w:val="00BE7771"/>
    <w:rsid w:val="00BF1F40"/>
    <w:rsid w:val="00BF31CD"/>
    <w:rsid w:val="00BF4BC3"/>
    <w:rsid w:val="00BF56B4"/>
    <w:rsid w:val="00BF5D56"/>
    <w:rsid w:val="00BF6DE2"/>
    <w:rsid w:val="00BF7BF9"/>
    <w:rsid w:val="00C001CC"/>
    <w:rsid w:val="00C00802"/>
    <w:rsid w:val="00C03185"/>
    <w:rsid w:val="00C038AE"/>
    <w:rsid w:val="00C04E11"/>
    <w:rsid w:val="00C053DA"/>
    <w:rsid w:val="00C05EDE"/>
    <w:rsid w:val="00C0603A"/>
    <w:rsid w:val="00C06108"/>
    <w:rsid w:val="00C07B22"/>
    <w:rsid w:val="00C07E02"/>
    <w:rsid w:val="00C105A2"/>
    <w:rsid w:val="00C11F0A"/>
    <w:rsid w:val="00C1268B"/>
    <w:rsid w:val="00C12A94"/>
    <w:rsid w:val="00C133F1"/>
    <w:rsid w:val="00C141EA"/>
    <w:rsid w:val="00C14482"/>
    <w:rsid w:val="00C156B5"/>
    <w:rsid w:val="00C1570D"/>
    <w:rsid w:val="00C17948"/>
    <w:rsid w:val="00C179A2"/>
    <w:rsid w:val="00C200A4"/>
    <w:rsid w:val="00C20B99"/>
    <w:rsid w:val="00C21281"/>
    <w:rsid w:val="00C2186B"/>
    <w:rsid w:val="00C21A6D"/>
    <w:rsid w:val="00C238D1"/>
    <w:rsid w:val="00C239F0"/>
    <w:rsid w:val="00C24897"/>
    <w:rsid w:val="00C24C62"/>
    <w:rsid w:val="00C2508B"/>
    <w:rsid w:val="00C25248"/>
    <w:rsid w:val="00C30003"/>
    <w:rsid w:val="00C30A9F"/>
    <w:rsid w:val="00C31AB0"/>
    <w:rsid w:val="00C32002"/>
    <w:rsid w:val="00C3216A"/>
    <w:rsid w:val="00C32426"/>
    <w:rsid w:val="00C327B3"/>
    <w:rsid w:val="00C36B66"/>
    <w:rsid w:val="00C36B87"/>
    <w:rsid w:val="00C36F9F"/>
    <w:rsid w:val="00C37248"/>
    <w:rsid w:val="00C37418"/>
    <w:rsid w:val="00C3741E"/>
    <w:rsid w:val="00C424DE"/>
    <w:rsid w:val="00C42928"/>
    <w:rsid w:val="00C42BDB"/>
    <w:rsid w:val="00C43A55"/>
    <w:rsid w:val="00C44079"/>
    <w:rsid w:val="00C4565C"/>
    <w:rsid w:val="00C45F87"/>
    <w:rsid w:val="00C46073"/>
    <w:rsid w:val="00C47276"/>
    <w:rsid w:val="00C478EB"/>
    <w:rsid w:val="00C512D4"/>
    <w:rsid w:val="00C51C61"/>
    <w:rsid w:val="00C52860"/>
    <w:rsid w:val="00C52A9F"/>
    <w:rsid w:val="00C52E34"/>
    <w:rsid w:val="00C53647"/>
    <w:rsid w:val="00C54605"/>
    <w:rsid w:val="00C56E30"/>
    <w:rsid w:val="00C5785A"/>
    <w:rsid w:val="00C60171"/>
    <w:rsid w:val="00C60AD7"/>
    <w:rsid w:val="00C60B00"/>
    <w:rsid w:val="00C61F37"/>
    <w:rsid w:val="00C6247C"/>
    <w:rsid w:val="00C62FC5"/>
    <w:rsid w:val="00C639A6"/>
    <w:rsid w:val="00C63FB6"/>
    <w:rsid w:val="00C6433A"/>
    <w:rsid w:val="00C653C7"/>
    <w:rsid w:val="00C6609A"/>
    <w:rsid w:val="00C66486"/>
    <w:rsid w:val="00C72123"/>
    <w:rsid w:val="00C72212"/>
    <w:rsid w:val="00C747A0"/>
    <w:rsid w:val="00C75AE6"/>
    <w:rsid w:val="00C76916"/>
    <w:rsid w:val="00C77379"/>
    <w:rsid w:val="00C7774A"/>
    <w:rsid w:val="00C803E9"/>
    <w:rsid w:val="00C80D43"/>
    <w:rsid w:val="00C83205"/>
    <w:rsid w:val="00C905D2"/>
    <w:rsid w:val="00C9216A"/>
    <w:rsid w:val="00C9318E"/>
    <w:rsid w:val="00C93BF2"/>
    <w:rsid w:val="00C93CEB"/>
    <w:rsid w:val="00C93E53"/>
    <w:rsid w:val="00C945EF"/>
    <w:rsid w:val="00C94A82"/>
    <w:rsid w:val="00C94EF3"/>
    <w:rsid w:val="00C95039"/>
    <w:rsid w:val="00C9559A"/>
    <w:rsid w:val="00C96A01"/>
    <w:rsid w:val="00CA0495"/>
    <w:rsid w:val="00CA1D4D"/>
    <w:rsid w:val="00CA1E52"/>
    <w:rsid w:val="00CA41F0"/>
    <w:rsid w:val="00CA6240"/>
    <w:rsid w:val="00CA655F"/>
    <w:rsid w:val="00CA6A7B"/>
    <w:rsid w:val="00CA779F"/>
    <w:rsid w:val="00CA77AC"/>
    <w:rsid w:val="00CB006E"/>
    <w:rsid w:val="00CB09B8"/>
    <w:rsid w:val="00CB10E5"/>
    <w:rsid w:val="00CB1263"/>
    <w:rsid w:val="00CB3750"/>
    <w:rsid w:val="00CB3E78"/>
    <w:rsid w:val="00CB454E"/>
    <w:rsid w:val="00CB4ED2"/>
    <w:rsid w:val="00CB7293"/>
    <w:rsid w:val="00CC00E8"/>
    <w:rsid w:val="00CC09C2"/>
    <w:rsid w:val="00CC0CFF"/>
    <w:rsid w:val="00CC2FED"/>
    <w:rsid w:val="00CC3C95"/>
    <w:rsid w:val="00CC4364"/>
    <w:rsid w:val="00CC5CB7"/>
    <w:rsid w:val="00CC5D4F"/>
    <w:rsid w:val="00CC6824"/>
    <w:rsid w:val="00CD228E"/>
    <w:rsid w:val="00CD27B9"/>
    <w:rsid w:val="00CD2A50"/>
    <w:rsid w:val="00CD2FDC"/>
    <w:rsid w:val="00CD35DB"/>
    <w:rsid w:val="00CD3718"/>
    <w:rsid w:val="00CD41D5"/>
    <w:rsid w:val="00CD49B3"/>
    <w:rsid w:val="00CD52C4"/>
    <w:rsid w:val="00CD59A8"/>
    <w:rsid w:val="00CD5AFB"/>
    <w:rsid w:val="00CD6148"/>
    <w:rsid w:val="00CD67A1"/>
    <w:rsid w:val="00CD6D6F"/>
    <w:rsid w:val="00CD715A"/>
    <w:rsid w:val="00CD78E1"/>
    <w:rsid w:val="00CE0557"/>
    <w:rsid w:val="00CE2BA7"/>
    <w:rsid w:val="00CE343C"/>
    <w:rsid w:val="00CE34BB"/>
    <w:rsid w:val="00CE6B69"/>
    <w:rsid w:val="00CE7703"/>
    <w:rsid w:val="00CF0B46"/>
    <w:rsid w:val="00CF26D2"/>
    <w:rsid w:val="00CF2A2E"/>
    <w:rsid w:val="00CF378A"/>
    <w:rsid w:val="00CF3971"/>
    <w:rsid w:val="00CF3E7C"/>
    <w:rsid w:val="00CF3F62"/>
    <w:rsid w:val="00CF446B"/>
    <w:rsid w:val="00CF45DF"/>
    <w:rsid w:val="00CF4626"/>
    <w:rsid w:val="00CF5001"/>
    <w:rsid w:val="00CF50EF"/>
    <w:rsid w:val="00CF59F4"/>
    <w:rsid w:val="00CF7EAA"/>
    <w:rsid w:val="00D001F6"/>
    <w:rsid w:val="00D00B88"/>
    <w:rsid w:val="00D01198"/>
    <w:rsid w:val="00D02386"/>
    <w:rsid w:val="00D0404F"/>
    <w:rsid w:val="00D04843"/>
    <w:rsid w:val="00D05D79"/>
    <w:rsid w:val="00D06359"/>
    <w:rsid w:val="00D06776"/>
    <w:rsid w:val="00D06F5D"/>
    <w:rsid w:val="00D0778D"/>
    <w:rsid w:val="00D100A0"/>
    <w:rsid w:val="00D10601"/>
    <w:rsid w:val="00D109CA"/>
    <w:rsid w:val="00D1102D"/>
    <w:rsid w:val="00D11D94"/>
    <w:rsid w:val="00D13103"/>
    <w:rsid w:val="00D144E5"/>
    <w:rsid w:val="00D15916"/>
    <w:rsid w:val="00D15FCC"/>
    <w:rsid w:val="00D1636D"/>
    <w:rsid w:val="00D16455"/>
    <w:rsid w:val="00D16C5F"/>
    <w:rsid w:val="00D20689"/>
    <w:rsid w:val="00D21062"/>
    <w:rsid w:val="00D216B2"/>
    <w:rsid w:val="00D21C8F"/>
    <w:rsid w:val="00D21E86"/>
    <w:rsid w:val="00D24291"/>
    <w:rsid w:val="00D253DA"/>
    <w:rsid w:val="00D25E27"/>
    <w:rsid w:val="00D2675B"/>
    <w:rsid w:val="00D26BB0"/>
    <w:rsid w:val="00D26E3E"/>
    <w:rsid w:val="00D271D3"/>
    <w:rsid w:val="00D30111"/>
    <w:rsid w:val="00D30567"/>
    <w:rsid w:val="00D30A64"/>
    <w:rsid w:val="00D31295"/>
    <w:rsid w:val="00D317BB"/>
    <w:rsid w:val="00D31AA1"/>
    <w:rsid w:val="00D31F5A"/>
    <w:rsid w:val="00D328FF"/>
    <w:rsid w:val="00D3326E"/>
    <w:rsid w:val="00D34301"/>
    <w:rsid w:val="00D34581"/>
    <w:rsid w:val="00D35C97"/>
    <w:rsid w:val="00D36A4F"/>
    <w:rsid w:val="00D36FCB"/>
    <w:rsid w:val="00D41425"/>
    <w:rsid w:val="00D417DB"/>
    <w:rsid w:val="00D4183F"/>
    <w:rsid w:val="00D419C3"/>
    <w:rsid w:val="00D41D53"/>
    <w:rsid w:val="00D41FB6"/>
    <w:rsid w:val="00D42214"/>
    <w:rsid w:val="00D44D99"/>
    <w:rsid w:val="00D452B5"/>
    <w:rsid w:val="00D46418"/>
    <w:rsid w:val="00D466F6"/>
    <w:rsid w:val="00D46D24"/>
    <w:rsid w:val="00D46E7B"/>
    <w:rsid w:val="00D50947"/>
    <w:rsid w:val="00D513A8"/>
    <w:rsid w:val="00D51665"/>
    <w:rsid w:val="00D532AF"/>
    <w:rsid w:val="00D53ECD"/>
    <w:rsid w:val="00D54839"/>
    <w:rsid w:val="00D5495D"/>
    <w:rsid w:val="00D5599E"/>
    <w:rsid w:val="00D55DFB"/>
    <w:rsid w:val="00D55EDF"/>
    <w:rsid w:val="00D56694"/>
    <w:rsid w:val="00D57245"/>
    <w:rsid w:val="00D60F9F"/>
    <w:rsid w:val="00D629CC"/>
    <w:rsid w:val="00D63DC8"/>
    <w:rsid w:val="00D644B4"/>
    <w:rsid w:val="00D67C1C"/>
    <w:rsid w:val="00D70253"/>
    <w:rsid w:val="00D70CFC"/>
    <w:rsid w:val="00D70EA3"/>
    <w:rsid w:val="00D72050"/>
    <w:rsid w:val="00D720A4"/>
    <w:rsid w:val="00D73BD5"/>
    <w:rsid w:val="00D73CC6"/>
    <w:rsid w:val="00D73F06"/>
    <w:rsid w:val="00D74371"/>
    <w:rsid w:val="00D75706"/>
    <w:rsid w:val="00D76EFE"/>
    <w:rsid w:val="00D77936"/>
    <w:rsid w:val="00D81175"/>
    <w:rsid w:val="00D819FD"/>
    <w:rsid w:val="00D820F2"/>
    <w:rsid w:val="00D829F1"/>
    <w:rsid w:val="00D837DF"/>
    <w:rsid w:val="00D8583E"/>
    <w:rsid w:val="00D8588F"/>
    <w:rsid w:val="00D87690"/>
    <w:rsid w:val="00D9064D"/>
    <w:rsid w:val="00D90869"/>
    <w:rsid w:val="00D92D07"/>
    <w:rsid w:val="00D92F69"/>
    <w:rsid w:val="00D93330"/>
    <w:rsid w:val="00D940F3"/>
    <w:rsid w:val="00D952C5"/>
    <w:rsid w:val="00D9556E"/>
    <w:rsid w:val="00D95D73"/>
    <w:rsid w:val="00D96980"/>
    <w:rsid w:val="00D97EF3"/>
    <w:rsid w:val="00DA1983"/>
    <w:rsid w:val="00DA25CF"/>
    <w:rsid w:val="00DA4187"/>
    <w:rsid w:val="00DA4485"/>
    <w:rsid w:val="00DA5853"/>
    <w:rsid w:val="00DB06BE"/>
    <w:rsid w:val="00DB0D25"/>
    <w:rsid w:val="00DB10EC"/>
    <w:rsid w:val="00DB1D6E"/>
    <w:rsid w:val="00DB27A9"/>
    <w:rsid w:val="00DB2AA1"/>
    <w:rsid w:val="00DB2EC3"/>
    <w:rsid w:val="00DB3B49"/>
    <w:rsid w:val="00DB426A"/>
    <w:rsid w:val="00DB59D6"/>
    <w:rsid w:val="00DB63F4"/>
    <w:rsid w:val="00DB683B"/>
    <w:rsid w:val="00DB6DE6"/>
    <w:rsid w:val="00DB7B36"/>
    <w:rsid w:val="00DC0006"/>
    <w:rsid w:val="00DC0601"/>
    <w:rsid w:val="00DC0EBF"/>
    <w:rsid w:val="00DC1809"/>
    <w:rsid w:val="00DC190D"/>
    <w:rsid w:val="00DC1B92"/>
    <w:rsid w:val="00DC28D8"/>
    <w:rsid w:val="00DC2A14"/>
    <w:rsid w:val="00DC2B16"/>
    <w:rsid w:val="00DC35EF"/>
    <w:rsid w:val="00DC3E2F"/>
    <w:rsid w:val="00DC4320"/>
    <w:rsid w:val="00DC4585"/>
    <w:rsid w:val="00DC5A85"/>
    <w:rsid w:val="00DC60E0"/>
    <w:rsid w:val="00DC6360"/>
    <w:rsid w:val="00DC6421"/>
    <w:rsid w:val="00DC708B"/>
    <w:rsid w:val="00DC725D"/>
    <w:rsid w:val="00DC7AE9"/>
    <w:rsid w:val="00DD0BC0"/>
    <w:rsid w:val="00DD1F4E"/>
    <w:rsid w:val="00DD36C3"/>
    <w:rsid w:val="00DD37DD"/>
    <w:rsid w:val="00DD37F4"/>
    <w:rsid w:val="00DD3E19"/>
    <w:rsid w:val="00DD64E0"/>
    <w:rsid w:val="00DD68D8"/>
    <w:rsid w:val="00DE24D8"/>
    <w:rsid w:val="00DE2C1C"/>
    <w:rsid w:val="00DE307E"/>
    <w:rsid w:val="00DE30E6"/>
    <w:rsid w:val="00DE3777"/>
    <w:rsid w:val="00DE3FD3"/>
    <w:rsid w:val="00DE476A"/>
    <w:rsid w:val="00DE4E45"/>
    <w:rsid w:val="00DE615D"/>
    <w:rsid w:val="00DF0C7B"/>
    <w:rsid w:val="00DF0FC0"/>
    <w:rsid w:val="00DF4E8A"/>
    <w:rsid w:val="00DF570E"/>
    <w:rsid w:val="00E00690"/>
    <w:rsid w:val="00E00706"/>
    <w:rsid w:val="00E011D3"/>
    <w:rsid w:val="00E011ED"/>
    <w:rsid w:val="00E015E1"/>
    <w:rsid w:val="00E0176F"/>
    <w:rsid w:val="00E01F28"/>
    <w:rsid w:val="00E03F23"/>
    <w:rsid w:val="00E042C0"/>
    <w:rsid w:val="00E04E66"/>
    <w:rsid w:val="00E0537D"/>
    <w:rsid w:val="00E11585"/>
    <w:rsid w:val="00E12FFD"/>
    <w:rsid w:val="00E14289"/>
    <w:rsid w:val="00E143DC"/>
    <w:rsid w:val="00E147A9"/>
    <w:rsid w:val="00E155EE"/>
    <w:rsid w:val="00E16348"/>
    <w:rsid w:val="00E16ACA"/>
    <w:rsid w:val="00E16B17"/>
    <w:rsid w:val="00E16C41"/>
    <w:rsid w:val="00E16E8E"/>
    <w:rsid w:val="00E172D0"/>
    <w:rsid w:val="00E17989"/>
    <w:rsid w:val="00E17AC8"/>
    <w:rsid w:val="00E17E80"/>
    <w:rsid w:val="00E21511"/>
    <w:rsid w:val="00E2414A"/>
    <w:rsid w:val="00E24843"/>
    <w:rsid w:val="00E24F5C"/>
    <w:rsid w:val="00E2746A"/>
    <w:rsid w:val="00E27BB7"/>
    <w:rsid w:val="00E35268"/>
    <w:rsid w:val="00E364A0"/>
    <w:rsid w:val="00E400E6"/>
    <w:rsid w:val="00E41300"/>
    <w:rsid w:val="00E4174A"/>
    <w:rsid w:val="00E41E8F"/>
    <w:rsid w:val="00E425D7"/>
    <w:rsid w:val="00E42990"/>
    <w:rsid w:val="00E42E20"/>
    <w:rsid w:val="00E42EF2"/>
    <w:rsid w:val="00E441AB"/>
    <w:rsid w:val="00E4437C"/>
    <w:rsid w:val="00E44B57"/>
    <w:rsid w:val="00E46072"/>
    <w:rsid w:val="00E4671C"/>
    <w:rsid w:val="00E5017F"/>
    <w:rsid w:val="00E51584"/>
    <w:rsid w:val="00E52A50"/>
    <w:rsid w:val="00E53297"/>
    <w:rsid w:val="00E5388B"/>
    <w:rsid w:val="00E54B0E"/>
    <w:rsid w:val="00E554E4"/>
    <w:rsid w:val="00E5586F"/>
    <w:rsid w:val="00E55BC9"/>
    <w:rsid w:val="00E56A08"/>
    <w:rsid w:val="00E57104"/>
    <w:rsid w:val="00E5743F"/>
    <w:rsid w:val="00E57604"/>
    <w:rsid w:val="00E57850"/>
    <w:rsid w:val="00E60A9A"/>
    <w:rsid w:val="00E61EA3"/>
    <w:rsid w:val="00E62036"/>
    <w:rsid w:val="00E62768"/>
    <w:rsid w:val="00E62E35"/>
    <w:rsid w:val="00E6629F"/>
    <w:rsid w:val="00E708F4"/>
    <w:rsid w:val="00E71971"/>
    <w:rsid w:val="00E7287F"/>
    <w:rsid w:val="00E72CA6"/>
    <w:rsid w:val="00E74751"/>
    <w:rsid w:val="00E74CDF"/>
    <w:rsid w:val="00E76480"/>
    <w:rsid w:val="00E77F1A"/>
    <w:rsid w:val="00E80731"/>
    <w:rsid w:val="00E80B65"/>
    <w:rsid w:val="00E812CE"/>
    <w:rsid w:val="00E81849"/>
    <w:rsid w:val="00E82351"/>
    <w:rsid w:val="00E8283F"/>
    <w:rsid w:val="00E83CC2"/>
    <w:rsid w:val="00E845C0"/>
    <w:rsid w:val="00E84C72"/>
    <w:rsid w:val="00E85EB2"/>
    <w:rsid w:val="00E8644F"/>
    <w:rsid w:val="00E8696D"/>
    <w:rsid w:val="00E90254"/>
    <w:rsid w:val="00E90992"/>
    <w:rsid w:val="00E90C74"/>
    <w:rsid w:val="00E91654"/>
    <w:rsid w:val="00E91AB0"/>
    <w:rsid w:val="00E92D57"/>
    <w:rsid w:val="00E9380D"/>
    <w:rsid w:val="00E93943"/>
    <w:rsid w:val="00E94D82"/>
    <w:rsid w:val="00E96B44"/>
    <w:rsid w:val="00E96C68"/>
    <w:rsid w:val="00EA0471"/>
    <w:rsid w:val="00EA190E"/>
    <w:rsid w:val="00EA1C74"/>
    <w:rsid w:val="00EA28CF"/>
    <w:rsid w:val="00EA4C55"/>
    <w:rsid w:val="00EA4EAD"/>
    <w:rsid w:val="00EA574F"/>
    <w:rsid w:val="00EA6D9E"/>
    <w:rsid w:val="00EA7DA5"/>
    <w:rsid w:val="00EB2E85"/>
    <w:rsid w:val="00EB3B54"/>
    <w:rsid w:val="00EB3CC5"/>
    <w:rsid w:val="00EB483E"/>
    <w:rsid w:val="00EB5F23"/>
    <w:rsid w:val="00EB6976"/>
    <w:rsid w:val="00EB6F7F"/>
    <w:rsid w:val="00EC06D1"/>
    <w:rsid w:val="00EC1288"/>
    <w:rsid w:val="00EC225C"/>
    <w:rsid w:val="00EC35E8"/>
    <w:rsid w:val="00EC40DB"/>
    <w:rsid w:val="00EC45C3"/>
    <w:rsid w:val="00EC55E8"/>
    <w:rsid w:val="00EC57F9"/>
    <w:rsid w:val="00EC6773"/>
    <w:rsid w:val="00EC69FD"/>
    <w:rsid w:val="00EC7F4A"/>
    <w:rsid w:val="00ED00BA"/>
    <w:rsid w:val="00ED0545"/>
    <w:rsid w:val="00ED2688"/>
    <w:rsid w:val="00ED3296"/>
    <w:rsid w:val="00ED3761"/>
    <w:rsid w:val="00ED376E"/>
    <w:rsid w:val="00ED3B9E"/>
    <w:rsid w:val="00ED4724"/>
    <w:rsid w:val="00ED6315"/>
    <w:rsid w:val="00ED6DBE"/>
    <w:rsid w:val="00EE081C"/>
    <w:rsid w:val="00EE0876"/>
    <w:rsid w:val="00EE199C"/>
    <w:rsid w:val="00EE1D4F"/>
    <w:rsid w:val="00EE1E4E"/>
    <w:rsid w:val="00EE2214"/>
    <w:rsid w:val="00EE28E3"/>
    <w:rsid w:val="00EE2C26"/>
    <w:rsid w:val="00EE3294"/>
    <w:rsid w:val="00EE4A35"/>
    <w:rsid w:val="00EE7BD1"/>
    <w:rsid w:val="00EE7CB8"/>
    <w:rsid w:val="00EF0427"/>
    <w:rsid w:val="00EF088F"/>
    <w:rsid w:val="00EF23D5"/>
    <w:rsid w:val="00EF289D"/>
    <w:rsid w:val="00EF2FE4"/>
    <w:rsid w:val="00EF4188"/>
    <w:rsid w:val="00EF461F"/>
    <w:rsid w:val="00EF57B2"/>
    <w:rsid w:val="00EF59F6"/>
    <w:rsid w:val="00EF6528"/>
    <w:rsid w:val="00F00DA7"/>
    <w:rsid w:val="00F01D6A"/>
    <w:rsid w:val="00F02324"/>
    <w:rsid w:val="00F02A89"/>
    <w:rsid w:val="00F02ED8"/>
    <w:rsid w:val="00F036C0"/>
    <w:rsid w:val="00F0725A"/>
    <w:rsid w:val="00F07362"/>
    <w:rsid w:val="00F10D0A"/>
    <w:rsid w:val="00F13191"/>
    <w:rsid w:val="00F139FE"/>
    <w:rsid w:val="00F15AB5"/>
    <w:rsid w:val="00F16147"/>
    <w:rsid w:val="00F161BE"/>
    <w:rsid w:val="00F16BFB"/>
    <w:rsid w:val="00F17AC0"/>
    <w:rsid w:val="00F17CC3"/>
    <w:rsid w:val="00F20E8C"/>
    <w:rsid w:val="00F2266B"/>
    <w:rsid w:val="00F22C3A"/>
    <w:rsid w:val="00F22F86"/>
    <w:rsid w:val="00F237FB"/>
    <w:rsid w:val="00F25237"/>
    <w:rsid w:val="00F25F08"/>
    <w:rsid w:val="00F26F4B"/>
    <w:rsid w:val="00F27571"/>
    <w:rsid w:val="00F304A9"/>
    <w:rsid w:val="00F325D8"/>
    <w:rsid w:val="00F32D77"/>
    <w:rsid w:val="00F32E17"/>
    <w:rsid w:val="00F33216"/>
    <w:rsid w:val="00F37123"/>
    <w:rsid w:val="00F37596"/>
    <w:rsid w:val="00F37B65"/>
    <w:rsid w:val="00F37E9A"/>
    <w:rsid w:val="00F403D5"/>
    <w:rsid w:val="00F41094"/>
    <w:rsid w:val="00F4284B"/>
    <w:rsid w:val="00F42E44"/>
    <w:rsid w:val="00F43013"/>
    <w:rsid w:val="00F437F1"/>
    <w:rsid w:val="00F43899"/>
    <w:rsid w:val="00F449B9"/>
    <w:rsid w:val="00F45120"/>
    <w:rsid w:val="00F46C49"/>
    <w:rsid w:val="00F4705D"/>
    <w:rsid w:val="00F4707B"/>
    <w:rsid w:val="00F474EE"/>
    <w:rsid w:val="00F50737"/>
    <w:rsid w:val="00F529F0"/>
    <w:rsid w:val="00F532CD"/>
    <w:rsid w:val="00F53BC1"/>
    <w:rsid w:val="00F54073"/>
    <w:rsid w:val="00F56386"/>
    <w:rsid w:val="00F565AD"/>
    <w:rsid w:val="00F56E5C"/>
    <w:rsid w:val="00F57080"/>
    <w:rsid w:val="00F57EA3"/>
    <w:rsid w:val="00F60460"/>
    <w:rsid w:val="00F611AA"/>
    <w:rsid w:val="00F611D1"/>
    <w:rsid w:val="00F622E1"/>
    <w:rsid w:val="00F62D29"/>
    <w:rsid w:val="00F63BA4"/>
    <w:rsid w:val="00F6462A"/>
    <w:rsid w:val="00F6494A"/>
    <w:rsid w:val="00F6523C"/>
    <w:rsid w:val="00F654D9"/>
    <w:rsid w:val="00F67B2F"/>
    <w:rsid w:val="00F7034E"/>
    <w:rsid w:val="00F716DD"/>
    <w:rsid w:val="00F71DF4"/>
    <w:rsid w:val="00F73139"/>
    <w:rsid w:val="00F734E2"/>
    <w:rsid w:val="00F745D2"/>
    <w:rsid w:val="00F76743"/>
    <w:rsid w:val="00F772F9"/>
    <w:rsid w:val="00F77DBB"/>
    <w:rsid w:val="00F8363E"/>
    <w:rsid w:val="00F86193"/>
    <w:rsid w:val="00F86664"/>
    <w:rsid w:val="00F86AFD"/>
    <w:rsid w:val="00F878A6"/>
    <w:rsid w:val="00F90377"/>
    <w:rsid w:val="00F914DE"/>
    <w:rsid w:val="00F91E2E"/>
    <w:rsid w:val="00F921A4"/>
    <w:rsid w:val="00F93501"/>
    <w:rsid w:val="00F935C6"/>
    <w:rsid w:val="00F9458C"/>
    <w:rsid w:val="00F9509E"/>
    <w:rsid w:val="00F957F2"/>
    <w:rsid w:val="00F95B99"/>
    <w:rsid w:val="00F96064"/>
    <w:rsid w:val="00F96EE3"/>
    <w:rsid w:val="00F970E7"/>
    <w:rsid w:val="00F97EC9"/>
    <w:rsid w:val="00FA0BDA"/>
    <w:rsid w:val="00FA4674"/>
    <w:rsid w:val="00FA4BF8"/>
    <w:rsid w:val="00FA4C3A"/>
    <w:rsid w:val="00FA5727"/>
    <w:rsid w:val="00FA736C"/>
    <w:rsid w:val="00FA74A1"/>
    <w:rsid w:val="00FB057C"/>
    <w:rsid w:val="00FB0C89"/>
    <w:rsid w:val="00FB1232"/>
    <w:rsid w:val="00FB1C9B"/>
    <w:rsid w:val="00FB215A"/>
    <w:rsid w:val="00FB25AE"/>
    <w:rsid w:val="00FB25B3"/>
    <w:rsid w:val="00FB2C3F"/>
    <w:rsid w:val="00FB3177"/>
    <w:rsid w:val="00FB3E52"/>
    <w:rsid w:val="00FB72D9"/>
    <w:rsid w:val="00FB7A45"/>
    <w:rsid w:val="00FB7FC4"/>
    <w:rsid w:val="00FC005C"/>
    <w:rsid w:val="00FC0559"/>
    <w:rsid w:val="00FC0D77"/>
    <w:rsid w:val="00FC0D8B"/>
    <w:rsid w:val="00FC1611"/>
    <w:rsid w:val="00FC21B0"/>
    <w:rsid w:val="00FC2A84"/>
    <w:rsid w:val="00FC2D76"/>
    <w:rsid w:val="00FC3703"/>
    <w:rsid w:val="00FC3DA2"/>
    <w:rsid w:val="00FC3E38"/>
    <w:rsid w:val="00FC55F2"/>
    <w:rsid w:val="00FC5F75"/>
    <w:rsid w:val="00FD0345"/>
    <w:rsid w:val="00FD4571"/>
    <w:rsid w:val="00FD61C8"/>
    <w:rsid w:val="00FD6661"/>
    <w:rsid w:val="00FD691E"/>
    <w:rsid w:val="00FD6CC0"/>
    <w:rsid w:val="00FD7A01"/>
    <w:rsid w:val="00FE25FC"/>
    <w:rsid w:val="00FE40C5"/>
    <w:rsid w:val="00FE4E95"/>
    <w:rsid w:val="00FE4F1E"/>
    <w:rsid w:val="00FE7E78"/>
    <w:rsid w:val="00FF0AF6"/>
    <w:rsid w:val="00FF1183"/>
    <w:rsid w:val="00FF4D7E"/>
    <w:rsid w:val="00FF5D63"/>
    <w:rsid w:val="00FF668D"/>
    <w:rsid w:val="00FF73E1"/>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51967BB"/>
  <w15:docId w15:val="{72940E9C-3F8C-46A4-954C-1C668AA753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de-DE" w:eastAsia="de-DE"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0" w:qFormat="1"/>
    <w:lsdException w:name="heading 3" w:uiPriority="0" w:qFormat="1"/>
    <w:lsdException w:name="heading 4" w:semiHidden="1" w:uiPriority="0" w:unhideWhenUsed="1" w:qFormat="1"/>
    <w:lsdException w:name="heading 5" w:semiHidden="1" w:uiPriority="0" w:unhideWhenUsed="1" w:qFormat="1"/>
    <w:lsdException w:name="heading 6" w:semiHidden="1" w:uiPriority="0" w:unhideWhenUsed="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3"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2"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4B747E"/>
    <w:pPr>
      <w:spacing w:after="240" w:line="252" w:lineRule="auto"/>
      <w:jc w:val="both"/>
    </w:pPr>
    <w:rPr>
      <w:rFonts w:ascii="Cambria" w:hAnsi="Cambria"/>
      <w:sz w:val="24"/>
      <w:szCs w:val="24"/>
    </w:rPr>
  </w:style>
  <w:style w:type="paragraph" w:styleId="berschrift1">
    <w:name w:val="heading 1"/>
    <w:basedOn w:val="Standard"/>
    <w:next w:val="Standard"/>
    <w:link w:val="berschrift1Zchn"/>
    <w:uiPriority w:val="9"/>
    <w:qFormat/>
    <w:rsid w:val="00EF4188"/>
    <w:pPr>
      <w:keepNext/>
      <w:numPr>
        <w:numId w:val="11"/>
      </w:numPr>
      <w:spacing w:before="600"/>
      <w:jc w:val="left"/>
      <w:outlineLvl w:val="0"/>
    </w:pPr>
    <w:rPr>
      <w:rFonts w:ascii="Corbel" w:hAnsi="Corbel" w:cs="Arial"/>
      <w:b/>
      <w:bCs/>
      <w:kern w:val="32"/>
      <w:sz w:val="48"/>
      <w:szCs w:val="48"/>
    </w:rPr>
  </w:style>
  <w:style w:type="paragraph" w:styleId="berschrift2">
    <w:name w:val="heading 2"/>
    <w:basedOn w:val="Standard"/>
    <w:next w:val="Textkrper"/>
    <w:link w:val="berschrift2Zchn"/>
    <w:qFormat/>
    <w:rsid w:val="00453128"/>
    <w:pPr>
      <w:keepNext/>
      <w:numPr>
        <w:ilvl w:val="1"/>
        <w:numId w:val="11"/>
      </w:numPr>
      <w:spacing w:before="480" w:after="120"/>
      <w:jc w:val="left"/>
      <w:outlineLvl w:val="1"/>
    </w:pPr>
    <w:rPr>
      <w:rFonts w:ascii="Corbel" w:hAnsi="Corbel"/>
      <w:b/>
      <w:bCs/>
      <w:sz w:val="32"/>
      <w:szCs w:val="34"/>
    </w:rPr>
  </w:style>
  <w:style w:type="paragraph" w:styleId="berschrift3">
    <w:name w:val="heading 3"/>
    <w:basedOn w:val="Standard"/>
    <w:next w:val="Standard"/>
    <w:link w:val="berschrift3Zchn"/>
    <w:qFormat/>
    <w:rsid w:val="003D5684"/>
    <w:pPr>
      <w:keepNext/>
      <w:numPr>
        <w:ilvl w:val="2"/>
        <w:numId w:val="11"/>
      </w:numPr>
      <w:spacing w:before="360" w:after="120"/>
      <w:jc w:val="left"/>
      <w:outlineLvl w:val="2"/>
    </w:pPr>
    <w:rPr>
      <w:rFonts w:ascii="Corbel" w:hAnsi="Corbel"/>
      <w:b/>
      <w:iCs/>
      <w:sz w:val="28"/>
      <w:szCs w:val="26"/>
    </w:rPr>
  </w:style>
  <w:style w:type="paragraph" w:styleId="berschrift4">
    <w:name w:val="heading 4"/>
    <w:basedOn w:val="Standard"/>
    <w:next w:val="Standard"/>
    <w:link w:val="berschrift4Zchn"/>
    <w:qFormat/>
    <w:rsid w:val="00A86085"/>
    <w:pPr>
      <w:keepNext/>
      <w:spacing w:before="240" w:after="60"/>
      <w:outlineLvl w:val="3"/>
    </w:pPr>
    <w:rPr>
      <w:rFonts w:ascii="Corbel" w:hAnsi="Corbel"/>
      <w:b/>
      <w:bCs/>
      <w:szCs w:val="28"/>
    </w:rPr>
  </w:style>
  <w:style w:type="paragraph" w:styleId="berschrift5">
    <w:name w:val="heading 5"/>
    <w:basedOn w:val="Standard"/>
    <w:next w:val="Standard"/>
    <w:link w:val="berschrift5Zchn"/>
    <w:unhideWhenUsed/>
    <w:qFormat/>
    <w:rsid w:val="001229F3"/>
    <w:pPr>
      <w:spacing w:after="0"/>
      <w:outlineLvl w:val="4"/>
    </w:pPr>
    <w:rPr>
      <w:rFonts w:ascii="Corbel" w:hAnsi="Corbel"/>
      <w:bCs/>
      <w:i/>
      <w:iCs/>
      <w:szCs w:val="26"/>
    </w:rPr>
  </w:style>
  <w:style w:type="paragraph" w:styleId="berschrift6">
    <w:name w:val="heading 6"/>
    <w:basedOn w:val="Standard"/>
    <w:next w:val="Standard"/>
    <w:link w:val="berschrift6Zchn"/>
    <w:semiHidden/>
    <w:unhideWhenUsed/>
    <w:rsid w:val="00091C50"/>
    <w:pPr>
      <w:numPr>
        <w:ilvl w:val="5"/>
        <w:numId w:val="11"/>
      </w:numPr>
      <w:spacing w:before="240" w:after="60"/>
      <w:outlineLvl w:val="5"/>
    </w:pPr>
    <w:rPr>
      <w:b/>
      <w:bCs/>
      <w:sz w:val="22"/>
      <w:szCs w:val="22"/>
    </w:rPr>
  </w:style>
  <w:style w:type="paragraph" w:styleId="berschrift7">
    <w:name w:val="heading 7"/>
    <w:basedOn w:val="Standard"/>
    <w:next w:val="Standard"/>
    <w:link w:val="berschrift7Zchn"/>
    <w:semiHidden/>
    <w:unhideWhenUsed/>
    <w:qFormat/>
    <w:rsid w:val="00441809"/>
    <w:pPr>
      <w:numPr>
        <w:ilvl w:val="6"/>
        <w:numId w:val="11"/>
      </w:numPr>
      <w:spacing w:before="240" w:after="60"/>
      <w:outlineLvl w:val="6"/>
    </w:pPr>
    <w:rPr>
      <w:rFonts w:ascii="Minion Pro" w:hAnsi="Minion Pro"/>
    </w:rPr>
  </w:style>
  <w:style w:type="paragraph" w:styleId="berschrift8">
    <w:name w:val="heading 8"/>
    <w:basedOn w:val="Standard"/>
    <w:next w:val="Standard"/>
    <w:link w:val="berschrift8Zchn"/>
    <w:semiHidden/>
    <w:unhideWhenUsed/>
    <w:qFormat/>
    <w:rsid w:val="00441809"/>
    <w:pPr>
      <w:numPr>
        <w:ilvl w:val="7"/>
        <w:numId w:val="11"/>
      </w:numPr>
      <w:spacing w:before="240" w:after="60"/>
      <w:outlineLvl w:val="7"/>
    </w:pPr>
    <w:rPr>
      <w:rFonts w:ascii="Minion Pro" w:hAnsi="Minion Pro"/>
      <w:i/>
      <w:iCs/>
    </w:rPr>
  </w:style>
  <w:style w:type="paragraph" w:styleId="berschrift9">
    <w:name w:val="heading 9"/>
    <w:basedOn w:val="Standard"/>
    <w:next w:val="Standard"/>
    <w:link w:val="berschrift9Zchn"/>
    <w:semiHidden/>
    <w:unhideWhenUsed/>
    <w:qFormat/>
    <w:rsid w:val="00441809"/>
    <w:pPr>
      <w:numPr>
        <w:ilvl w:val="8"/>
        <w:numId w:val="11"/>
      </w:numPr>
      <w:spacing w:before="240" w:after="60"/>
      <w:outlineLvl w:val="8"/>
    </w:pPr>
    <w:rPr>
      <w:rFonts w:ascii="Arial" w:hAnsi="Arial" w:cs="Arial"/>
      <w:sz w:val="22"/>
      <w:szCs w:val="2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4Zchn">
    <w:name w:val="Überschrift 4 Zchn"/>
    <w:basedOn w:val="Absatz-Standardschriftart"/>
    <w:link w:val="berschrift4"/>
    <w:rsid w:val="00A86085"/>
    <w:rPr>
      <w:rFonts w:ascii="Corbel" w:hAnsi="Corbel"/>
      <w:b/>
      <w:bCs/>
      <w:sz w:val="24"/>
      <w:szCs w:val="28"/>
    </w:rPr>
  </w:style>
  <w:style w:type="paragraph" w:styleId="Textkrper">
    <w:name w:val="Body Text"/>
    <w:basedOn w:val="Standard"/>
    <w:link w:val="TextkrperZchn"/>
    <w:semiHidden/>
    <w:rsid w:val="00013C7B"/>
  </w:style>
  <w:style w:type="paragraph" w:styleId="Titel">
    <w:name w:val="Title"/>
    <w:basedOn w:val="Standard"/>
    <w:link w:val="TitelZchn"/>
    <w:uiPriority w:val="2"/>
    <w:rsid w:val="000C09BD"/>
    <w:pPr>
      <w:suppressAutoHyphens/>
      <w:jc w:val="center"/>
    </w:pPr>
    <w:rPr>
      <w:bCs/>
      <w:kern w:val="28"/>
      <w:sz w:val="48"/>
      <w:szCs w:val="48"/>
    </w:rPr>
  </w:style>
  <w:style w:type="character" w:customStyle="1" w:styleId="berschrift5Zchn">
    <w:name w:val="Überschrift 5 Zchn"/>
    <w:basedOn w:val="Absatz-Standardschriftart"/>
    <w:link w:val="berschrift5"/>
    <w:rsid w:val="001229F3"/>
    <w:rPr>
      <w:rFonts w:ascii="Corbel" w:hAnsi="Corbel"/>
      <w:bCs/>
      <w:i/>
      <w:iCs/>
      <w:sz w:val="24"/>
      <w:szCs w:val="26"/>
    </w:rPr>
  </w:style>
  <w:style w:type="character" w:customStyle="1" w:styleId="berschrift6Zchn">
    <w:name w:val="Überschrift 6 Zchn"/>
    <w:basedOn w:val="Absatz-Standardschriftart"/>
    <w:link w:val="berschrift6"/>
    <w:semiHidden/>
    <w:rsid w:val="00BA42B5"/>
    <w:rPr>
      <w:rFonts w:ascii="Cambria" w:hAnsi="Cambria"/>
      <w:b/>
      <w:bCs/>
      <w:sz w:val="22"/>
      <w:szCs w:val="22"/>
    </w:rPr>
  </w:style>
  <w:style w:type="character" w:customStyle="1" w:styleId="berschrift7Zchn">
    <w:name w:val="Überschrift 7 Zchn"/>
    <w:basedOn w:val="Absatz-Standardschriftart"/>
    <w:link w:val="berschrift7"/>
    <w:semiHidden/>
    <w:rsid w:val="00441809"/>
    <w:rPr>
      <w:rFonts w:ascii="Minion Pro" w:hAnsi="Minion Pro"/>
      <w:sz w:val="24"/>
      <w:szCs w:val="24"/>
    </w:rPr>
  </w:style>
  <w:style w:type="character" w:customStyle="1" w:styleId="berschrift8Zchn">
    <w:name w:val="Überschrift 8 Zchn"/>
    <w:basedOn w:val="Absatz-Standardschriftart"/>
    <w:link w:val="berschrift8"/>
    <w:semiHidden/>
    <w:rsid w:val="00441809"/>
    <w:rPr>
      <w:rFonts w:ascii="Minion Pro" w:hAnsi="Minion Pro"/>
      <w:i/>
      <w:iCs/>
      <w:sz w:val="24"/>
      <w:szCs w:val="24"/>
    </w:rPr>
  </w:style>
  <w:style w:type="character" w:customStyle="1" w:styleId="berschrift9Zchn">
    <w:name w:val="Überschrift 9 Zchn"/>
    <w:basedOn w:val="Absatz-Standardschriftart"/>
    <w:link w:val="berschrift9"/>
    <w:semiHidden/>
    <w:rsid w:val="00441809"/>
    <w:rPr>
      <w:rFonts w:ascii="Arial" w:hAnsi="Arial" w:cs="Arial"/>
      <w:sz w:val="22"/>
      <w:szCs w:val="22"/>
    </w:rPr>
  </w:style>
  <w:style w:type="paragraph" w:styleId="Untertitel">
    <w:name w:val="Subtitle"/>
    <w:basedOn w:val="Standard"/>
    <w:link w:val="UntertitelZchn"/>
    <w:uiPriority w:val="3"/>
    <w:qFormat/>
    <w:rsid w:val="003B7736"/>
    <w:pPr>
      <w:jc w:val="center"/>
    </w:pPr>
    <w:rPr>
      <w:bCs/>
      <w:sz w:val="32"/>
    </w:rPr>
  </w:style>
  <w:style w:type="character" w:customStyle="1" w:styleId="UntertitelZchn">
    <w:name w:val="Untertitel Zchn"/>
    <w:basedOn w:val="Absatz-Standardschriftart"/>
    <w:link w:val="Untertitel"/>
    <w:uiPriority w:val="3"/>
    <w:rsid w:val="003B7736"/>
    <w:rPr>
      <w:rFonts w:ascii="Cambria" w:hAnsi="Cambria"/>
      <w:bCs/>
      <w:sz w:val="32"/>
      <w:szCs w:val="24"/>
    </w:rPr>
  </w:style>
  <w:style w:type="paragraph" w:styleId="Inhaltsverzeichnisberschrift">
    <w:name w:val="TOC Heading"/>
    <w:basedOn w:val="berschrift1"/>
    <w:next w:val="Standard"/>
    <w:uiPriority w:val="39"/>
    <w:semiHidden/>
    <w:unhideWhenUsed/>
    <w:qFormat/>
    <w:rsid w:val="00441809"/>
    <w:pPr>
      <w:keepLines/>
      <w:numPr>
        <w:numId w:val="0"/>
      </w:numPr>
      <w:spacing w:before="480" w:after="0"/>
      <w:outlineLvl w:val="9"/>
    </w:pPr>
    <w:rPr>
      <w:rFonts w:cs="Times New Roman"/>
      <w:color w:val="365F91"/>
      <w:kern w:val="0"/>
      <w:sz w:val="28"/>
      <w:szCs w:val="28"/>
      <w:lang w:eastAsia="en-US"/>
    </w:rPr>
  </w:style>
  <w:style w:type="paragraph" w:styleId="Verzeichnis1">
    <w:name w:val="toc 1"/>
    <w:basedOn w:val="Standard"/>
    <w:next w:val="Standard"/>
    <w:autoRedefine/>
    <w:uiPriority w:val="39"/>
    <w:unhideWhenUsed/>
    <w:rsid w:val="00F53BC1"/>
    <w:pPr>
      <w:tabs>
        <w:tab w:val="left" w:pos="357"/>
        <w:tab w:val="right" w:pos="7938"/>
      </w:tabs>
      <w:spacing w:before="240" w:after="0" w:line="348" w:lineRule="auto"/>
    </w:pPr>
    <w:rPr>
      <w:b/>
    </w:rPr>
  </w:style>
  <w:style w:type="paragraph" w:styleId="Verzeichnis2">
    <w:name w:val="toc 2"/>
    <w:basedOn w:val="Standard"/>
    <w:next w:val="Standard"/>
    <w:autoRedefine/>
    <w:uiPriority w:val="39"/>
    <w:unhideWhenUsed/>
    <w:rsid w:val="004B747E"/>
    <w:pPr>
      <w:tabs>
        <w:tab w:val="left" w:pos="880"/>
        <w:tab w:val="right" w:leader="dot" w:pos="7938"/>
      </w:tabs>
      <w:spacing w:after="0" w:line="348" w:lineRule="auto"/>
      <w:ind w:left="357"/>
    </w:pPr>
  </w:style>
  <w:style w:type="paragraph" w:styleId="Verzeichnis3">
    <w:name w:val="toc 3"/>
    <w:basedOn w:val="Standard"/>
    <w:next w:val="Standard"/>
    <w:autoRedefine/>
    <w:uiPriority w:val="39"/>
    <w:unhideWhenUsed/>
    <w:rsid w:val="004B747E"/>
    <w:pPr>
      <w:tabs>
        <w:tab w:val="left" w:pos="1616"/>
        <w:tab w:val="right" w:leader="dot" w:pos="7938"/>
      </w:tabs>
      <w:spacing w:after="0" w:line="348" w:lineRule="auto"/>
      <w:ind w:left="879"/>
    </w:pPr>
  </w:style>
  <w:style w:type="character" w:styleId="Hyperlink">
    <w:name w:val="Hyperlink"/>
    <w:basedOn w:val="Absatz-Standardschriftart"/>
    <w:uiPriority w:val="99"/>
    <w:unhideWhenUsed/>
    <w:rsid w:val="008863A2"/>
    <w:rPr>
      <w:color w:val="auto"/>
      <w:u w:val="none"/>
    </w:rPr>
  </w:style>
  <w:style w:type="character" w:customStyle="1" w:styleId="berschrift1Zchn">
    <w:name w:val="Überschrift 1 Zchn"/>
    <w:basedOn w:val="Absatz-Standardschriftart"/>
    <w:link w:val="berschrift1"/>
    <w:uiPriority w:val="9"/>
    <w:rsid w:val="00EF4188"/>
    <w:rPr>
      <w:rFonts w:ascii="Corbel" w:hAnsi="Corbel" w:cs="Arial"/>
      <w:b/>
      <w:bCs/>
      <w:kern w:val="32"/>
      <w:sz w:val="48"/>
      <w:szCs w:val="48"/>
    </w:rPr>
  </w:style>
  <w:style w:type="character" w:customStyle="1" w:styleId="berschrift2Zchn">
    <w:name w:val="Überschrift 2 Zchn"/>
    <w:basedOn w:val="Absatz-Standardschriftart"/>
    <w:link w:val="berschrift2"/>
    <w:rsid w:val="00453128"/>
    <w:rPr>
      <w:rFonts w:ascii="Corbel" w:hAnsi="Corbel"/>
      <w:b/>
      <w:bCs/>
      <w:sz w:val="32"/>
      <w:szCs w:val="34"/>
    </w:rPr>
  </w:style>
  <w:style w:type="character" w:customStyle="1" w:styleId="berschrift3Zchn">
    <w:name w:val="Überschrift 3 Zchn"/>
    <w:basedOn w:val="Absatz-Standardschriftart"/>
    <w:link w:val="berschrift3"/>
    <w:rsid w:val="003D5684"/>
    <w:rPr>
      <w:rFonts w:ascii="Corbel" w:hAnsi="Corbel"/>
      <w:b/>
      <w:iCs/>
      <w:sz w:val="28"/>
      <w:szCs w:val="26"/>
    </w:rPr>
  </w:style>
  <w:style w:type="character" w:customStyle="1" w:styleId="TitelZchn">
    <w:name w:val="Titel Zchn"/>
    <w:basedOn w:val="Absatz-Standardschriftart"/>
    <w:link w:val="Titel"/>
    <w:uiPriority w:val="2"/>
    <w:rsid w:val="000C09BD"/>
    <w:rPr>
      <w:rFonts w:ascii="Cambria" w:hAnsi="Cambria"/>
      <w:bCs/>
      <w:kern w:val="28"/>
      <w:sz w:val="48"/>
      <w:szCs w:val="48"/>
    </w:rPr>
  </w:style>
  <w:style w:type="character" w:styleId="Fett">
    <w:name w:val="Strong"/>
    <w:qFormat/>
    <w:rsid w:val="00441809"/>
    <w:rPr>
      <w:b/>
      <w:bCs/>
    </w:rPr>
  </w:style>
  <w:style w:type="character" w:styleId="Hervorhebung">
    <w:name w:val="Emphasis"/>
    <w:qFormat/>
    <w:rsid w:val="00441809"/>
    <w:rPr>
      <w:i/>
      <w:iCs/>
    </w:rPr>
  </w:style>
  <w:style w:type="paragraph" w:styleId="KeinLeerraum">
    <w:name w:val="No Spacing"/>
    <w:basedOn w:val="Standard"/>
    <w:uiPriority w:val="1"/>
    <w:unhideWhenUsed/>
    <w:qFormat/>
    <w:rsid w:val="00441809"/>
    <w:pPr>
      <w:spacing w:after="0"/>
    </w:pPr>
  </w:style>
  <w:style w:type="paragraph" w:styleId="Listenabsatz">
    <w:name w:val="List Paragraph"/>
    <w:basedOn w:val="Standard"/>
    <w:link w:val="ListenabsatzZchn"/>
    <w:uiPriority w:val="34"/>
    <w:qFormat/>
    <w:rsid w:val="00441809"/>
    <w:pPr>
      <w:spacing w:after="60"/>
    </w:pPr>
    <w:rPr>
      <w:szCs w:val="22"/>
      <w:lang w:val="en-US"/>
    </w:rPr>
  </w:style>
  <w:style w:type="paragraph" w:styleId="Zitat">
    <w:name w:val="Quote"/>
    <w:basedOn w:val="Standard"/>
    <w:next w:val="Standard"/>
    <w:link w:val="ZitatZchn1"/>
    <w:uiPriority w:val="29"/>
    <w:semiHidden/>
    <w:qFormat/>
    <w:rsid w:val="00441809"/>
    <w:rPr>
      <w:rFonts w:ascii="Minion Pro" w:hAnsi="Minion Pro"/>
      <w:i/>
      <w:iCs/>
      <w:color w:val="000000"/>
    </w:rPr>
  </w:style>
  <w:style w:type="character" w:customStyle="1" w:styleId="ZitatZchn1">
    <w:name w:val="Zitat Zchn1"/>
    <w:basedOn w:val="Absatz-Standardschriftart"/>
    <w:link w:val="Zitat"/>
    <w:uiPriority w:val="29"/>
    <w:semiHidden/>
    <w:rsid w:val="00441809"/>
    <w:rPr>
      <w:rFonts w:ascii="Minion Pro" w:hAnsi="Minion Pro"/>
      <w:i/>
      <w:iCs/>
      <w:color w:val="000000"/>
      <w:sz w:val="24"/>
      <w:szCs w:val="24"/>
    </w:rPr>
  </w:style>
  <w:style w:type="paragraph" w:styleId="IntensivesZitat">
    <w:name w:val="Intense Quote"/>
    <w:basedOn w:val="Standard"/>
    <w:next w:val="Standard"/>
    <w:link w:val="IntensivesZitatZchn"/>
    <w:uiPriority w:val="30"/>
    <w:semiHidden/>
    <w:qFormat/>
    <w:rsid w:val="00441809"/>
    <w:pPr>
      <w:pBdr>
        <w:bottom w:val="single" w:sz="4" w:space="4" w:color="4F81BD"/>
      </w:pBdr>
      <w:spacing w:before="200" w:after="280"/>
      <w:ind w:left="936" w:right="936"/>
    </w:pPr>
    <w:rPr>
      <w:rFonts w:ascii="Minion Pro" w:hAnsi="Minion Pro"/>
      <w:b/>
      <w:bCs/>
      <w:i/>
      <w:iCs/>
      <w:color w:val="4F81BD"/>
    </w:rPr>
  </w:style>
  <w:style w:type="character" w:customStyle="1" w:styleId="IntensivesZitatZchn">
    <w:name w:val="Intensives Zitat Zchn"/>
    <w:basedOn w:val="Absatz-Standardschriftart"/>
    <w:link w:val="IntensivesZitat"/>
    <w:uiPriority w:val="30"/>
    <w:semiHidden/>
    <w:rsid w:val="00441809"/>
    <w:rPr>
      <w:rFonts w:ascii="Minion Pro" w:hAnsi="Minion Pro"/>
      <w:b/>
      <w:bCs/>
      <w:i/>
      <w:iCs/>
      <w:color w:val="4F81BD"/>
      <w:sz w:val="24"/>
      <w:szCs w:val="24"/>
    </w:rPr>
  </w:style>
  <w:style w:type="character" w:styleId="SchwacheHervorhebung">
    <w:name w:val="Subtle Emphasis"/>
    <w:uiPriority w:val="2"/>
    <w:semiHidden/>
    <w:qFormat/>
    <w:rsid w:val="00441809"/>
    <w:rPr>
      <w:i/>
      <w:iCs/>
      <w:color w:val="808080"/>
    </w:rPr>
  </w:style>
  <w:style w:type="character" w:styleId="IntensiveHervorhebung">
    <w:name w:val="Intense Emphasis"/>
    <w:uiPriority w:val="21"/>
    <w:semiHidden/>
    <w:qFormat/>
    <w:rsid w:val="00441809"/>
    <w:rPr>
      <w:b/>
      <w:bCs/>
      <w:i/>
      <w:iCs/>
      <w:color w:val="4F81BD"/>
    </w:rPr>
  </w:style>
  <w:style w:type="character" w:styleId="SchwacherVerweis">
    <w:name w:val="Subtle Reference"/>
    <w:uiPriority w:val="31"/>
    <w:semiHidden/>
    <w:qFormat/>
    <w:rsid w:val="00441809"/>
    <w:rPr>
      <w:smallCaps/>
      <w:color w:val="C0504D"/>
      <w:u w:val="single"/>
    </w:rPr>
  </w:style>
  <w:style w:type="character" w:styleId="IntensiverVerweis">
    <w:name w:val="Intense Reference"/>
    <w:uiPriority w:val="32"/>
    <w:semiHidden/>
    <w:qFormat/>
    <w:rsid w:val="00441809"/>
    <w:rPr>
      <w:b/>
      <w:bCs/>
      <w:smallCaps/>
      <w:color w:val="C0504D"/>
      <w:spacing w:val="5"/>
      <w:u w:val="single"/>
    </w:rPr>
  </w:style>
  <w:style w:type="character" w:styleId="Buchtitel">
    <w:name w:val="Book Title"/>
    <w:uiPriority w:val="33"/>
    <w:semiHidden/>
    <w:qFormat/>
    <w:rsid w:val="00441809"/>
    <w:rPr>
      <w:b/>
      <w:bCs/>
      <w:smallCaps/>
      <w:spacing w:val="5"/>
    </w:rPr>
  </w:style>
  <w:style w:type="paragraph" w:styleId="Kopfzeile">
    <w:name w:val="header"/>
    <w:basedOn w:val="Standard"/>
    <w:link w:val="KopfzeileZchn"/>
    <w:uiPriority w:val="99"/>
    <w:unhideWhenUsed/>
    <w:rsid w:val="00A64451"/>
    <w:pPr>
      <w:pBdr>
        <w:bottom w:val="single" w:sz="4" w:space="1" w:color="auto"/>
      </w:pBdr>
      <w:tabs>
        <w:tab w:val="right" w:pos="7938"/>
      </w:tabs>
    </w:pPr>
    <w:rPr>
      <w:sz w:val="22"/>
    </w:rPr>
  </w:style>
  <w:style w:type="character" w:customStyle="1" w:styleId="KopfzeileZchn">
    <w:name w:val="Kopfzeile Zchn"/>
    <w:basedOn w:val="Absatz-Standardschriftart"/>
    <w:link w:val="Kopfzeile"/>
    <w:uiPriority w:val="99"/>
    <w:rsid w:val="00A64451"/>
    <w:rPr>
      <w:rFonts w:ascii="Cambria" w:hAnsi="Cambria"/>
      <w:sz w:val="22"/>
      <w:szCs w:val="24"/>
    </w:rPr>
  </w:style>
  <w:style w:type="paragraph" w:styleId="Fuzeile">
    <w:name w:val="footer"/>
    <w:basedOn w:val="Standard"/>
    <w:link w:val="FuzeileZchn"/>
    <w:uiPriority w:val="99"/>
    <w:unhideWhenUsed/>
    <w:rsid w:val="00E015E1"/>
    <w:pPr>
      <w:tabs>
        <w:tab w:val="center" w:pos="3969"/>
        <w:tab w:val="right" w:pos="7938"/>
      </w:tabs>
    </w:pPr>
  </w:style>
  <w:style w:type="character" w:customStyle="1" w:styleId="FuzeileZchn">
    <w:name w:val="Fußzeile Zchn"/>
    <w:basedOn w:val="Absatz-Standardschriftart"/>
    <w:link w:val="Fuzeile"/>
    <w:uiPriority w:val="99"/>
    <w:rsid w:val="00E015E1"/>
    <w:rPr>
      <w:rFonts w:ascii="Cambria" w:hAnsi="Cambria"/>
      <w:sz w:val="24"/>
      <w:szCs w:val="24"/>
    </w:rPr>
  </w:style>
  <w:style w:type="paragraph" w:styleId="Funotentext">
    <w:name w:val="footnote text"/>
    <w:basedOn w:val="Standard"/>
    <w:link w:val="FunotentextZchn"/>
    <w:uiPriority w:val="99"/>
    <w:unhideWhenUsed/>
    <w:rsid w:val="00C95039"/>
    <w:pPr>
      <w:spacing w:after="0"/>
    </w:pPr>
    <w:rPr>
      <w:sz w:val="20"/>
      <w:szCs w:val="20"/>
    </w:rPr>
  </w:style>
  <w:style w:type="character" w:customStyle="1" w:styleId="FunotentextZchn">
    <w:name w:val="Fußnotentext Zchn"/>
    <w:basedOn w:val="Absatz-Standardschriftart"/>
    <w:link w:val="Funotentext"/>
    <w:uiPriority w:val="99"/>
    <w:rsid w:val="00C95039"/>
    <w:rPr>
      <w:rFonts w:ascii="Minion Pro" w:hAnsi="Minion Pro"/>
    </w:rPr>
  </w:style>
  <w:style w:type="character" w:styleId="Funotenzeichen">
    <w:name w:val="footnote reference"/>
    <w:basedOn w:val="Absatz-Standardschriftart"/>
    <w:uiPriority w:val="99"/>
    <w:semiHidden/>
    <w:unhideWhenUsed/>
    <w:rsid w:val="00C95039"/>
    <w:rPr>
      <w:vertAlign w:val="superscript"/>
    </w:rPr>
  </w:style>
  <w:style w:type="paragraph" w:styleId="Sprechblasentext">
    <w:name w:val="Balloon Text"/>
    <w:basedOn w:val="Standard"/>
    <w:link w:val="SprechblasentextZchn"/>
    <w:uiPriority w:val="99"/>
    <w:semiHidden/>
    <w:unhideWhenUsed/>
    <w:rsid w:val="00B11A68"/>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B11A68"/>
    <w:rPr>
      <w:rFonts w:ascii="Tahoma" w:hAnsi="Tahoma" w:cs="Tahoma"/>
      <w:sz w:val="16"/>
      <w:szCs w:val="16"/>
    </w:rPr>
  </w:style>
  <w:style w:type="paragraph" w:styleId="Literaturverzeichnis">
    <w:name w:val="Bibliography"/>
    <w:basedOn w:val="Standard"/>
    <w:next w:val="Standard"/>
    <w:uiPriority w:val="37"/>
    <w:unhideWhenUsed/>
    <w:rsid w:val="006F1333"/>
    <w:pPr>
      <w:ind w:left="340" w:hanging="340"/>
    </w:pPr>
  </w:style>
  <w:style w:type="paragraph" w:styleId="berarbeitung">
    <w:name w:val="Revision"/>
    <w:hidden/>
    <w:uiPriority w:val="99"/>
    <w:semiHidden/>
    <w:rsid w:val="00AC3D39"/>
    <w:rPr>
      <w:rFonts w:ascii="Minion Pro" w:hAnsi="Minion Pro"/>
      <w:sz w:val="24"/>
      <w:szCs w:val="24"/>
    </w:rPr>
  </w:style>
  <w:style w:type="paragraph" w:styleId="Dokumentstruktur">
    <w:name w:val="Document Map"/>
    <w:basedOn w:val="Standard"/>
    <w:link w:val="DokumentstrukturZchn"/>
    <w:uiPriority w:val="99"/>
    <w:semiHidden/>
    <w:unhideWhenUsed/>
    <w:rsid w:val="0070265E"/>
    <w:pPr>
      <w:spacing w:after="0" w:line="240" w:lineRule="auto"/>
    </w:pPr>
    <w:rPr>
      <w:rFonts w:ascii="Tahoma" w:hAnsi="Tahoma" w:cs="Tahoma"/>
      <w:sz w:val="16"/>
      <w:szCs w:val="16"/>
    </w:rPr>
  </w:style>
  <w:style w:type="character" w:customStyle="1" w:styleId="DokumentstrukturZchn">
    <w:name w:val="Dokumentstruktur Zchn"/>
    <w:basedOn w:val="Absatz-Standardschriftart"/>
    <w:link w:val="Dokumentstruktur"/>
    <w:uiPriority w:val="99"/>
    <w:semiHidden/>
    <w:rsid w:val="0070265E"/>
    <w:rPr>
      <w:rFonts w:ascii="Tahoma" w:hAnsi="Tahoma" w:cs="Tahoma"/>
      <w:sz w:val="16"/>
      <w:szCs w:val="16"/>
    </w:rPr>
  </w:style>
  <w:style w:type="paragraph" w:styleId="Beschriftung">
    <w:name w:val="caption"/>
    <w:basedOn w:val="Standard"/>
    <w:next w:val="Standard"/>
    <w:uiPriority w:val="35"/>
    <w:unhideWhenUsed/>
    <w:qFormat/>
    <w:rsid w:val="00EE7CB8"/>
    <w:pPr>
      <w:tabs>
        <w:tab w:val="center" w:pos="3969"/>
      </w:tabs>
      <w:spacing w:before="240"/>
      <w:jc w:val="center"/>
    </w:pPr>
    <w:rPr>
      <w:rFonts w:asciiTheme="majorHAnsi" w:hAnsiTheme="majorHAnsi"/>
      <w:bCs/>
      <w:color w:val="000000" w:themeColor="text1"/>
      <w:sz w:val="22"/>
      <w:szCs w:val="18"/>
    </w:rPr>
  </w:style>
  <w:style w:type="character" w:customStyle="1" w:styleId="TextkrperZchn">
    <w:name w:val="Textkörper Zchn"/>
    <w:basedOn w:val="Absatz-Standardschriftart"/>
    <w:link w:val="Textkrper"/>
    <w:semiHidden/>
    <w:rsid w:val="00CF5001"/>
    <w:rPr>
      <w:sz w:val="24"/>
      <w:szCs w:val="24"/>
    </w:rPr>
  </w:style>
  <w:style w:type="paragraph" w:customStyle="1" w:styleId="Grafik">
    <w:name w:val="Grafik"/>
    <w:basedOn w:val="Standard"/>
    <w:qFormat/>
    <w:rsid w:val="00441809"/>
    <w:pPr>
      <w:spacing w:after="0" w:line="240" w:lineRule="auto"/>
      <w:jc w:val="center"/>
    </w:pPr>
    <w:rPr>
      <w:sz w:val="22"/>
    </w:rPr>
  </w:style>
  <w:style w:type="table" w:styleId="Tabellenraster">
    <w:name w:val="Table Grid"/>
    <w:basedOn w:val="NormaleTabelle"/>
    <w:uiPriority w:val="59"/>
    <w:rsid w:val="00FC2A84"/>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Tabelle">
    <w:name w:val="Tabelle"/>
    <w:basedOn w:val="Standard"/>
    <w:qFormat/>
    <w:rsid w:val="00B82AAF"/>
    <w:pPr>
      <w:spacing w:before="60" w:after="60" w:line="264" w:lineRule="auto"/>
    </w:pPr>
    <w:rPr>
      <w:sz w:val="22"/>
      <w:szCs w:val="22"/>
    </w:rPr>
  </w:style>
  <w:style w:type="paragraph" w:customStyle="1" w:styleId="Zitat1">
    <w:name w:val="Zitat1"/>
    <w:basedOn w:val="Standard"/>
    <w:next w:val="Standard"/>
    <w:link w:val="ZitatZchn"/>
    <w:qFormat/>
    <w:rsid w:val="00441809"/>
    <w:pPr>
      <w:ind w:left="397" w:right="397"/>
    </w:pPr>
    <w:rPr>
      <w:sz w:val="22"/>
      <w:lang w:val="en-US"/>
    </w:rPr>
  </w:style>
  <w:style w:type="character" w:customStyle="1" w:styleId="ListenabsatzZchn">
    <w:name w:val="Listenabsatz Zchn"/>
    <w:basedOn w:val="Absatz-Standardschriftart"/>
    <w:link w:val="Listenabsatz"/>
    <w:uiPriority w:val="34"/>
    <w:rsid w:val="00441809"/>
    <w:rPr>
      <w:rFonts w:ascii="Cambria" w:hAnsi="Cambria"/>
      <w:sz w:val="24"/>
      <w:szCs w:val="22"/>
      <w:lang w:val="en-US"/>
    </w:rPr>
  </w:style>
  <w:style w:type="character" w:customStyle="1" w:styleId="ZitatZchn">
    <w:name w:val="Zitat Zchn"/>
    <w:basedOn w:val="ListenabsatzZchn"/>
    <w:link w:val="Zitat1"/>
    <w:rsid w:val="00441809"/>
    <w:rPr>
      <w:rFonts w:ascii="Cambria" w:hAnsi="Cambria"/>
      <w:sz w:val="22"/>
      <w:szCs w:val="24"/>
      <w:lang w:val="en-US"/>
    </w:rPr>
  </w:style>
  <w:style w:type="numbering" w:customStyle="1" w:styleId="Listenformat">
    <w:name w:val="Listenformat"/>
    <w:basedOn w:val="KeineListe"/>
    <w:uiPriority w:val="99"/>
    <w:rsid w:val="00833AA7"/>
    <w:pPr>
      <w:numPr>
        <w:numId w:val="5"/>
      </w:numPr>
    </w:pPr>
  </w:style>
  <w:style w:type="paragraph" w:customStyle="1" w:styleId="zentriert">
    <w:name w:val="zentriert"/>
    <w:basedOn w:val="KeinLeerraum"/>
    <w:qFormat/>
    <w:rsid w:val="00030FB5"/>
    <w:pPr>
      <w:jc w:val="center"/>
    </w:pPr>
  </w:style>
  <w:style w:type="character" w:styleId="Platzhaltertext">
    <w:name w:val="Placeholder Text"/>
    <w:basedOn w:val="Absatz-Standardschriftart"/>
    <w:uiPriority w:val="99"/>
    <w:semiHidden/>
    <w:rsid w:val="00FE40C5"/>
    <w:rPr>
      <w:color w:val="808080"/>
    </w:rPr>
  </w:style>
  <w:style w:type="paragraph" w:customStyle="1" w:styleId="Beschriftung1">
    <w:name w:val="Beschriftung1"/>
    <w:basedOn w:val="KeinLeerraum"/>
    <w:link w:val="CaptionZchn"/>
    <w:rsid w:val="00AF3E70"/>
    <w:pPr>
      <w:spacing w:line="276" w:lineRule="auto"/>
      <w:ind w:left="851" w:right="851"/>
    </w:pPr>
    <w:rPr>
      <w:rFonts w:asciiTheme="minorHAnsi" w:eastAsiaTheme="minorHAnsi" w:hAnsiTheme="minorHAnsi" w:cstheme="minorBidi"/>
      <w:sz w:val="22"/>
      <w:szCs w:val="22"/>
      <w:lang w:val="en-US" w:eastAsia="en-US"/>
    </w:rPr>
  </w:style>
  <w:style w:type="character" w:customStyle="1" w:styleId="CaptionZchn">
    <w:name w:val="Caption Zchn"/>
    <w:basedOn w:val="Absatz-Standardschriftart"/>
    <w:link w:val="Beschriftung1"/>
    <w:rsid w:val="00AF3E70"/>
    <w:rPr>
      <w:rFonts w:asciiTheme="minorHAnsi" w:eastAsiaTheme="minorHAnsi" w:hAnsiTheme="minorHAnsi" w:cstheme="minorBidi"/>
      <w:sz w:val="22"/>
      <w:szCs w:val="22"/>
      <w:lang w:val="en-US" w:eastAsia="en-US"/>
    </w:rPr>
  </w:style>
  <w:style w:type="character" w:customStyle="1" w:styleId="Code">
    <w:name w:val="Code"/>
    <w:basedOn w:val="Absatz-Standardschriftart"/>
    <w:uiPriority w:val="1"/>
    <w:qFormat/>
    <w:rsid w:val="003D41F8"/>
    <w:rPr>
      <w:rFonts w:ascii="Consolas" w:hAnsi="Consolas"/>
      <w:sz w:val="22"/>
    </w:rPr>
  </w:style>
  <w:style w:type="paragraph" w:customStyle="1" w:styleId="berschrift1ohneNum">
    <w:name w:val="Überschrift 1 ohne Num"/>
    <w:basedOn w:val="berschrift1"/>
    <w:next w:val="Standard"/>
    <w:qFormat/>
    <w:rsid w:val="00F53BC1"/>
    <w:pPr>
      <w:numPr>
        <w:numId w:val="0"/>
      </w:numPr>
      <w:outlineLvl w:val="9"/>
    </w:pPr>
  </w:style>
  <w:style w:type="table" w:styleId="HelleSchattierung">
    <w:name w:val="Light Shading"/>
    <w:basedOn w:val="NormaleTabelle"/>
    <w:uiPriority w:val="60"/>
    <w:rsid w:val="003D2F26"/>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AbkVerz">
    <w:name w:val="Abk.Verz"/>
    <w:basedOn w:val="Tabelle"/>
    <w:qFormat/>
    <w:rsid w:val="0015442A"/>
    <w:pPr>
      <w:spacing w:before="80" w:after="80"/>
    </w:pPr>
    <w:rPr>
      <w:sz w:val="24"/>
    </w:rPr>
  </w:style>
  <w:style w:type="character" w:styleId="HTMLBeispiel">
    <w:name w:val="HTML Sample"/>
    <w:basedOn w:val="Absatz-Standardschriftart"/>
    <w:uiPriority w:val="99"/>
    <w:semiHidden/>
    <w:unhideWhenUsed/>
    <w:rsid w:val="00C72212"/>
    <w:rPr>
      <w:rFonts w:ascii="Courier New" w:eastAsia="Times New Roman" w:hAnsi="Courier New" w:cs="Courier New"/>
    </w:rPr>
  </w:style>
  <w:style w:type="numbering" w:customStyle="1" w:styleId="CurrentList1">
    <w:name w:val="Current List1"/>
    <w:uiPriority w:val="99"/>
    <w:rsid w:val="002F7F82"/>
    <w:pPr>
      <w:numPr>
        <w:numId w:val="27"/>
      </w:numPr>
    </w:pPr>
  </w:style>
  <w:style w:type="character" w:customStyle="1" w:styleId="std">
    <w:name w:val="std"/>
    <w:basedOn w:val="Absatz-Standardschriftart"/>
    <w:rsid w:val="00743F94"/>
  </w:style>
  <w:style w:type="paragraph" w:customStyle="1" w:styleId="justify">
    <w:name w:val="justify"/>
    <w:basedOn w:val="Standard"/>
    <w:rsid w:val="00A751B8"/>
    <w:pPr>
      <w:spacing w:before="100" w:beforeAutospacing="1" w:after="100" w:afterAutospacing="1" w:line="240" w:lineRule="auto"/>
      <w:jc w:val="left"/>
    </w:pPr>
    <w:rPr>
      <w:rFonts w:ascii="Times New Roman" w:hAnsi="Times New Roman"/>
      <w:lang w:eastAsia="en-GB"/>
    </w:rPr>
  </w:style>
  <w:style w:type="character" w:styleId="Kommentarzeichen">
    <w:name w:val="annotation reference"/>
    <w:basedOn w:val="Absatz-Standardschriftart"/>
    <w:uiPriority w:val="99"/>
    <w:semiHidden/>
    <w:unhideWhenUsed/>
    <w:rsid w:val="00383CAA"/>
    <w:rPr>
      <w:sz w:val="16"/>
      <w:szCs w:val="16"/>
    </w:rPr>
  </w:style>
  <w:style w:type="paragraph" w:styleId="Kommentartext">
    <w:name w:val="annotation text"/>
    <w:basedOn w:val="Standard"/>
    <w:link w:val="KommentartextZchn"/>
    <w:uiPriority w:val="99"/>
    <w:semiHidden/>
    <w:unhideWhenUsed/>
    <w:rsid w:val="00383CAA"/>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383CAA"/>
    <w:rPr>
      <w:rFonts w:ascii="Cambria" w:hAnsi="Cambria"/>
    </w:rPr>
  </w:style>
  <w:style w:type="paragraph" w:styleId="Kommentarthema">
    <w:name w:val="annotation subject"/>
    <w:basedOn w:val="Kommentartext"/>
    <w:next w:val="Kommentartext"/>
    <w:link w:val="KommentarthemaZchn"/>
    <w:uiPriority w:val="99"/>
    <w:semiHidden/>
    <w:unhideWhenUsed/>
    <w:rsid w:val="00383CAA"/>
    <w:rPr>
      <w:b/>
      <w:bCs/>
    </w:rPr>
  </w:style>
  <w:style w:type="character" w:customStyle="1" w:styleId="KommentarthemaZchn">
    <w:name w:val="Kommentarthema Zchn"/>
    <w:basedOn w:val="KommentartextZchn"/>
    <w:link w:val="Kommentarthema"/>
    <w:uiPriority w:val="99"/>
    <w:semiHidden/>
    <w:rsid w:val="00383CAA"/>
    <w:rPr>
      <w:rFonts w:ascii="Cambria" w:hAnsi="Cambria"/>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540884">
      <w:bodyDiv w:val="1"/>
      <w:marLeft w:val="0"/>
      <w:marRight w:val="0"/>
      <w:marTop w:val="0"/>
      <w:marBottom w:val="0"/>
      <w:divBdr>
        <w:top w:val="none" w:sz="0" w:space="0" w:color="auto"/>
        <w:left w:val="none" w:sz="0" w:space="0" w:color="auto"/>
        <w:bottom w:val="none" w:sz="0" w:space="0" w:color="auto"/>
        <w:right w:val="none" w:sz="0" w:space="0" w:color="auto"/>
      </w:divBdr>
    </w:div>
    <w:div w:id="23558000">
      <w:bodyDiv w:val="1"/>
      <w:marLeft w:val="0"/>
      <w:marRight w:val="0"/>
      <w:marTop w:val="0"/>
      <w:marBottom w:val="0"/>
      <w:divBdr>
        <w:top w:val="none" w:sz="0" w:space="0" w:color="auto"/>
        <w:left w:val="none" w:sz="0" w:space="0" w:color="auto"/>
        <w:bottom w:val="none" w:sz="0" w:space="0" w:color="auto"/>
        <w:right w:val="none" w:sz="0" w:space="0" w:color="auto"/>
      </w:divBdr>
    </w:div>
    <w:div w:id="55206194">
      <w:bodyDiv w:val="1"/>
      <w:marLeft w:val="0"/>
      <w:marRight w:val="0"/>
      <w:marTop w:val="0"/>
      <w:marBottom w:val="0"/>
      <w:divBdr>
        <w:top w:val="none" w:sz="0" w:space="0" w:color="auto"/>
        <w:left w:val="none" w:sz="0" w:space="0" w:color="auto"/>
        <w:bottom w:val="none" w:sz="0" w:space="0" w:color="auto"/>
        <w:right w:val="none" w:sz="0" w:space="0" w:color="auto"/>
      </w:divBdr>
    </w:div>
    <w:div w:id="55979528">
      <w:bodyDiv w:val="1"/>
      <w:marLeft w:val="0"/>
      <w:marRight w:val="0"/>
      <w:marTop w:val="0"/>
      <w:marBottom w:val="0"/>
      <w:divBdr>
        <w:top w:val="none" w:sz="0" w:space="0" w:color="auto"/>
        <w:left w:val="none" w:sz="0" w:space="0" w:color="auto"/>
        <w:bottom w:val="none" w:sz="0" w:space="0" w:color="auto"/>
        <w:right w:val="none" w:sz="0" w:space="0" w:color="auto"/>
      </w:divBdr>
      <w:divsChild>
        <w:div w:id="467473280">
          <w:marLeft w:val="0"/>
          <w:marRight w:val="0"/>
          <w:marTop w:val="0"/>
          <w:marBottom w:val="0"/>
          <w:divBdr>
            <w:top w:val="none" w:sz="0" w:space="0" w:color="auto"/>
            <w:left w:val="none" w:sz="0" w:space="0" w:color="auto"/>
            <w:bottom w:val="none" w:sz="0" w:space="0" w:color="auto"/>
            <w:right w:val="none" w:sz="0" w:space="0" w:color="auto"/>
          </w:divBdr>
          <w:divsChild>
            <w:div w:id="1105079827">
              <w:marLeft w:val="180"/>
              <w:marRight w:val="0"/>
              <w:marTop w:val="0"/>
              <w:marBottom w:val="0"/>
              <w:divBdr>
                <w:top w:val="none" w:sz="0" w:space="0" w:color="auto"/>
                <w:left w:val="none" w:sz="0" w:space="0" w:color="auto"/>
                <w:bottom w:val="none" w:sz="0" w:space="0" w:color="auto"/>
                <w:right w:val="none" w:sz="0" w:space="0" w:color="auto"/>
              </w:divBdr>
              <w:divsChild>
                <w:div w:id="101074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295368">
          <w:marLeft w:val="0"/>
          <w:marRight w:val="0"/>
          <w:marTop w:val="0"/>
          <w:marBottom w:val="0"/>
          <w:divBdr>
            <w:top w:val="none" w:sz="0" w:space="0" w:color="auto"/>
            <w:left w:val="none" w:sz="0" w:space="0" w:color="auto"/>
            <w:bottom w:val="none" w:sz="0" w:space="0" w:color="auto"/>
            <w:right w:val="none" w:sz="0" w:space="0" w:color="auto"/>
          </w:divBdr>
          <w:divsChild>
            <w:div w:id="984623916">
              <w:marLeft w:val="180"/>
              <w:marRight w:val="0"/>
              <w:marTop w:val="0"/>
              <w:marBottom w:val="0"/>
              <w:divBdr>
                <w:top w:val="none" w:sz="0" w:space="0" w:color="auto"/>
                <w:left w:val="none" w:sz="0" w:space="0" w:color="auto"/>
                <w:bottom w:val="none" w:sz="0" w:space="0" w:color="auto"/>
                <w:right w:val="none" w:sz="0" w:space="0" w:color="auto"/>
              </w:divBdr>
              <w:divsChild>
                <w:div w:id="509298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815356">
          <w:marLeft w:val="0"/>
          <w:marRight w:val="0"/>
          <w:marTop w:val="0"/>
          <w:marBottom w:val="0"/>
          <w:divBdr>
            <w:top w:val="none" w:sz="0" w:space="0" w:color="auto"/>
            <w:left w:val="none" w:sz="0" w:space="0" w:color="auto"/>
            <w:bottom w:val="none" w:sz="0" w:space="0" w:color="auto"/>
            <w:right w:val="none" w:sz="0" w:space="0" w:color="auto"/>
          </w:divBdr>
          <w:divsChild>
            <w:div w:id="1760250939">
              <w:marLeft w:val="180"/>
              <w:marRight w:val="0"/>
              <w:marTop w:val="0"/>
              <w:marBottom w:val="0"/>
              <w:divBdr>
                <w:top w:val="none" w:sz="0" w:space="0" w:color="auto"/>
                <w:left w:val="none" w:sz="0" w:space="0" w:color="auto"/>
                <w:bottom w:val="none" w:sz="0" w:space="0" w:color="auto"/>
                <w:right w:val="none" w:sz="0" w:space="0" w:color="auto"/>
              </w:divBdr>
              <w:divsChild>
                <w:div w:id="1153332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151097">
          <w:marLeft w:val="0"/>
          <w:marRight w:val="0"/>
          <w:marTop w:val="0"/>
          <w:marBottom w:val="0"/>
          <w:divBdr>
            <w:top w:val="none" w:sz="0" w:space="0" w:color="auto"/>
            <w:left w:val="none" w:sz="0" w:space="0" w:color="auto"/>
            <w:bottom w:val="none" w:sz="0" w:space="0" w:color="auto"/>
            <w:right w:val="none" w:sz="0" w:space="0" w:color="auto"/>
          </w:divBdr>
          <w:divsChild>
            <w:div w:id="860047981">
              <w:marLeft w:val="180"/>
              <w:marRight w:val="0"/>
              <w:marTop w:val="0"/>
              <w:marBottom w:val="0"/>
              <w:divBdr>
                <w:top w:val="none" w:sz="0" w:space="0" w:color="auto"/>
                <w:left w:val="none" w:sz="0" w:space="0" w:color="auto"/>
                <w:bottom w:val="none" w:sz="0" w:space="0" w:color="auto"/>
                <w:right w:val="none" w:sz="0" w:space="0" w:color="auto"/>
              </w:divBdr>
              <w:divsChild>
                <w:div w:id="1278175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140495">
          <w:marLeft w:val="0"/>
          <w:marRight w:val="0"/>
          <w:marTop w:val="0"/>
          <w:marBottom w:val="0"/>
          <w:divBdr>
            <w:top w:val="none" w:sz="0" w:space="0" w:color="auto"/>
            <w:left w:val="none" w:sz="0" w:space="0" w:color="auto"/>
            <w:bottom w:val="none" w:sz="0" w:space="0" w:color="auto"/>
            <w:right w:val="none" w:sz="0" w:space="0" w:color="auto"/>
          </w:divBdr>
          <w:divsChild>
            <w:div w:id="1449086767">
              <w:marLeft w:val="180"/>
              <w:marRight w:val="0"/>
              <w:marTop w:val="0"/>
              <w:marBottom w:val="0"/>
              <w:divBdr>
                <w:top w:val="none" w:sz="0" w:space="0" w:color="auto"/>
                <w:left w:val="none" w:sz="0" w:space="0" w:color="auto"/>
                <w:bottom w:val="none" w:sz="0" w:space="0" w:color="auto"/>
                <w:right w:val="none" w:sz="0" w:space="0" w:color="auto"/>
              </w:divBdr>
              <w:divsChild>
                <w:div w:id="389883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967496">
          <w:marLeft w:val="0"/>
          <w:marRight w:val="0"/>
          <w:marTop w:val="0"/>
          <w:marBottom w:val="0"/>
          <w:divBdr>
            <w:top w:val="none" w:sz="0" w:space="0" w:color="auto"/>
            <w:left w:val="none" w:sz="0" w:space="0" w:color="auto"/>
            <w:bottom w:val="none" w:sz="0" w:space="0" w:color="auto"/>
            <w:right w:val="none" w:sz="0" w:space="0" w:color="auto"/>
          </w:divBdr>
          <w:divsChild>
            <w:div w:id="1617717508">
              <w:marLeft w:val="180"/>
              <w:marRight w:val="0"/>
              <w:marTop w:val="0"/>
              <w:marBottom w:val="0"/>
              <w:divBdr>
                <w:top w:val="none" w:sz="0" w:space="0" w:color="auto"/>
                <w:left w:val="none" w:sz="0" w:space="0" w:color="auto"/>
                <w:bottom w:val="none" w:sz="0" w:space="0" w:color="auto"/>
                <w:right w:val="none" w:sz="0" w:space="0" w:color="auto"/>
              </w:divBdr>
              <w:divsChild>
                <w:div w:id="1440445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664585">
          <w:marLeft w:val="0"/>
          <w:marRight w:val="0"/>
          <w:marTop w:val="0"/>
          <w:marBottom w:val="0"/>
          <w:divBdr>
            <w:top w:val="none" w:sz="0" w:space="0" w:color="auto"/>
            <w:left w:val="none" w:sz="0" w:space="0" w:color="auto"/>
            <w:bottom w:val="none" w:sz="0" w:space="0" w:color="auto"/>
            <w:right w:val="none" w:sz="0" w:space="0" w:color="auto"/>
          </w:divBdr>
          <w:divsChild>
            <w:div w:id="1566260078">
              <w:marLeft w:val="180"/>
              <w:marRight w:val="0"/>
              <w:marTop w:val="0"/>
              <w:marBottom w:val="0"/>
              <w:divBdr>
                <w:top w:val="none" w:sz="0" w:space="0" w:color="auto"/>
                <w:left w:val="none" w:sz="0" w:space="0" w:color="auto"/>
                <w:bottom w:val="none" w:sz="0" w:space="0" w:color="auto"/>
                <w:right w:val="none" w:sz="0" w:space="0" w:color="auto"/>
              </w:divBdr>
              <w:divsChild>
                <w:div w:id="1081607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192180">
          <w:marLeft w:val="0"/>
          <w:marRight w:val="0"/>
          <w:marTop w:val="0"/>
          <w:marBottom w:val="0"/>
          <w:divBdr>
            <w:top w:val="none" w:sz="0" w:space="0" w:color="auto"/>
            <w:left w:val="none" w:sz="0" w:space="0" w:color="auto"/>
            <w:bottom w:val="none" w:sz="0" w:space="0" w:color="auto"/>
            <w:right w:val="none" w:sz="0" w:space="0" w:color="auto"/>
          </w:divBdr>
          <w:divsChild>
            <w:div w:id="1509903802">
              <w:marLeft w:val="180"/>
              <w:marRight w:val="0"/>
              <w:marTop w:val="0"/>
              <w:marBottom w:val="0"/>
              <w:divBdr>
                <w:top w:val="none" w:sz="0" w:space="0" w:color="auto"/>
                <w:left w:val="none" w:sz="0" w:space="0" w:color="auto"/>
                <w:bottom w:val="none" w:sz="0" w:space="0" w:color="auto"/>
                <w:right w:val="none" w:sz="0" w:space="0" w:color="auto"/>
              </w:divBdr>
              <w:divsChild>
                <w:div w:id="790517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052369">
          <w:marLeft w:val="0"/>
          <w:marRight w:val="0"/>
          <w:marTop w:val="0"/>
          <w:marBottom w:val="0"/>
          <w:divBdr>
            <w:top w:val="none" w:sz="0" w:space="0" w:color="auto"/>
            <w:left w:val="none" w:sz="0" w:space="0" w:color="auto"/>
            <w:bottom w:val="none" w:sz="0" w:space="0" w:color="auto"/>
            <w:right w:val="none" w:sz="0" w:space="0" w:color="auto"/>
          </w:divBdr>
          <w:divsChild>
            <w:div w:id="54010510">
              <w:marLeft w:val="180"/>
              <w:marRight w:val="0"/>
              <w:marTop w:val="0"/>
              <w:marBottom w:val="0"/>
              <w:divBdr>
                <w:top w:val="none" w:sz="0" w:space="0" w:color="auto"/>
                <w:left w:val="none" w:sz="0" w:space="0" w:color="auto"/>
                <w:bottom w:val="none" w:sz="0" w:space="0" w:color="auto"/>
                <w:right w:val="none" w:sz="0" w:space="0" w:color="auto"/>
              </w:divBdr>
              <w:divsChild>
                <w:div w:id="177476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257572">
          <w:marLeft w:val="0"/>
          <w:marRight w:val="0"/>
          <w:marTop w:val="0"/>
          <w:marBottom w:val="0"/>
          <w:divBdr>
            <w:top w:val="none" w:sz="0" w:space="0" w:color="auto"/>
            <w:left w:val="none" w:sz="0" w:space="0" w:color="auto"/>
            <w:bottom w:val="none" w:sz="0" w:space="0" w:color="auto"/>
            <w:right w:val="none" w:sz="0" w:space="0" w:color="auto"/>
          </w:divBdr>
          <w:divsChild>
            <w:div w:id="527334324">
              <w:marLeft w:val="180"/>
              <w:marRight w:val="0"/>
              <w:marTop w:val="0"/>
              <w:marBottom w:val="0"/>
              <w:divBdr>
                <w:top w:val="none" w:sz="0" w:space="0" w:color="auto"/>
                <w:left w:val="none" w:sz="0" w:space="0" w:color="auto"/>
                <w:bottom w:val="none" w:sz="0" w:space="0" w:color="auto"/>
                <w:right w:val="none" w:sz="0" w:space="0" w:color="auto"/>
              </w:divBdr>
              <w:divsChild>
                <w:div w:id="801264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071337">
          <w:marLeft w:val="0"/>
          <w:marRight w:val="0"/>
          <w:marTop w:val="0"/>
          <w:marBottom w:val="0"/>
          <w:divBdr>
            <w:top w:val="none" w:sz="0" w:space="0" w:color="auto"/>
            <w:left w:val="none" w:sz="0" w:space="0" w:color="auto"/>
            <w:bottom w:val="none" w:sz="0" w:space="0" w:color="auto"/>
            <w:right w:val="none" w:sz="0" w:space="0" w:color="auto"/>
          </w:divBdr>
          <w:divsChild>
            <w:div w:id="2035762325">
              <w:marLeft w:val="180"/>
              <w:marRight w:val="0"/>
              <w:marTop w:val="0"/>
              <w:marBottom w:val="0"/>
              <w:divBdr>
                <w:top w:val="none" w:sz="0" w:space="0" w:color="auto"/>
                <w:left w:val="none" w:sz="0" w:space="0" w:color="auto"/>
                <w:bottom w:val="none" w:sz="0" w:space="0" w:color="auto"/>
                <w:right w:val="none" w:sz="0" w:space="0" w:color="auto"/>
              </w:divBdr>
              <w:divsChild>
                <w:div w:id="1310868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611787">
          <w:marLeft w:val="0"/>
          <w:marRight w:val="0"/>
          <w:marTop w:val="0"/>
          <w:marBottom w:val="0"/>
          <w:divBdr>
            <w:top w:val="none" w:sz="0" w:space="0" w:color="auto"/>
            <w:left w:val="none" w:sz="0" w:space="0" w:color="auto"/>
            <w:bottom w:val="none" w:sz="0" w:space="0" w:color="auto"/>
            <w:right w:val="none" w:sz="0" w:space="0" w:color="auto"/>
          </w:divBdr>
          <w:divsChild>
            <w:div w:id="85533">
              <w:marLeft w:val="180"/>
              <w:marRight w:val="0"/>
              <w:marTop w:val="0"/>
              <w:marBottom w:val="0"/>
              <w:divBdr>
                <w:top w:val="none" w:sz="0" w:space="0" w:color="auto"/>
                <w:left w:val="none" w:sz="0" w:space="0" w:color="auto"/>
                <w:bottom w:val="none" w:sz="0" w:space="0" w:color="auto"/>
                <w:right w:val="none" w:sz="0" w:space="0" w:color="auto"/>
              </w:divBdr>
              <w:divsChild>
                <w:div w:id="893851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1364323">
          <w:marLeft w:val="0"/>
          <w:marRight w:val="0"/>
          <w:marTop w:val="0"/>
          <w:marBottom w:val="0"/>
          <w:divBdr>
            <w:top w:val="none" w:sz="0" w:space="0" w:color="auto"/>
            <w:left w:val="none" w:sz="0" w:space="0" w:color="auto"/>
            <w:bottom w:val="none" w:sz="0" w:space="0" w:color="auto"/>
            <w:right w:val="none" w:sz="0" w:space="0" w:color="auto"/>
          </w:divBdr>
          <w:divsChild>
            <w:div w:id="393859">
              <w:marLeft w:val="180"/>
              <w:marRight w:val="0"/>
              <w:marTop w:val="0"/>
              <w:marBottom w:val="0"/>
              <w:divBdr>
                <w:top w:val="none" w:sz="0" w:space="0" w:color="auto"/>
                <w:left w:val="none" w:sz="0" w:space="0" w:color="auto"/>
                <w:bottom w:val="none" w:sz="0" w:space="0" w:color="auto"/>
                <w:right w:val="none" w:sz="0" w:space="0" w:color="auto"/>
              </w:divBdr>
              <w:divsChild>
                <w:div w:id="162742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746078">
          <w:marLeft w:val="0"/>
          <w:marRight w:val="0"/>
          <w:marTop w:val="0"/>
          <w:marBottom w:val="0"/>
          <w:divBdr>
            <w:top w:val="none" w:sz="0" w:space="0" w:color="auto"/>
            <w:left w:val="none" w:sz="0" w:space="0" w:color="auto"/>
            <w:bottom w:val="none" w:sz="0" w:space="0" w:color="auto"/>
            <w:right w:val="none" w:sz="0" w:space="0" w:color="auto"/>
          </w:divBdr>
          <w:divsChild>
            <w:div w:id="1922250720">
              <w:marLeft w:val="180"/>
              <w:marRight w:val="0"/>
              <w:marTop w:val="0"/>
              <w:marBottom w:val="0"/>
              <w:divBdr>
                <w:top w:val="none" w:sz="0" w:space="0" w:color="auto"/>
                <w:left w:val="none" w:sz="0" w:space="0" w:color="auto"/>
                <w:bottom w:val="none" w:sz="0" w:space="0" w:color="auto"/>
                <w:right w:val="none" w:sz="0" w:space="0" w:color="auto"/>
              </w:divBdr>
              <w:divsChild>
                <w:div w:id="1788963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038688">
          <w:marLeft w:val="0"/>
          <w:marRight w:val="0"/>
          <w:marTop w:val="0"/>
          <w:marBottom w:val="0"/>
          <w:divBdr>
            <w:top w:val="none" w:sz="0" w:space="0" w:color="auto"/>
            <w:left w:val="none" w:sz="0" w:space="0" w:color="auto"/>
            <w:bottom w:val="none" w:sz="0" w:space="0" w:color="auto"/>
            <w:right w:val="none" w:sz="0" w:space="0" w:color="auto"/>
          </w:divBdr>
          <w:divsChild>
            <w:div w:id="2037189194">
              <w:marLeft w:val="180"/>
              <w:marRight w:val="0"/>
              <w:marTop w:val="0"/>
              <w:marBottom w:val="0"/>
              <w:divBdr>
                <w:top w:val="none" w:sz="0" w:space="0" w:color="auto"/>
                <w:left w:val="none" w:sz="0" w:space="0" w:color="auto"/>
                <w:bottom w:val="none" w:sz="0" w:space="0" w:color="auto"/>
                <w:right w:val="none" w:sz="0" w:space="0" w:color="auto"/>
              </w:divBdr>
              <w:divsChild>
                <w:div w:id="1730153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30536">
          <w:marLeft w:val="0"/>
          <w:marRight w:val="0"/>
          <w:marTop w:val="0"/>
          <w:marBottom w:val="0"/>
          <w:divBdr>
            <w:top w:val="none" w:sz="0" w:space="0" w:color="auto"/>
            <w:left w:val="none" w:sz="0" w:space="0" w:color="auto"/>
            <w:bottom w:val="none" w:sz="0" w:space="0" w:color="auto"/>
            <w:right w:val="none" w:sz="0" w:space="0" w:color="auto"/>
          </w:divBdr>
          <w:divsChild>
            <w:div w:id="1896962925">
              <w:marLeft w:val="180"/>
              <w:marRight w:val="0"/>
              <w:marTop w:val="0"/>
              <w:marBottom w:val="0"/>
              <w:divBdr>
                <w:top w:val="none" w:sz="0" w:space="0" w:color="auto"/>
                <w:left w:val="none" w:sz="0" w:space="0" w:color="auto"/>
                <w:bottom w:val="none" w:sz="0" w:space="0" w:color="auto"/>
                <w:right w:val="none" w:sz="0" w:space="0" w:color="auto"/>
              </w:divBdr>
              <w:divsChild>
                <w:div w:id="1232810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815512">
          <w:marLeft w:val="0"/>
          <w:marRight w:val="0"/>
          <w:marTop w:val="0"/>
          <w:marBottom w:val="0"/>
          <w:divBdr>
            <w:top w:val="none" w:sz="0" w:space="0" w:color="auto"/>
            <w:left w:val="none" w:sz="0" w:space="0" w:color="auto"/>
            <w:bottom w:val="none" w:sz="0" w:space="0" w:color="auto"/>
            <w:right w:val="none" w:sz="0" w:space="0" w:color="auto"/>
          </w:divBdr>
          <w:divsChild>
            <w:div w:id="953248571">
              <w:marLeft w:val="180"/>
              <w:marRight w:val="0"/>
              <w:marTop w:val="0"/>
              <w:marBottom w:val="0"/>
              <w:divBdr>
                <w:top w:val="none" w:sz="0" w:space="0" w:color="auto"/>
                <w:left w:val="none" w:sz="0" w:space="0" w:color="auto"/>
                <w:bottom w:val="none" w:sz="0" w:space="0" w:color="auto"/>
                <w:right w:val="none" w:sz="0" w:space="0" w:color="auto"/>
              </w:divBdr>
              <w:divsChild>
                <w:div w:id="930705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384995">
          <w:marLeft w:val="0"/>
          <w:marRight w:val="0"/>
          <w:marTop w:val="0"/>
          <w:marBottom w:val="0"/>
          <w:divBdr>
            <w:top w:val="none" w:sz="0" w:space="0" w:color="auto"/>
            <w:left w:val="none" w:sz="0" w:space="0" w:color="auto"/>
            <w:bottom w:val="none" w:sz="0" w:space="0" w:color="auto"/>
            <w:right w:val="none" w:sz="0" w:space="0" w:color="auto"/>
          </w:divBdr>
          <w:divsChild>
            <w:div w:id="1640645787">
              <w:marLeft w:val="180"/>
              <w:marRight w:val="0"/>
              <w:marTop w:val="0"/>
              <w:marBottom w:val="0"/>
              <w:divBdr>
                <w:top w:val="none" w:sz="0" w:space="0" w:color="auto"/>
                <w:left w:val="none" w:sz="0" w:space="0" w:color="auto"/>
                <w:bottom w:val="none" w:sz="0" w:space="0" w:color="auto"/>
                <w:right w:val="none" w:sz="0" w:space="0" w:color="auto"/>
              </w:divBdr>
              <w:divsChild>
                <w:div w:id="272595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934147">
          <w:marLeft w:val="0"/>
          <w:marRight w:val="0"/>
          <w:marTop w:val="0"/>
          <w:marBottom w:val="0"/>
          <w:divBdr>
            <w:top w:val="none" w:sz="0" w:space="0" w:color="auto"/>
            <w:left w:val="none" w:sz="0" w:space="0" w:color="auto"/>
            <w:bottom w:val="none" w:sz="0" w:space="0" w:color="auto"/>
            <w:right w:val="none" w:sz="0" w:space="0" w:color="auto"/>
          </w:divBdr>
          <w:divsChild>
            <w:div w:id="740833371">
              <w:marLeft w:val="180"/>
              <w:marRight w:val="0"/>
              <w:marTop w:val="0"/>
              <w:marBottom w:val="0"/>
              <w:divBdr>
                <w:top w:val="none" w:sz="0" w:space="0" w:color="auto"/>
                <w:left w:val="none" w:sz="0" w:space="0" w:color="auto"/>
                <w:bottom w:val="none" w:sz="0" w:space="0" w:color="auto"/>
                <w:right w:val="none" w:sz="0" w:space="0" w:color="auto"/>
              </w:divBdr>
              <w:divsChild>
                <w:div w:id="1131552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775479">
          <w:marLeft w:val="0"/>
          <w:marRight w:val="0"/>
          <w:marTop w:val="0"/>
          <w:marBottom w:val="0"/>
          <w:divBdr>
            <w:top w:val="none" w:sz="0" w:space="0" w:color="auto"/>
            <w:left w:val="none" w:sz="0" w:space="0" w:color="auto"/>
            <w:bottom w:val="none" w:sz="0" w:space="0" w:color="auto"/>
            <w:right w:val="none" w:sz="0" w:space="0" w:color="auto"/>
          </w:divBdr>
          <w:divsChild>
            <w:div w:id="1019086029">
              <w:marLeft w:val="180"/>
              <w:marRight w:val="0"/>
              <w:marTop w:val="0"/>
              <w:marBottom w:val="0"/>
              <w:divBdr>
                <w:top w:val="none" w:sz="0" w:space="0" w:color="auto"/>
                <w:left w:val="none" w:sz="0" w:space="0" w:color="auto"/>
                <w:bottom w:val="none" w:sz="0" w:space="0" w:color="auto"/>
                <w:right w:val="none" w:sz="0" w:space="0" w:color="auto"/>
              </w:divBdr>
              <w:divsChild>
                <w:div w:id="513879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785900">
          <w:marLeft w:val="0"/>
          <w:marRight w:val="0"/>
          <w:marTop w:val="0"/>
          <w:marBottom w:val="0"/>
          <w:divBdr>
            <w:top w:val="none" w:sz="0" w:space="0" w:color="auto"/>
            <w:left w:val="none" w:sz="0" w:space="0" w:color="auto"/>
            <w:bottom w:val="none" w:sz="0" w:space="0" w:color="auto"/>
            <w:right w:val="none" w:sz="0" w:space="0" w:color="auto"/>
          </w:divBdr>
          <w:divsChild>
            <w:div w:id="970792013">
              <w:marLeft w:val="180"/>
              <w:marRight w:val="0"/>
              <w:marTop w:val="0"/>
              <w:marBottom w:val="0"/>
              <w:divBdr>
                <w:top w:val="none" w:sz="0" w:space="0" w:color="auto"/>
                <w:left w:val="none" w:sz="0" w:space="0" w:color="auto"/>
                <w:bottom w:val="none" w:sz="0" w:space="0" w:color="auto"/>
                <w:right w:val="none" w:sz="0" w:space="0" w:color="auto"/>
              </w:divBdr>
              <w:divsChild>
                <w:div w:id="1025136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964950">
          <w:marLeft w:val="0"/>
          <w:marRight w:val="0"/>
          <w:marTop w:val="0"/>
          <w:marBottom w:val="0"/>
          <w:divBdr>
            <w:top w:val="none" w:sz="0" w:space="0" w:color="auto"/>
            <w:left w:val="none" w:sz="0" w:space="0" w:color="auto"/>
            <w:bottom w:val="none" w:sz="0" w:space="0" w:color="auto"/>
            <w:right w:val="none" w:sz="0" w:space="0" w:color="auto"/>
          </w:divBdr>
          <w:divsChild>
            <w:div w:id="324473238">
              <w:marLeft w:val="180"/>
              <w:marRight w:val="0"/>
              <w:marTop w:val="0"/>
              <w:marBottom w:val="0"/>
              <w:divBdr>
                <w:top w:val="none" w:sz="0" w:space="0" w:color="auto"/>
                <w:left w:val="none" w:sz="0" w:space="0" w:color="auto"/>
                <w:bottom w:val="none" w:sz="0" w:space="0" w:color="auto"/>
                <w:right w:val="none" w:sz="0" w:space="0" w:color="auto"/>
              </w:divBdr>
              <w:divsChild>
                <w:div w:id="1771778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625454">
          <w:marLeft w:val="0"/>
          <w:marRight w:val="0"/>
          <w:marTop w:val="0"/>
          <w:marBottom w:val="0"/>
          <w:divBdr>
            <w:top w:val="none" w:sz="0" w:space="0" w:color="auto"/>
            <w:left w:val="none" w:sz="0" w:space="0" w:color="auto"/>
            <w:bottom w:val="none" w:sz="0" w:space="0" w:color="auto"/>
            <w:right w:val="none" w:sz="0" w:space="0" w:color="auto"/>
          </w:divBdr>
          <w:divsChild>
            <w:div w:id="2025938522">
              <w:marLeft w:val="180"/>
              <w:marRight w:val="0"/>
              <w:marTop w:val="0"/>
              <w:marBottom w:val="0"/>
              <w:divBdr>
                <w:top w:val="none" w:sz="0" w:space="0" w:color="auto"/>
                <w:left w:val="none" w:sz="0" w:space="0" w:color="auto"/>
                <w:bottom w:val="none" w:sz="0" w:space="0" w:color="auto"/>
                <w:right w:val="none" w:sz="0" w:space="0" w:color="auto"/>
              </w:divBdr>
              <w:divsChild>
                <w:div w:id="1389841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424896">
          <w:marLeft w:val="0"/>
          <w:marRight w:val="0"/>
          <w:marTop w:val="0"/>
          <w:marBottom w:val="0"/>
          <w:divBdr>
            <w:top w:val="none" w:sz="0" w:space="0" w:color="auto"/>
            <w:left w:val="none" w:sz="0" w:space="0" w:color="auto"/>
            <w:bottom w:val="none" w:sz="0" w:space="0" w:color="auto"/>
            <w:right w:val="none" w:sz="0" w:space="0" w:color="auto"/>
          </w:divBdr>
          <w:divsChild>
            <w:div w:id="119999430">
              <w:marLeft w:val="180"/>
              <w:marRight w:val="0"/>
              <w:marTop w:val="0"/>
              <w:marBottom w:val="0"/>
              <w:divBdr>
                <w:top w:val="none" w:sz="0" w:space="0" w:color="auto"/>
                <w:left w:val="none" w:sz="0" w:space="0" w:color="auto"/>
                <w:bottom w:val="none" w:sz="0" w:space="0" w:color="auto"/>
                <w:right w:val="none" w:sz="0" w:space="0" w:color="auto"/>
              </w:divBdr>
              <w:divsChild>
                <w:div w:id="739403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635832">
          <w:marLeft w:val="0"/>
          <w:marRight w:val="0"/>
          <w:marTop w:val="0"/>
          <w:marBottom w:val="0"/>
          <w:divBdr>
            <w:top w:val="none" w:sz="0" w:space="0" w:color="auto"/>
            <w:left w:val="none" w:sz="0" w:space="0" w:color="auto"/>
            <w:bottom w:val="none" w:sz="0" w:space="0" w:color="auto"/>
            <w:right w:val="none" w:sz="0" w:space="0" w:color="auto"/>
          </w:divBdr>
          <w:divsChild>
            <w:div w:id="784815269">
              <w:marLeft w:val="180"/>
              <w:marRight w:val="0"/>
              <w:marTop w:val="0"/>
              <w:marBottom w:val="0"/>
              <w:divBdr>
                <w:top w:val="none" w:sz="0" w:space="0" w:color="auto"/>
                <w:left w:val="none" w:sz="0" w:space="0" w:color="auto"/>
                <w:bottom w:val="none" w:sz="0" w:space="0" w:color="auto"/>
                <w:right w:val="none" w:sz="0" w:space="0" w:color="auto"/>
              </w:divBdr>
              <w:divsChild>
                <w:div w:id="1082026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120162">
          <w:marLeft w:val="0"/>
          <w:marRight w:val="0"/>
          <w:marTop w:val="0"/>
          <w:marBottom w:val="0"/>
          <w:divBdr>
            <w:top w:val="none" w:sz="0" w:space="0" w:color="auto"/>
            <w:left w:val="none" w:sz="0" w:space="0" w:color="auto"/>
            <w:bottom w:val="none" w:sz="0" w:space="0" w:color="auto"/>
            <w:right w:val="none" w:sz="0" w:space="0" w:color="auto"/>
          </w:divBdr>
          <w:divsChild>
            <w:div w:id="1744110022">
              <w:marLeft w:val="180"/>
              <w:marRight w:val="0"/>
              <w:marTop w:val="0"/>
              <w:marBottom w:val="0"/>
              <w:divBdr>
                <w:top w:val="none" w:sz="0" w:space="0" w:color="auto"/>
                <w:left w:val="none" w:sz="0" w:space="0" w:color="auto"/>
                <w:bottom w:val="none" w:sz="0" w:space="0" w:color="auto"/>
                <w:right w:val="none" w:sz="0" w:space="0" w:color="auto"/>
              </w:divBdr>
              <w:divsChild>
                <w:div w:id="648482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158756">
          <w:marLeft w:val="0"/>
          <w:marRight w:val="0"/>
          <w:marTop w:val="0"/>
          <w:marBottom w:val="0"/>
          <w:divBdr>
            <w:top w:val="none" w:sz="0" w:space="0" w:color="auto"/>
            <w:left w:val="none" w:sz="0" w:space="0" w:color="auto"/>
            <w:bottom w:val="none" w:sz="0" w:space="0" w:color="auto"/>
            <w:right w:val="none" w:sz="0" w:space="0" w:color="auto"/>
          </w:divBdr>
          <w:divsChild>
            <w:div w:id="1789468093">
              <w:marLeft w:val="180"/>
              <w:marRight w:val="0"/>
              <w:marTop w:val="0"/>
              <w:marBottom w:val="0"/>
              <w:divBdr>
                <w:top w:val="none" w:sz="0" w:space="0" w:color="auto"/>
                <w:left w:val="none" w:sz="0" w:space="0" w:color="auto"/>
                <w:bottom w:val="none" w:sz="0" w:space="0" w:color="auto"/>
                <w:right w:val="none" w:sz="0" w:space="0" w:color="auto"/>
              </w:divBdr>
              <w:divsChild>
                <w:div w:id="739447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227465">
          <w:marLeft w:val="0"/>
          <w:marRight w:val="0"/>
          <w:marTop w:val="0"/>
          <w:marBottom w:val="0"/>
          <w:divBdr>
            <w:top w:val="none" w:sz="0" w:space="0" w:color="auto"/>
            <w:left w:val="none" w:sz="0" w:space="0" w:color="auto"/>
            <w:bottom w:val="none" w:sz="0" w:space="0" w:color="auto"/>
            <w:right w:val="none" w:sz="0" w:space="0" w:color="auto"/>
          </w:divBdr>
          <w:divsChild>
            <w:div w:id="52778341">
              <w:marLeft w:val="180"/>
              <w:marRight w:val="0"/>
              <w:marTop w:val="0"/>
              <w:marBottom w:val="0"/>
              <w:divBdr>
                <w:top w:val="none" w:sz="0" w:space="0" w:color="auto"/>
                <w:left w:val="none" w:sz="0" w:space="0" w:color="auto"/>
                <w:bottom w:val="none" w:sz="0" w:space="0" w:color="auto"/>
                <w:right w:val="none" w:sz="0" w:space="0" w:color="auto"/>
              </w:divBdr>
              <w:divsChild>
                <w:div w:id="2111389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309609">
          <w:marLeft w:val="0"/>
          <w:marRight w:val="0"/>
          <w:marTop w:val="0"/>
          <w:marBottom w:val="0"/>
          <w:divBdr>
            <w:top w:val="none" w:sz="0" w:space="0" w:color="auto"/>
            <w:left w:val="none" w:sz="0" w:space="0" w:color="auto"/>
            <w:bottom w:val="none" w:sz="0" w:space="0" w:color="auto"/>
            <w:right w:val="none" w:sz="0" w:space="0" w:color="auto"/>
          </w:divBdr>
          <w:divsChild>
            <w:div w:id="368914678">
              <w:marLeft w:val="180"/>
              <w:marRight w:val="0"/>
              <w:marTop w:val="0"/>
              <w:marBottom w:val="0"/>
              <w:divBdr>
                <w:top w:val="none" w:sz="0" w:space="0" w:color="auto"/>
                <w:left w:val="none" w:sz="0" w:space="0" w:color="auto"/>
                <w:bottom w:val="none" w:sz="0" w:space="0" w:color="auto"/>
                <w:right w:val="none" w:sz="0" w:space="0" w:color="auto"/>
              </w:divBdr>
              <w:divsChild>
                <w:div w:id="1581138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82267">
          <w:marLeft w:val="0"/>
          <w:marRight w:val="0"/>
          <w:marTop w:val="0"/>
          <w:marBottom w:val="0"/>
          <w:divBdr>
            <w:top w:val="none" w:sz="0" w:space="0" w:color="auto"/>
            <w:left w:val="none" w:sz="0" w:space="0" w:color="auto"/>
            <w:bottom w:val="none" w:sz="0" w:space="0" w:color="auto"/>
            <w:right w:val="none" w:sz="0" w:space="0" w:color="auto"/>
          </w:divBdr>
          <w:divsChild>
            <w:div w:id="1155144579">
              <w:marLeft w:val="180"/>
              <w:marRight w:val="0"/>
              <w:marTop w:val="0"/>
              <w:marBottom w:val="0"/>
              <w:divBdr>
                <w:top w:val="none" w:sz="0" w:space="0" w:color="auto"/>
                <w:left w:val="none" w:sz="0" w:space="0" w:color="auto"/>
                <w:bottom w:val="none" w:sz="0" w:space="0" w:color="auto"/>
                <w:right w:val="none" w:sz="0" w:space="0" w:color="auto"/>
              </w:divBdr>
              <w:divsChild>
                <w:div w:id="1713845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665666">
          <w:marLeft w:val="0"/>
          <w:marRight w:val="0"/>
          <w:marTop w:val="0"/>
          <w:marBottom w:val="0"/>
          <w:divBdr>
            <w:top w:val="none" w:sz="0" w:space="0" w:color="auto"/>
            <w:left w:val="none" w:sz="0" w:space="0" w:color="auto"/>
            <w:bottom w:val="none" w:sz="0" w:space="0" w:color="auto"/>
            <w:right w:val="none" w:sz="0" w:space="0" w:color="auto"/>
          </w:divBdr>
          <w:divsChild>
            <w:div w:id="333798009">
              <w:marLeft w:val="180"/>
              <w:marRight w:val="0"/>
              <w:marTop w:val="0"/>
              <w:marBottom w:val="0"/>
              <w:divBdr>
                <w:top w:val="none" w:sz="0" w:space="0" w:color="auto"/>
                <w:left w:val="none" w:sz="0" w:space="0" w:color="auto"/>
                <w:bottom w:val="none" w:sz="0" w:space="0" w:color="auto"/>
                <w:right w:val="none" w:sz="0" w:space="0" w:color="auto"/>
              </w:divBdr>
              <w:divsChild>
                <w:div w:id="1957369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2613471">
          <w:marLeft w:val="0"/>
          <w:marRight w:val="0"/>
          <w:marTop w:val="0"/>
          <w:marBottom w:val="0"/>
          <w:divBdr>
            <w:top w:val="none" w:sz="0" w:space="0" w:color="auto"/>
            <w:left w:val="none" w:sz="0" w:space="0" w:color="auto"/>
            <w:bottom w:val="none" w:sz="0" w:space="0" w:color="auto"/>
            <w:right w:val="none" w:sz="0" w:space="0" w:color="auto"/>
          </w:divBdr>
          <w:divsChild>
            <w:div w:id="1543207084">
              <w:marLeft w:val="180"/>
              <w:marRight w:val="0"/>
              <w:marTop w:val="0"/>
              <w:marBottom w:val="0"/>
              <w:divBdr>
                <w:top w:val="none" w:sz="0" w:space="0" w:color="auto"/>
                <w:left w:val="none" w:sz="0" w:space="0" w:color="auto"/>
                <w:bottom w:val="none" w:sz="0" w:space="0" w:color="auto"/>
                <w:right w:val="none" w:sz="0" w:space="0" w:color="auto"/>
              </w:divBdr>
              <w:divsChild>
                <w:div w:id="2103716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930559">
          <w:marLeft w:val="0"/>
          <w:marRight w:val="0"/>
          <w:marTop w:val="0"/>
          <w:marBottom w:val="0"/>
          <w:divBdr>
            <w:top w:val="none" w:sz="0" w:space="0" w:color="auto"/>
            <w:left w:val="none" w:sz="0" w:space="0" w:color="auto"/>
            <w:bottom w:val="none" w:sz="0" w:space="0" w:color="auto"/>
            <w:right w:val="none" w:sz="0" w:space="0" w:color="auto"/>
          </w:divBdr>
          <w:divsChild>
            <w:div w:id="1852261457">
              <w:marLeft w:val="180"/>
              <w:marRight w:val="0"/>
              <w:marTop w:val="0"/>
              <w:marBottom w:val="0"/>
              <w:divBdr>
                <w:top w:val="none" w:sz="0" w:space="0" w:color="auto"/>
                <w:left w:val="none" w:sz="0" w:space="0" w:color="auto"/>
                <w:bottom w:val="none" w:sz="0" w:space="0" w:color="auto"/>
                <w:right w:val="none" w:sz="0" w:space="0" w:color="auto"/>
              </w:divBdr>
              <w:divsChild>
                <w:div w:id="309947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732487">
          <w:marLeft w:val="0"/>
          <w:marRight w:val="0"/>
          <w:marTop w:val="0"/>
          <w:marBottom w:val="0"/>
          <w:divBdr>
            <w:top w:val="none" w:sz="0" w:space="0" w:color="auto"/>
            <w:left w:val="none" w:sz="0" w:space="0" w:color="auto"/>
            <w:bottom w:val="none" w:sz="0" w:space="0" w:color="auto"/>
            <w:right w:val="none" w:sz="0" w:space="0" w:color="auto"/>
          </w:divBdr>
          <w:divsChild>
            <w:div w:id="922447419">
              <w:marLeft w:val="180"/>
              <w:marRight w:val="0"/>
              <w:marTop w:val="0"/>
              <w:marBottom w:val="0"/>
              <w:divBdr>
                <w:top w:val="none" w:sz="0" w:space="0" w:color="auto"/>
                <w:left w:val="none" w:sz="0" w:space="0" w:color="auto"/>
                <w:bottom w:val="none" w:sz="0" w:space="0" w:color="auto"/>
                <w:right w:val="none" w:sz="0" w:space="0" w:color="auto"/>
              </w:divBdr>
              <w:divsChild>
                <w:div w:id="61830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373224">
          <w:marLeft w:val="0"/>
          <w:marRight w:val="0"/>
          <w:marTop w:val="0"/>
          <w:marBottom w:val="0"/>
          <w:divBdr>
            <w:top w:val="none" w:sz="0" w:space="0" w:color="auto"/>
            <w:left w:val="none" w:sz="0" w:space="0" w:color="auto"/>
            <w:bottom w:val="none" w:sz="0" w:space="0" w:color="auto"/>
            <w:right w:val="none" w:sz="0" w:space="0" w:color="auto"/>
          </w:divBdr>
          <w:divsChild>
            <w:div w:id="456266922">
              <w:marLeft w:val="180"/>
              <w:marRight w:val="0"/>
              <w:marTop w:val="0"/>
              <w:marBottom w:val="0"/>
              <w:divBdr>
                <w:top w:val="none" w:sz="0" w:space="0" w:color="auto"/>
                <w:left w:val="none" w:sz="0" w:space="0" w:color="auto"/>
                <w:bottom w:val="none" w:sz="0" w:space="0" w:color="auto"/>
                <w:right w:val="none" w:sz="0" w:space="0" w:color="auto"/>
              </w:divBdr>
              <w:divsChild>
                <w:div w:id="472605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441726">
          <w:marLeft w:val="0"/>
          <w:marRight w:val="0"/>
          <w:marTop w:val="0"/>
          <w:marBottom w:val="0"/>
          <w:divBdr>
            <w:top w:val="none" w:sz="0" w:space="0" w:color="auto"/>
            <w:left w:val="none" w:sz="0" w:space="0" w:color="auto"/>
            <w:bottom w:val="none" w:sz="0" w:space="0" w:color="auto"/>
            <w:right w:val="none" w:sz="0" w:space="0" w:color="auto"/>
          </w:divBdr>
          <w:divsChild>
            <w:div w:id="1654792898">
              <w:marLeft w:val="180"/>
              <w:marRight w:val="0"/>
              <w:marTop w:val="0"/>
              <w:marBottom w:val="0"/>
              <w:divBdr>
                <w:top w:val="none" w:sz="0" w:space="0" w:color="auto"/>
                <w:left w:val="none" w:sz="0" w:space="0" w:color="auto"/>
                <w:bottom w:val="none" w:sz="0" w:space="0" w:color="auto"/>
                <w:right w:val="none" w:sz="0" w:space="0" w:color="auto"/>
              </w:divBdr>
              <w:divsChild>
                <w:div w:id="2141605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75032">
          <w:marLeft w:val="0"/>
          <w:marRight w:val="0"/>
          <w:marTop w:val="0"/>
          <w:marBottom w:val="0"/>
          <w:divBdr>
            <w:top w:val="none" w:sz="0" w:space="0" w:color="auto"/>
            <w:left w:val="none" w:sz="0" w:space="0" w:color="auto"/>
            <w:bottom w:val="none" w:sz="0" w:space="0" w:color="auto"/>
            <w:right w:val="none" w:sz="0" w:space="0" w:color="auto"/>
          </w:divBdr>
          <w:divsChild>
            <w:div w:id="576747825">
              <w:marLeft w:val="180"/>
              <w:marRight w:val="0"/>
              <w:marTop w:val="0"/>
              <w:marBottom w:val="0"/>
              <w:divBdr>
                <w:top w:val="none" w:sz="0" w:space="0" w:color="auto"/>
                <w:left w:val="none" w:sz="0" w:space="0" w:color="auto"/>
                <w:bottom w:val="none" w:sz="0" w:space="0" w:color="auto"/>
                <w:right w:val="none" w:sz="0" w:space="0" w:color="auto"/>
              </w:divBdr>
              <w:divsChild>
                <w:div w:id="1728213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563756">
          <w:marLeft w:val="0"/>
          <w:marRight w:val="0"/>
          <w:marTop w:val="0"/>
          <w:marBottom w:val="0"/>
          <w:divBdr>
            <w:top w:val="none" w:sz="0" w:space="0" w:color="auto"/>
            <w:left w:val="none" w:sz="0" w:space="0" w:color="auto"/>
            <w:bottom w:val="none" w:sz="0" w:space="0" w:color="auto"/>
            <w:right w:val="none" w:sz="0" w:space="0" w:color="auto"/>
          </w:divBdr>
          <w:divsChild>
            <w:div w:id="1701391854">
              <w:marLeft w:val="180"/>
              <w:marRight w:val="0"/>
              <w:marTop w:val="0"/>
              <w:marBottom w:val="0"/>
              <w:divBdr>
                <w:top w:val="none" w:sz="0" w:space="0" w:color="auto"/>
                <w:left w:val="none" w:sz="0" w:space="0" w:color="auto"/>
                <w:bottom w:val="none" w:sz="0" w:space="0" w:color="auto"/>
                <w:right w:val="none" w:sz="0" w:space="0" w:color="auto"/>
              </w:divBdr>
              <w:divsChild>
                <w:div w:id="1120144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8060434">
          <w:marLeft w:val="0"/>
          <w:marRight w:val="0"/>
          <w:marTop w:val="0"/>
          <w:marBottom w:val="0"/>
          <w:divBdr>
            <w:top w:val="none" w:sz="0" w:space="0" w:color="auto"/>
            <w:left w:val="none" w:sz="0" w:space="0" w:color="auto"/>
            <w:bottom w:val="none" w:sz="0" w:space="0" w:color="auto"/>
            <w:right w:val="none" w:sz="0" w:space="0" w:color="auto"/>
          </w:divBdr>
          <w:divsChild>
            <w:div w:id="639042132">
              <w:marLeft w:val="180"/>
              <w:marRight w:val="0"/>
              <w:marTop w:val="0"/>
              <w:marBottom w:val="0"/>
              <w:divBdr>
                <w:top w:val="none" w:sz="0" w:space="0" w:color="auto"/>
                <w:left w:val="none" w:sz="0" w:space="0" w:color="auto"/>
                <w:bottom w:val="none" w:sz="0" w:space="0" w:color="auto"/>
                <w:right w:val="none" w:sz="0" w:space="0" w:color="auto"/>
              </w:divBdr>
              <w:divsChild>
                <w:div w:id="212620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481043">
          <w:marLeft w:val="0"/>
          <w:marRight w:val="0"/>
          <w:marTop w:val="0"/>
          <w:marBottom w:val="0"/>
          <w:divBdr>
            <w:top w:val="none" w:sz="0" w:space="0" w:color="auto"/>
            <w:left w:val="none" w:sz="0" w:space="0" w:color="auto"/>
            <w:bottom w:val="none" w:sz="0" w:space="0" w:color="auto"/>
            <w:right w:val="none" w:sz="0" w:space="0" w:color="auto"/>
          </w:divBdr>
          <w:divsChild>
            <w:div w:id="1202085634">
              <w:marLeft w:val="180"/>
              <w:marRight w:val="0"/>
              <w:marTop w:val="0"/>
              <w:marBottom w:val="0"/>
              <w:divBdr>
                <w:top w:val="none" w:sz="0" w:space="0" w:color="auto"/>
                <w:left w:val="none" w:sz="0" w:space="0" w:color="auto"/>
                <w:bottom w:val="none" w:sz="0" w:space="0" w:color="auto"/>
                <w:right w:val="none" w:sz="0" w:space="0" w:color="auto"/>
              </w:divBdr>
              <w:divsChild>
                <w:div w:id="1571696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483152">
          <w:marLeft w:val="0"/>
          <w:marRight w:val="0"/>
          <w:marTop w:val="0"/>
          <w:marBottom w:val="0"/>
          <w:divBdr>
            <w:top w:val="none" w:sz="0" w:space="0" w:color="auto"/>
            <w:left w:val="none" w:sz="0" w:space="0" w:color="auto"/>
            <w:bottom w:val="none" w:sz="0" w:space="0" w:color="auto"/>
            <w:right w:val="none" w:sz="0" w:space="0" w:color="auto"/>
          </w:divBdr>
          <w:divsChild>
            <w:div w:id="2140296734">
              <w:marLeft w:val="180"/>
              <w:marRight w:val="0"/>
              <w:marTop w:val="0"/>
              <w:marBottom w:val="0"/>
              <w:divBdr>
                <w:top w:val="none" w:sz="0" w:space="0" w:color="auto"/>
                <w:left w:val="none" w:sz="0" w:space="0" w:color="auto"/>
                <w:bottom w:val="none" w:sz="0" w:space="0" w:color="auto"/>
                <w:right w:val="none" w:sz="0" w:space="0" w:color="auto"/>
              </w:divBdr>
              <w:divsChild>
                <w:div w:id="868495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86358">
          <w:marLeft w:val="0"/>
          <w:marRight w:val="0"/>
          <w:marTop w:val="0"/>
          <w:marBottom w:val="0"/>
          <w:divBdr>
            <w:top w:val="none" w:sz="0" w:space="0" w:color="auto"/>
            <w:left w:val="none" w:sz="0" w:space="0" w:color="auto"/>
            <w:bottom w:val="none" w:sz="0" w:space="0" w:color="auto"/>
            <w:right w:val="none" w:sz="0" w:space="0" w:color="auto"/>
          </w:divBdr>
          <w:divsChild>
            <w:div w:id="2116754421">
              <w:marLeft w:val="180"/>
              <w:marRight w:val="0"/>
              <w:marTop w:val="0"/>
              <w:marBottom w:val="0"/>
              <w:divBdr>
                <w:top w:val="none" w:sz="0" w:space="0" w:color="auto"/>
                <w:left w:val="none" w:sz="0" w:space="0" w:color="auto"/>
                <w:bottom w:val="none" w:sz="0" w:space="0" w:color="auto"/>
                <w:right w:val="none" w:sz="0" w:space="0" w:color="auto"/>
              </w:divBdr>
              <w:divsChild>
                <w:div w:id="2002344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092032">
          <w:marLeft w:val="0"/>
          <w:marRight w:val="0"/>
          <w:marTop w:val="0"/>
          <w:marBottom w:val="0"/>
          <w:divBdr>
            <w:top w:val="none" w:sz="0" w:space="0" w:color="auto"/>
            <w:left w:val="none" w:sz="0" w:space="0" w:color="auto"/>
            <w:bottom w:val="none" w:sz="0" w:space="0" w:color="auto"/>
            <w:right w:val="none" w:sz="0" w:space="0" w:color="auto"/>
          </w:divBdr>
          <w:divsChild>
            <w:div w:id="124741420">
              <w:marLeft w:val="180"/>
              <w:marRight w:val="0"/>
              <w:marTop w:val="0"/>
              <w:marBottom w:val="0"/>
              <w:divBdr>
                <w:top w:val="none" w:sz="0" w:space="0" w:color="auto"/>
                <w:left w:val="none" w:sz="0" w:space="0" w:color="auto"/>
                <w:bottom w:val="none" w:sz="0" w:space="0" w:color="auto"/>
                <w:right w:val="none" w:sz="0" w:space="0" w:color="auto"/>
              </w:divBdr>
              <w:divsChild>
                <w:div w:id="1648708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187304">
          <w:marLeft w:val="0"/>
          <w:marRight w:val="0"/>
          <w:marTop w:val="0"/>
          <w:marBottom w:val="0"/>
          <w:divBdr>
            <w:top w:val="none" w:sz="0" w:space="0" w:color="auto"/>
            <w:left w:val="none" w:sz="0" w:space="0" w:color="auto"/>
            <w:bottom w:val="none" w:sz="0" w:space="0" w:color="auto"/>
            <w:right w:val="none" w:sz="0" w:space="0" w:color="auto"/>
          </w:divBdr>
          <w:divsChild>
            <w:div w:id="614874017">
              <w:marLeft w:val="180"/>
              <w:marRight w:val="0"/>
              <w:marTop w:val="0"/>
              <w:marBottom w:val="0"/>
              <w:divBdr>
                <w:top w:val="none" w:sz="0" w:space="0" w:color="auto"/>
                <w:left w:val="none" w:sz="0" w:space="0" w:color="auto"/>
                <w:bottom w:val="none" w:sz="0" w:space="0" w:color="auto"/>
                <w:right w:val="none" w:sz="0" w:space="0" w:color="auto"/>
              </w:divBdr>
              <w:divsChild>
                <w:div w:id="875964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0470847">
          <w:marLeft w:val="0"/>
          <w:marRight w:val="0"/>
          <w:marTop w:val="0"/>
          <w:marBottom w:val="0"/>
          <w:divBdr>
            <w:top w:val="none" w:sz="0" w:space="0" w:color="auto"/>
            <w:left w:val="none" w:sz="0" w:space="0" w:color="auto"/>
            <w:bottom w:val="none" w:sz="0" w:space="0" w:color="auto"/>
            <w:right w:val="none" w:sz="0" w:space="0" w:color="auto"/>
          </w:divBdr>
          <w:divsChild>
            <w:div w:id="856894399">
              <w:marLeft w:val="180"/>
              <w:marRight w:val="0"/>
              <w:marTop w:val="0"/>
              <w:marBottom w:val="0"/>
              <w:divBdr>
                <w:top w:val="none" w:sz="0" w:space="0" w:color="auto"/>
                <w:left w:val="none" w:sz="0" w:space="0" w:color="auto"/>
                <w:bottom w:val="none" w:sz="0" w:space="0" w:color="auto"/>
                <w:right w:val="none" w:sz="0" w:space="0" w:color="auto"/>
              </w:divBdr>
              <w:divsChild>
                <w:div w:id="238516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917634">
          <w:marLeft w:val="0"/>
          <w:marRight w:val="0"/>
          <w:marTop w:val="0"/>
          <w:marBottom w:val="0"/>
          <w:divBdr>
            <w:top w:val="none" w:sz="0" w:space="0" w:color="auto"/>
            <w:left w:val="none" w:sz="0" w:space="0" w:color="auto"/>
            <w:bottom w:val="none" w:sz="0" w:space="0" w:color="auto"/>
            <w:right w:val="none" w:sz="0" w:space="0" w:color="auto"/>
          </w:divBdr>
          <w:divsChild>
            <w:div w:id="1997614040">
              <w:marLeft w:val="180"/>
              <w:marRight w:val="0"/>
              <w:marTop w:val="0"/>
              <w:marBottom w:val="0"/>
              <w:divBdr>
                <w:top w:val="none" w:sz="0" w:space="0" w:color="auto"/>
                <w:left w:val="none" w:sz="0" w:space="0" w:color="auto"/>
                <w:bottom w:val="none" w:sz="0" w:space="0" w:color="auto"/>
                <w:right w:val="none" w:sz="0" w:space="0" w:color="auto"/>
              </w:divBdr>
              <w:divsChild>
                <w:div w:id="2142918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714332">
          <w:marLeft w:val="0"/>
          <w:marRight w:val="0"/>
          <w:marTop w:val="0"/>
          <w:marBottom w:val="0"/>
          <w:divBdr>
            <w:top w:val="none" w:sz="0" w:space="0" w:color="auto"/>
            <w:left w:val="none" w:sz="0" w:space="0" w:color="auto"/>
            <w:bottom w:val="none" w:sz="0" w:space="0" w:color="auto"/>
            <w:right w:val="none" w:sz="0" w:space="0" w:color="auto"/>
          </w:divBdr>
          <w:divsChild>
            <w:div w:id="1202864307">
              <w:marLeft w:val="180"/>
              <w:marRight w:val="0"/>
              <w:marTop w:val="0"/>
              <w:marBottom w:val="0"/>
              <w:divBdr>
                <w:top w:val="none" w:sz="0" w:space="0" w:color="auto"/>
                <w:left w:val="none" w:sz="0" w:space="0" w:color="auto"/>
                <w:bottom w:val="none" w:sz="0" w:space="0" w:color="auto"/>
                <w:right w:val="none" w:sz="0" w:space="0" w:color="auto"/>
              </w:divBdr>
              <w:divsChild>
                <w:div w:id="279649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107725">
          <w:marLeft w:val="0"/>
          <w:marRight w:val="0"/>
          <w:marTop w:val="0"/>
          <w:marBottom w:val="0"/>
          <w:divBdr>
            <w:top w:val="none" w:sz="0" w:space="0" w:color="auto"/>
            <w:left w:val="none" w:sz="0" w:space="0" w:color="auto"/>
            <w:bottom w:val="none" w:sz="0" w:space="0" w:color="auto"/>
            <w:right w:val="none" w:sz="0" w:space="0" w:color="auto"/>
          </w:divBdr>
          <w:divsChild>
            <w:div w:id="380711131">
              <w:marLeft w:val="180"/>
              <w:marRight w:val="0"/>
              <w:marTop w:val="0"/>
              <w:marBottom w:val="0"/>
              <w:divBdr>
                <w:top w:val="none" w:sz="0" w:space="0" w:color="auto"/>
                <w:left w:val="none" w:sz="0" w:space="0" w:color="auto"/>
                <w:bottom w:val="none" w:sz="0" w:space="0" w:color="auto"/>
                <w:right w:val="none" w:sz="0" w:space="0" w:color="auto"/>
              </w:divBdr>
              <w:divsChild>
                <w:div w:id="1743214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731641">
          <w:marLeft w:val="0"/>
          <w:marRight w:val="0"/>
          <w:marTop w:val="0"/>
          <w:marBottom w:val="0"/>
          <w:divBdr>
            <w:top w:val="none" w:sz="0" w:space="0" w:color="auto"/>
            <w:left w:val="none" w:sz="0" w:space="0" w:color="auto"/>
            <w:bottom w:val="none" w:sz="0" w:space="0" w:color="auto"/>
            <w:right w:val="none" w:sz="0" w:space="0" w:color="auto"/>
          </w:divBdr>
          <w:divsChild>
            <w:div w:id="1417676309">
              <w:marLeft w:val="180"/>
              <w:marRight w:val="0"/>
              <w:marTop w:val="0"/>
              <w:marBottom w:val="0"/>
              <w:divBdr>
                <w:top w:val="none" w:sz="0" w:space="0" w:color="auto"/>
                <w:left w:val="none" w:sz="0" w:space="0" w:color="auto"/>
                <w:bottom w:val="none" w:sz="0" w:space="0" w:color="auto"/>
                <w:right w:val="none" w:sz="0" w:space="0" w:color="auto"/>
              </w:divBdr>
              <w:divsChild>
                <w:div w:id="54397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061229">
          <w:marLeft w:val="0"/>
          <w:marRight w:val="0"/>
          <w:marTop w:val="0"/>
          <w:marBottom w:val="0"/>
          <w:divBdr>
            <w:top w:val="none" w:sz="0" w:space="0" w:color="auto"/>
            <w:left w:val="none" w:sz="0" w:space="0" w:color="auto"/>
            <w:bottom w:val="none" w:sz="0" w:space="0" w:color="auto"/>
            <w:right w:val="none" w:sz="0" w:space="0" w:color="auto"/>
          </w:divBdr>
          <w:divsChild>
            <w:div w:id="953361792">
              <w:marLeft w:val="180"/>
              <w:marRight w:val="0"/>
              <w:marTop w:val="0"/>
              <w:marBottom w:val="0"/>
              <w:divBdr>
                <w:top w:val="none" w:sz="0" w:space="0" w:color="auto"/>
                <w:left w:val="none" w:sz="0" w:space="0" w:color="auto"/>
                <w:bottom w:val="none" w:sz="0" w:space="0" w:color="auto"/>
                <w:right w:val="none" w:sz="0" w:space="0" w:color="auto"/>
              </w:divBdr>
              <w:divsChild>
                <w:div w:id="862402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33207">
          <w:marLeft w:val="0"/>
          <w:marRight w:val="0"/>
          <w:marTop w:val="0"/>
          <w:marBottom w:val="0"/>
          <w:divBdr>
            <w:top w:val="none" w:sz="0" w:space="0" w:color="auto"/>
            <w:left w:val="none" w:sz="0" w:space="0" w:color="auto"/>
            <w:bottom w:val="none" w:sz="0" w:space="0" w:color="auto"/>
            <w:right w:val="none" w:sz="0" w:space="0" w:color="auto"/>
          </w:divBdr>
          <w:divsChild>
            <w:div w:id="652299102">
              <w:marLeft w:val="180"/>
              <w:marRight w:val="0"/>
              <w:marTop w:val="0"/>
              <w:marBottom w:val="0"/>
              <w:divBdr>
                <w:top w:val="none" w:sz="0" w:space="0" w:color="auto"/>
                <w:left w:val="none" w:sz="0" w:space="0" w:color="auto"/>
                <w:bottom w:val="none" w:sz="0" w:space="0" w:color="auto"/>
                <w:right w:val="none" w:sz="0" w:space="0" w:color="auto"/>
              </w:divBdr>
              <w:divsChild>
                <w:div w:id="172308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366703">
          <w:marLeft w:val="0"/>
          <w:marRight w:val="0"/>
          <w:marTop w:val="0"/>
          <w:marBottom w:val="0"/>
          <w:divBdr>
            <w:top w:val="none" w:sz="0" w:space="0" w:color="auto"/>
            <w:left w:val="none" w:sz="0" w:space="0" w:color="auto"/>
            <w:bottom w:val="none" w:sz="0" w:space="0" w:color="auto"/>
            <w:right w:val="none" w:sz="0" w:space="0" w:color="auto"/>
          </w:divBdr>
          <w:divsChild>
            <w:div w:id="1945459957">
              <w:marLeft w:val="180"/>
              <w:marRight w:val="0"/>
              <w:marTop w:val="0"/>
              <w:marBottom w:val="0"/>
              <w:divBdr>
                <w:top w:val="none" w:sz="0" w:space="0" w:color="auto"/>
                <w:left w:val="none" w:sz="0" w:space="0" w:color="auto"/>
                <w:bottom w:val="none" w:sz="0" w:space="0" w:color="auto"/>
                <w:right w:val="none" w:sz="0" w:space="0" w:color="auto"/>
              </w:divBdr>
              <w:divsChild>
                <w:div w:id="77144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0830111">
          <w:marLeft w:val="0"/>
          <w:marRight w:val="0"/>
          <w:marTop w:val="0"/>
          <w:marBottom w:val="0"/>
          <w:divBdr>
            <w:top w:val="none" w:sz="0" w:space="0" w:color="auto"/>
            <w:left w:val="none" w:sz="0" w:space="0" w:color="auto"/>
            <w:bottom w:val="none" w:sz="0" w:space="0" w:color="auto"/>
            <w:right w:val="none" w:sz="0" w:space="0" w:color="auto"/>
          </w:divBdr>
          <w:divsChild>
            <w:div w:id="1914663289">
              <w:marLeft w:val="180"/>
              <w:marRight w:val="0"/>
              <w:marTop w:val="0"/>
              <w:marBottom w:val="0"/>
              <w:divBdr>
                <w:top w:val="none" w:sz="0" w:space="0" w:color="auto"/>
                <w:left w:val="none" w:sz="0" w:space="0" w:color="auto"/>
                <w:bottom w:val="none" w:sz="0" w:space="0" w:color="auto"/>
                <w:right w:val="none" w:sz="0" w:space="0" w:color="auto"/>
              </w:divBdr>
              <w:divsChild>
                <w:div w:id="2040816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56624">
          <w:marLeft w:val="0"/>
          <w:marRight w:val="0"/>
          <w:marTop w:val="0"/>
          <w:marBottom w:val="0"/>
          <w:divBdr>
            <w:top w:val="none" w:sz="0" w:space="0" w:color="auto"/>
            <w:left w:val="none" w:sz="0" w:space="0" w:color="auto"/>
            <w:bottom w:val="none" w:sz="0" w:space="0" w:color="auto"/>
            <w:right w:val="none" w:sz="0" w:space="0" w:color="auto"/>
          </w:divBdr>
          <w:divsChild>
            <w:div w:id="1969821447">
              <w:marLeft w:val="180"/>
              <w:marRight w:val="0"/>
              <w:marTop w:val="0"/>
              <w:marBottom w:val="0"/>
              <w:divBdr>
                <w:top w:val="none" w:sz="0" w:space="0" w:color="auto"/>
                <w:left w:val="none" w:sz="0" w:space="0" w:color="auto"/>
                <w:bottom w:val="none" w:sz="0" w:space="0" w:color="auto"/>
                <w:right w:val="none" w:sz="0" w:space="0" w:color="auto"/>
              </w:divBdr>
              <w:divsChild>
                <w:div w:id="1000620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535315">
          <w:marLeft w:val="0"/>
          <w:marRight w:val="0"/>
          <w:marTop w:val="0"/>
          <w:marBottom w:val="0"/>
          <w:divBdr>
            <w:top w:val="none" w:sz="0" w:space="0" w:color="auto"/>
            <w:left w:val="none" w:sz="0" w:space="0" w:color="auto"/>
            <w:bottom w:val="none" w:sz="0" w:space="0" w:color="auto"/>
            <w:right w:val="none" w:sz="0" w:space="0" w:color="auto"/>
          </w:divBdr>
          <w:divsChild>
            <w:div w:id="1871184278">
              <w:marLeft w:val="180"/>
              <w:marRight w:val="0"/>
              <w:marTop w:val="0"/>
              <w:marBottom w:val="0"/>
              <w:divBdr>
                <w:top w:val="none" w:sz="0" w:space="0" w:color="auto"/>
                <w:left w:val="none" w:sz="0" w:space="0" w:color="auto"/>
                <w:bottom w:val="none" w:sz="0" w:space="0" w:color="auto"/>
                <w:right w:val="none" w:sz="0" w:space="0" w:color="auto"/>
              </w:divBdr>
              <w:divsChild>
                <w:div w:id="941260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263315">
          <w:marLeft w:val="0"/>
          <w:marRight w:val="0"/>
          <w:marTop w:val="0"/>
          <w:marBottom w:val="0"/>
          <w:divBdr>
            <w:top w:val="none" w:sz="0" w:space="0" w:color="auto"/>
            <w:left w:val="none" w:sz="0" w:space="0" w:color="auto"/>
            <w:bottom w:val="none" w:sz="0" w:space="0" w:color="auto"/>
            <w:right w:val="none" w:sz="0" w:space="0" w:color="auto"/>
          </w:divBdr>
          <w:divsChild>
            <w:div w:id="215967928">
              <w:marLeft w:val="180"/>
              <w:marRight w:val="0"/>
              <w:marTop w:val="0"/>
              <w:marBottom w:val="0"/>
              <w:divBdr>
                <w:top w:val="none" w:sz="0" w:space="0" w:color="auto"/>
                <w:left w:val="none" w:sz="0" w:space="0" w:color="auto"/>
                <w:bottom w:val="none" w:sz="0" w:space="0" w:color="auto"/>
                <w:right w:val="none" w:sz="0" w:space="0" w:color="auto"/>
              </w:divBdr>
              <w:divsChild>
                <w:div w:id="737022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523018">
          <w:marLeft w:val="0"/>
          <w:marRight w:val="0"/>
          <w:marTop w:val="0"/>
          <w:marBottom w:val="0"/>
          <w:divBdr>
            <w:top w:val="none" w:sz="0" w:space="0" w:color="auto"/>
            <w:left w:val="none" w:sz="0" w:space="0" w:color="auto"/>
            <w:bottom w:val="none" w:sz="0" w:space="0" w:color="auto"/>
            <w:right w:val="none" w:sz="0" w:space="0" w:color="auto"/>
          </w:divBdr>
          <w:divsChild>
            <w:div w:id="358510117">
              <w:marLeft w:val="180"/>
              <w:marRight w:val="0"/>
              <w:marTop w:val="0"/>
              <w:marBottom w:val="0"/>
              <w:divBdr>
                <w:top w:val="none" w:sz="0" w:space="0" w:color="auto"/>
                <w:left w:val="none" w:sz="0" w:space="0" w:color="auto"/>
                <w:bottom w:val="none" w:sz="0" w:space="0" w:color="auto"/>
                <w:right w:val="none" w:sz="0" w:space="0" w:color="auto"/>
              </w:divBdr>
              <w:divsChild>
                <w:div w:id="219168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5510848">
          <w:marLeft w:val="0"/>
          <w:marRight w:val="0"/>
          <w:marTop w:val="0"/>
          <w:marBottom w:val="0"/>
          <w:divBdr>
            <w:top w:val="none" w:sz="0" w:space="0" w:color="auto"/>
            <w:left w:val="none" w:sz="0" w:space="0" w:color="auto"/>
            <w:bottom w:val="none" w:sz="0" w:space="0" w:color="auto"/>
            <w:right w:val="none" w:sz="0" w:space="0" w:color="auto"/>
          </w:divBdr>
          <w:divsChild>
            <w:div w:id="1109202897">
              <w:marLeft w:val="180"/>
              <w:marRight w:val="0"/>
              <w:marTop w:val="0"/>
              <w:marBottom w:val="0"/>
              <w:divBdr>
                <w:top w:val="none" w:sz="0" w:space="0" w:color="auto"/>
                <w:left w:val="none" w:sz="0" w:space="0" w:color="auto"/>
                <w:bottom w:val="none" w:sz="0" w:space="0" w:color="auto"/>
                <w:right w:val="none" w:sz="0" w:space="0" w:color="auto"/>
              </w:divBdr>
              <w:divsChild>
                <w:div w:id="1508713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593145">
          <w:marLeft w:val="0"/>
          <w:marRight w:val="0"/>
          <w:marTop w:val="0"/>
          <w:marBottom w:val="0"/>
          <w:divBdr>
            <w:top w:val="none" w:sz="0" w:space="0" w:color="auto"/>
            <w:left w:val="none" w:sz="0" w:space="0" w:color="auto"/>
            <w:bottom w:val="none" w:sz="0" w:space="0" w:color="auto"/>
            <w:right w:val="none" w:sz="0" w:space="0" w:color="auto"/>
          </w:divBdr>
          <w:divsChild>
            <w:div w:id="1286544458">
              <w:marLeft w:val="180"/>
              <w:marRight w:val="0"/>
              <w:marTop w:val="0"/>
              <w:marBottom w:val="0"/>
              <w:divBdr>
                <w:top w:val="none" w:sz="0" w:space="0" w:color="auto"/>
                <w:left w:val="none" w:sz="0" w:space="0" w:color="auto"/>
                <w:bottom w:val="none" w:sz="0" w:space="0" w:color="auto"/>
                <w:right w:val="none" w:sz="0" w:space="0" w:color="auto"/>
              </w:divBdr>
              <w:divsChild>
                <w:div w:id="1859083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053642">
          <w:marLeft w:val="0"/>
          <w:marRight w:val="0"/>
          <w:marTop w:val="0"/>
          <w:marBottom w:val="0"/>
          <w:divBdr>
            <w:top w:val="none" w:sz="0" w:space="0" w:color="auto"/>
            <w:left w:val="none" w:sz="0" w:space="0" w:color="auto"/>
            <w:bottom w:val="none" w:sz="0" w:space="0" w:color="auto"/>
            <w:right w:val="none" w:sz="0" w:space="0" w:color="auto"/>
          </w:divBdr>
          <w:divsChild>
            <w:div w:id="228272788">
              <w:marLeft w:val="180"/>
              <w:marRight w:val="0"/>
              <w:marTop w:val="0"/>
              <w:marBottom w:val="0"/>
              <w:divBdr>
                <w:top w:val="none" w:sz="0" w:space="0" w:color="auto"/>
                <w:left w:val="none" w:sz="0" w:space="0" w:color="auto"/>
                <w:bottom w:val="none" w:sz="0" w:space="0" w:color="auto"/>
                <w:right w:val="none" w:sz="0" w:space="0" w:color="auto"/>
              </w:divBdr>
              <w:divsChild>
                <w:div w:id="85663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895438">
          <w:marLeft w:val="0"/>
          <w:marRight w:val="0"/>
          <w:marTop w:val="0"/>
          <w:marBottom w:val="0"/>
          <w:divBdr>
            <w:top w:val="none" w:sz="0" w:space="0" w:color="auto"/>
            <w:left w:val="none" w:sz="0" w:space="0" w:color="auto"/>
            <w:bottom w:val="none" w:sz="0" w:space="0" w:color="auto"/>
            <w:right w:val="none" w:sz="0" w:space="0" w:color="auto"/>
          </w:divBdr>
          <w:divsChild>
            <w:div w:id="201207748">
              <w:marLeft w:val="180"/>
              <w:marRight w:val="0"/>
              <w:marTop w:val="0"/>
              <w:marBottom w:val="0"/>
              <w:divBdr>
                <w:top w:val="none" w:sz="0" w:space="0" w:color="auto"/>
                <w:left w:val="none" w:sz="0" w:space="0" w:color="auto"/>
                <w:bottom w:val="none" w:sz="0" w:space="0" w:color="auto"/>
                <w:right w:val="none" w:sz="0" w:space="0" w:color="auto"/>
              </w:divBdr>
              <w:divsChild>
                <w:div w:id="2091461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860147">
          <w:marLeft w:val="0"/>
          <w:marRight w:val="0"/>
          <w:marTop w:val="0"/>
          <w:marBottom w:val="0"/>
          <w:divBdr>
            <w:top w:val="none" w:sz="0" w:space="0" w:color="auto"/>
            <w:left w:val="none" w:sz="0" w:space="0" w:color="auto"/>
            <w:bottom w:val="none" w:sz="0" w:space="0" w:color="auto"/>
            <w:right w:val="none" w:sz="0" w:space="0" w:color="auto"/>
          </w:divBdr>
          <w:divsChild>
            <w:div w:id="517472922">
              <w:marLeft w:val="180"/>
              <w:marRight w:val="0"/>
              <w:marTop w:val="0"/>
              <w:marBottom w:val="0"/>
              <w:divBdr>
                <w:top w:val="none" w:sz="0" w:space="0" w:color="auto"/>
                <w:left w:val="none" w:sz="0" w:space="0" w:color="auto"/>
                <w:bottom w:val="none" w:sz="0" w:space="0" w:color="auto"/>
                <w:right w:val="none" w:sz="0" w:space="0" w:color="auto"/>
              </w:divBdr>
              <w:divsChild>
                <w:div w:id="220020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350507">
          <w:marLeft w:val="0"/>
          <w:marRight w:val="0"/>
          <w:marTop w:val="0"/>
          <w:marBottom w:val="0"/>
          <w:divBdr>
            <w:top w:val="none" w:sz="0" w:space="0" w:color="auto"/>
            <w:left w:val="none" w:sz="0" w:space="0" w:color="auto"/>
            <w:bottom w:val="none" w:sz="0" w:space="0" w:color="auto"/>
            <w:right w:val="none" w:sz="0" w:space="0" w:color="auto"/>
          </w:divBdr>
          <w:divsChild>
            <w:div w:id="2050492520">
              <w:marLeft w:val="180"/>
              <w:marRight w:val="0"/>
              <w:marTop w:val="0"/>
              <w:marBottom w:val="0"/>
              <w:divBdr>
                <w:top w:val="none" w:sz="0" w:space="0" w:color="auto"/>
                <w:left w:val="none" w:sz="0" w:space="0" w:color="auto"/>
                <w:bottom w:val="none" w:sz="0" w:space="0" w:color="auto"/>
                <w:right w:val="none" w:sz="0" w:space="0" w:color="auto"/>
              </w:divBdr>
              <w:divsChild>
                <w:div w:id="683942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824257">
          <w:marLeft w:val="0"/>
          <w:marRight w:val="0"/>
          <w:marTop w:val="0"/>
          <w:marBottom w:val="0"/>
          <w:divBdr>
            <w:top w:val="none" w:sz="0" w:space="0" w:color="auto"/>
            <w:left w:val="none" w:sz="0" w:space="0" w:color="auto"/>
            <w:bottom w:val="none" w:sz="0" w:space="0" w:color="auto"/>
            <w:right w:val="none" w:sz="0" w:space="0" w:color="auto"/>
          </w:divBdr>
          <w:divsChild>
            <w:div w:id="1924532514">
              <w:marLeft w:val="180"/>
              <w:marRight w:val="0"/>
              <w:marTop w:val="0"/>
              <w:marBottom w:val="0"/>
              <w:divBdr>
                <w:top w:val="none" w:sz="0" w:space="0" w:color="auto"/>
                <w:left w:val="none" w:sz="0" w:space="0" w:color="auto"/>
                <w:bottom w:val="none" w:sz="0" w:space="0" w:color="auto"/>
                <w:right w:val="none" w:sz="0" w:space="0" w:color="auto"/>
              </w:divBdr>
              <w:divsChild>
                <w:div w:id="720251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996257">
          <w:marLeft w:val="0"/>
          <w:marRight w:val="0"/>
          <w:marTop w:val="0"/>
          <w:marBottom w:val="0"/>
          <w:divBdr>
            <w:top w:val="none" w:sz="0" w:space="0" w:color="auto"/>
            <w:left w:val="none" w:sz="0" w:space="0" w:color="auto"/>
            <w:bottom w:val="none" w:sz="0" w:space="0" w:color="auto"/>
            <w:right w:val="none" w:sz="0" w:space="0" w:color="auto"/>
          </w:divBdr>
          <w:divsChild>
            <w:div w:id="1651135413">
              <w:marLeft w:val="180"/>
              <w:marRight w:val="0"/>
              <w:marTop w:val="0"/>
              <w:marBottom w:val="0"/>
              <w:divBdr>
                <w:top w:val="none" w:sz="0" w:space="0" w:color="auto"/>
                <w:left w:val="none" w:sz="0" w:space="0" w:color="auto"/>
                <w:bottom w:val="none" w:sz="0" w:space="0" w:color="auto"/>
                <w:right w:val="none" w:sz="0" w:space="0" w:color="auto"/>
              </w:divBdr>
              <w:divsChild>
                <w:div w:id="1717318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6945170">
          <w:marLeft w:val="0"/>
          <w:marRight w:val="0"/>
          <w:marTop w:val="0"/>
          <w:marBottom w:val="0"/>
          <w:divBdr>
            <w:top w:val="none" w:sz="0" w:space="0" w:color="auto"/>
            <w:left w:val="none" w:sz="0" w:space="0" w:color="auto"/>
            <w:bottom w:val="none" w:sz="0" w:space="0" w:color="auto"/>
            <w:right w:val="none" w:sz="0" w:space="0" w:color="auto"/>
          </w:divBdr>
          <w:divsChild>
            <w:div w:id="1147016217">
              <w:marLeft w:val="180"/>
              <w:marRight w:val="0"/>
              <w:marTop w:val="0"/>
              <w:marBottom w:val="0"/>
              <w:divBdr>
                <w:top w:val="none" w:sz="0" w:space="0" w:color="auto"/>
                <w:left w:val="none" w:sz="0" w:space="0" w:color="auto"/>
                <w:bottom w:val="none" w:sz="0" w:space="0" w:color="auto"/>
                <w:right w:val="none" w:sz="0" w:space="0" w:color="auto"/>
              </w:divBdr>
              <w:divsChild>
                <w:div w:id="647900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6273653">
          <w:marLeft w:val="0"/>
          <w:marRight w:val="0"/>
          <w:marTop w:val="0"/>
          <w:marBottom w:val="0"/>
          <w:divBdr>
            <w:top w:val="none" w:sz="0" w:space="0" w:color="auto"/>
            <w:left w:val="none" w:sz="0" w:space="0" w:color="auto"/>
            <w:bottom w:val="none" w:sz="0" w:space="0" w:color="auto"/>
            <w:right w:val="none" w:sz="0" w:space="0" w:color="auto"/>
          </w:divBdr>
          <w:divsChild>
            <w:div w:id="298920964">
              <w:marLeft w:val="180"/>
              <w:marRight w:val="0"/>
              <w:marTop w:val="0"/>
              <w:marBottom w:val="0"/>
              <w:divBdr>
                <w:top w:val="none" w:sz="0" w:space="0" w:color="auto"/>
                <w:left w:val="none" w:sz="0" w:space="0" w:color="auto"/>
                <w:bottom w:val="none" w:sz="0" w:space="0" w:color="auto"/>
                <w:right w:val="none" w:sz="0" w:space="0" w:color="auto"/>
              </w:divBdr>
              <w:divsChild>
                <w:div w:id="1815636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476258">
          <w:marLeft w:val="0"/>
          <w:marRight w:val="0"/>
          <w:marTop w:val="0"/>
          <w:marBottom w:val="0"/>
          <w:divBdr>
            <w:top w:val="none" w:sz="0" w:space="0" w:color="auto"/>
            <w:left w:val="none" w:sz="0" w:space="0" w:color="auto"/>
            <w:bottom w:val="none" w:sz="0" w:space="0" w:color="auto"/>
            <w:right w:val="none" w:sz="0" w:space="0" w:color="auto"/>
          </w:divBdr>
          <w:divsChild>
            <w:div w:id="928735393">
              <w:marLeft w:val="180"/>
              <w:marRight w:val="0"/>
              <w:marTop w:val="0"/>
              <w:marBottom w:val="0"/>
              <w:divBdr>
                <w:top w:val="none" w:sz="0" w:space="0" w:color="auto"/>
                <w:left w:val="none" w:sz="0" w:space="0" w:color="auto"/>
                <w:bottom w:val="none" w:sz="0" w:space="0" w:color="auto"/>
                <w:right w:val="none" w:sz="0" w:space="0" w:color="auto"/>
              </w:divBdr>
              <w:divsChild>
                <w:div w:id="734472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545792">
          <w:marLeft w:val="0"/>
          <w:marRight w:val="0"/>
          <w:marTop w:val="0"/>
          <w:marBottom w:val="0"/>
          <w:divBdr>
            <w:top w:val="none" w:sz="0" w:space="0" w:color="auto"/>
            <w:left w:val="none" w:sz="0" w:space="0" w:color="auto"/>
            <w:bottom w:val="none" w:sz="0" w:space="0" w:color="auto"/>
            <w:right w:val="none" w:sz="0" w:space="0" w:color="auto"/>
          </w:divBdr>
          <w:divsChild>
            <w:div w:id="1089694599">
              <w:marLeft w:val="180"/>
              <w:marRight w:val="0"/>
              <w:marTop w:val="0"/>
              <w:marBottom w:val="0"/>
              <w:divBdr>
                <w:top w:val="none" w:sz="0" w:space="0" w:color="auto"/>
                <w:left w:val="none" w:sz="0" w:space="0" w:color="auto"/>
                <w:bottom w:val="none" w:sz="0" w:space="0" w:color="auto"/>
                <w:right w:val="none" w:sz="0" w:space="0" w:color="auto"/>
              </w:divBdr>
              <w:divsChild>
                <w:div w:id="1518958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018062">
          <w:marLeft w:val="0"/>
          <w:marRight w:val="0"/>
          <w:marTop w:val="0"/>
          <w:marBottom w:val="0"/>
          <w:divBdr>
            <w:top w:val="none" w:sz="0" w:space="0" w:color="auto"/>
            <w:left w:val="none" w:sz="0" w:space="0" w:color="auto"/>
            <w:bottom w:val="none" w:sz="0" w:space="0" w:color="auto"/>
            <w:right w:val="none" w:sz="0" w:space="0" w:color="auto"/>
          </w:divBdr>
          <w:divsChild>
            <w:div w:id="244606488">
              <w:marLeft w:val="180"/>
              <w:marRight w:val="0"/>
              <w:marTop w:val="0"/>
              <w:marBottom w:val="0"/>
              <w:divBdr>
                <w:top w:val="none" w:sz="0" w:space="0" w:color="auto"/>
                <w:left w:val="none" w:sz="0" w:space="0" w:color="auto"/>
                <w:bottom w:val="none" w:sz="0" w:space="0" w:color="auto"/>
                <w:right w:val="none" w:sz="0" w:space="0" w:color="auto"/>
              </w:divBdr>
              <w:divsChild>
                <w:div w:id="493227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477303">
          <w:marLeft w:val="0"/>
          <w:marRight w:val="0"/>
          <w:marTop w:val="0"/>
          <w:marBottom w:val="0"/>
          <w:divBdr>
            <w:top w:val="none" w:sz="0" w:space="0" w:color="auto"/>
            <w:left w:val="none" w:sz="0" w:space="0" w:color="auto"/>
            <w:bottom w:val="none" w:sz="0" w:space="0" w:color="auto"/>
            <w:right w:val="none" w:sz="0" w:space="0" w:color="auto"/>
          </w:divBdr>
          <w:divsChild>
            <w:div w:id="2137748835">
              <w:marLeft w:val="180"/>
              <w:marRight w:val="0"/>
              <w:marTop w:val="0"/>
              <w:marBottom w:val="0"/>
              <w:divBdr>
                <w:top w:val="none" w:sz="0" w:space="0" w:color="auto"/>
                <w:left w:val="none" w:sz="0" w:space="0" w:color="auto"/>
                <w:bottom w:val="none" w:sz="0" w:space="0" w:color="auto"/>
                <w:right w:val="none" w:sz="0" w:space="0" w:color="auto"/>
              </w:divBdr>
              <w:divsChild>
                <w:div w:id="680207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846436">
          <w:marLeft w:val="0"/>
          <w:marRight w:val="0"/>
          <w:marTop w:val="0"/>
          <w:marBottom w:val="0"/>
          <w:divBdr>
            <w:top w:val="none" w:sz="0" w:space="0" w:color="auto"/>
            <w:left w:val="none" w:sz="0" w:space="0" w:color="auto"/>
            <w:bottom w:val="none" w:sz="0" w:space="0" w:color="auto"/>
            <w:right w:val="none" w:sz="0" w:space="0" w:color="auto"/>
          </w:divBdr>
          <w:divsChild>
            <w:div w:id="689454798">
              <w:marLeft w:val="180"/>
              <w:marRight w:val="0"/>
              <w:marTop w:val="0"/>
              <w:marBottom w:val="0"/>
              <w:divBdr>
                <w:top w:val="none" w:sz="0" w:space="0" w:color="auto"/>
                <w:left w:val="none" w:sz="0" w:space="0" w:color="auto"/>
                <w:bottom w:val="none" w:sz="0" w:space="0" w:color="auto"/>
                <w:right w:val="none" w:sz="0" w:space="0" w:color="auto"/>
              </w:divBdr>
              <w:divsChild>
                <w:div w:id="1607031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459112">
          <w:marLeft w:val="0"/>
          <w:marRight w:val="0"/>
          <w:marTop w:val="0"/>
          <w:marBottom w:val="0"/>
          <w:divBdr>
            <w:top w:val="none" w:sz="0" w:space="0" w:color="auto"/>
            <w:left w:val="none" w:sz="0" w:space="0" w:color="auto"/>
            <w:bottom w:val="none" w:sz="0" w:space="0" w:color="auto"/>
            <w:right w:val="none" w:sz="0" w:space="0" w:color="auto"/>
          </w:divBdr>
          <w:divsChild>
            <w:div w:id="360739418">
              <w:marLeft w:val="180"/>
              <w:marRight w:val="0"/>
              <w:marTop w:val="0"/>
              <w:marBottom w:val="0"/>
              <w:divBdr>
                <w:top w:val="none" w:sz="0" w:space="0" w:color="auto"/>
                <w:left w:val="none" w:sz="0" w:space="0" w:color="auto"/>
                <w:bottom w:val="none" w:sz="0" w:space="0" w:color="auto"/>
                <w:right w:val="none" w:sz="0" w:space="0" w:color="auto"/>
              </w:divBdr>
              <w:divsChild>
                <w:div w:id="1327393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038674">
          <w:marLeft w:val="0"/>
          <w:marRight w:val="0"/>
          <w:marTop w:val="0"/>
          <w:marBottom w:val="0"/>
          <w:divBdr>
            <w:top w:val="none" w:sz="0" w:space="0" w:color="auto"/>
            <w:left w:val="none" w:sz="0" w:space="0" w:color="auto"/>
            <w:bottom w:val="none" w:sz="0" w:space="0" w:color="auto"/>
            <w:right w:val="none" w:sz="0" w:space="0" w:color="auto"/>
          </w:divBdr>
          <w:divsChild>
            <w:div w:id="930045040">
              <w:marLeft w:val="180"/>
              <w:marRight w:val="0"/>
              <w:marTop w:val="0"/>
              <w:marBottom w:val="0"/>
              <w:divBdr>
                <w:top w:val="none" w:sz="0" w:space="0" w:color="auto"/>
                <w:left w:val="none" w:sz="0" w:space="0" w:color="auto"/>
                <w:bottom w:val="none" w:sz="0" w:space="0" w:color="auto"/>
                <w:right w:val="none" w:sz="0" w:space="0" w:color="auto"/>
              </w:divBdr>
              <w:divsChild>
                <w:div w:id="56712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195404">
          <w:marLeft w:val="0"/>
          <w:marRight w:val="0"/>
          <w:marTop w:val="0"/>
          <w:marBottom w:val="0"/>
          <w:divBdr>
            <w:top w:val="none" w:sz="0" w:space="0" w:color="auto"/>
            <w:left w:val="none" w:sz="0" w:space="0" w:color="auto"/>
            <w:bottom w:val="none" w:sz="0" w:space="0" w:color="auto"/>
            <w:right w:val="none" w:sz="0" w:space="0" w:color="auto"/>
          </w:divBdr>
          <w:divsChild>
            <w:div w:id="315962980">
              <w:marLeft w:val="180"/>
              <w:marRight w:val="0"/>
              <w:marTop w:val="0"/>
              <w:marBottom w:val="0"/>
              <w:divBdr>
                <w:top w:val="none" w:sz="0" w:space="0" w:color="auto"/>
                <w:left w:val="none" w:sz="0" w:space="0" w:color="auto"/>
                <w:bottom w:val="none" w:sz="0" w:space="0" w:color="auto"/>
                <w:right w:val="none" w:sz="0" w:space="0" w:color="auto"/>
              </w:divBdr>
              <w:divsChild>
                <w:div w:id="1287859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083998">
          <w:marLeft w:val="0"/>
          <w:marRight w:val="0"/>
          <w:marTop w:val="0"/>
          <w:marBottom w:val="0"/>
          <w:divBdr>
            <w:top w:val="none" w:sz="0" w:space="0" w:color="auto"/>
            <w:left w:val="none" w:sz="0" w:space="0" w:color="auto"/>
            <w:bottom w:val="none" w:sz="0" w:space="0" w:color="auto"/>
            <w:right w:val="none" w:sz="0" w:space="0" w:color="auto"/>
          </w:divBdr>
          <w:divsChild>
            <w:div w:id="760027972">
              <w:marLeft w:val="180"/>
              <w:marRight w:val="0"/>
              <w:marTop w:val="0"/>
              <w:marBottom w:val="0"/>
              <w:divBdr>
                <w:top w:val="none" w:sz="0" w:space="0" w:color="auto"/>
                <w:left w:val="none" w:sz="0" w:space="0" w:color="auto"/>
                <w:bottom w:val="none" w:sz="0" w:space="0" w:color="auto"/>
                <w:right w:val="none" w:sz="0" w:space="0" w:color="auto"/>
              </w:divBdr>
              <w:divsChild>
                <w:div w:id="388577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898855">
          <w:marLeft w:val="0"/>
          <w:marRight w:val="0"/>
          <w:marTop w:val="0"/>
          <w:marBottom w:val="0"/>
          <w:divBdr>
            <w:top w:val="none" w:sz="0" w:space="0" w:color="auto"/>
            <w:left w:val="none" w:sz="0" w:space="0" w:color="auto"/>
            <w:bottom w:val="none" w:sz="0" w:space="0" w:color="auto"/>
            <w:right w:val="none" w:sz="0" w:space="0" w:color="auto"/>
          </w:divBdr>
          <w:divsChild>
            <w:div w:id="1826701256">
              <w:marLeft w:val="180"/>
              <w:marRight w:val="0"/>
              <w:marTop w:val="0"/>
              <w:marBottom w:val="0"/>
              <w:divBdr>
                <w:top w:val="none" w:sz="0" w:space="0" w:color="auto"/>
                <w:left w:val="none" w:sz="0" w:space="0" w:color="auto"/>
                <w:bottom w:val="none" w:sz="0" w:space="0" w:color="auto"/>
                <w:right w:val="none" w:sz="0" w:space="0" w:color="auto"/>
              </w:divBdr>
              <w:divsChild>
                <w:div w:id="1180848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482553">
          <w:marLeft w:val="0"/>
          <w:marRight w:val="0"/>
          <w:marTop w:val="0"/>
          <w:marBottom w:val="0"/>
          <w:divBdr>
            <w:top w:val="none" w:sz="0" w:space="0" w:color="auto"/>
            <w:left w:val="none" w:sz="0" w:space="0" w:color="auto"/>
            <w:bottom w:val="none" w:sz="0" w:space="0" w:color="auto"/>
            <w:right w:val="none" w:sz="0" w:space="0" w:color="auto"/>
          </w:divBdr>
          <w:divsChild>
            <w:div w:id="80613385">
              <w:marLeft w:val="180"/>
              <w:marRight w:val="0"/>
              <w:marTop w:val="0"/>
              <w:marBottom w:val="0"/>
              <w:divBdr>
                <w:top w:val="none" w:sz="0" w:space="0" w:color="auto"/>
                <w:left w:val="none" w:sz="0" w:space="0" w:color="auto"/>
                <w:bottom w:val="none" w:sz="0" w:space="0" w:color="auto"/>
                <w:right w:val="none" w:sz="0" w:space="0" w:color="auto"/>
              </w:divBdr>
              <w:divsChild>
                <w:div w:id="518739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8246183">
          <w:marLeft w:val="0"/>
          <w:marRight w:val="0"/>
          <w:marTop w:val="0"/>
          <w:marBottom w:val="0"/>
          <w:divBdr>
            <w:top w:val="none" w:sz="0" w:space="0" w:color="auto"/>
            <w:left w:val="none" w:sz="0" w:space="0" w:color="auto"/>
            <w:bottom w:val="none" w:sz="0" w:space="0" w:color="auto"/>
            <w:right w:val="none" w:sz="0" w:space="0" w:color="auto"/>
          </w:divBdr>
          <w:divsChild>
            <w:div w:id="382405623">
              <w:marLeft w:val="180"/>
              <w:marRight w:val="0"/>
              <w:marTop w:val="0"/>
              <w:marBottom w:val="0"/>
              <w:divBdr>
                <w:top w:val="none" w:sz="0" w:space="0" w:color="auto"/>
                <w:left w:val="none" w:sz="0" w:space="0" w:color="auto"/>
                <w:bottom w:val="none" w:sz="0" w:space="0" w:color="auto"/>
                <w:right w:val="none" w:sz="0" w:space="0" w:color="auto"/>
              </w:divBdr>
              <w:divsChild>
                <w:div w:id="2133788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153932">
          <w:marLeft w:val="0"/>
          <w:marRight w:val="0"/>
          <w:marTop w:val="0"/>
          <w:marBottom w:val="0"/>
          <w:divBdr>
            <w:top w:val="none" w:sz="0" w:space="0" w:color="auto"/>
            <w:left w:val="none" w:sz="0" w:space="0" w:color="auto"/>
            <w:bottom w:val="none" w:sz="0" w:space="0" w:color="auto"/>
            <w:right w:val="none" w:sz="0" w:space="0" w:color="auto"/>
          </w:divBdr>
          <w:divsChild>
            <w:div w:id="1006640042">
              <w:marLeft w:val="180"/>
              <w:marRight w:val="0"/>
              <w:marTop w:val="0"/>
              <w:marBottom w:val="0"/>
              <w:divBdr>
                <w:top w:val="none" w:sz="0" w:space="0" w:color="auto"/>
                <w:left w:val="none" w:sz="0" w:space="0" w:color="auto"/>
                <w:bottom w:val="none" w:sz="0" w:space="0" w:color="auto"/>
                <w:right w:val="none" w:sz="0" w:space="0" w:color="auto"/>
              </w:divBdr>
              <w:divsChild>
                <w:div w:id="25102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174559">
          <w:marLeft w:val="0"/>
          <w:marRight w:val="0"/>
          <w:marTop w:val="0"/>
          <w:marBottom w:val="0"/>
          <w:divBdr>
            <w:top w:val="none" w:sz="0" w:space="0" w:color="auto"/>
            <w:left w:val="none" w:sz="0" w:space="0" w:color="auto"/>
            <w:bottom w:val="none" w:sz="0" w:space="0" w:color="auto"/>
            <w:right w:val="none" w:sz="0" w:space="0" w:color="auto"/>
          </w:divBdr>
          <w:divsChild>
            <w:div w:id="227347904">
              <w:marLeft w:val="180"/>
              <w:marRight w:val="0"/>
              <w:marTop w:val="0"/>
              <w:marBottom w:val="0"/>
              <w:divBdr>
                <w:top w:val="none" w:sz="0" w:space="0" w:color="auto"/>
                <w:left w:val="none" w:sz="0" w:space="0" w:color="auto"/>
                <w:bottom w:val="none" w:sz="0" w:space="0" w:color="auto"/>
                <w:right w:val="none" w:sz="0" w:space="0" w:color="auto"/>
              </w:divBdr>
              <w:divsChild>
                <w:div w:id="1288662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477020">
          <w:marLeft w:val="0"/>
          <w:marRight w:val="0"/>
          <w:marTop w:val="0"/>
          <w:marBottom w:val="0"/>
          <w:divBdr>
            <w:top w:val="none" w:sz="0" w:space="0" w:color="auto"/>
            <w:left w:val="none" w:sz="0" w:space="0" w:color="auto"/>
            <w:bottom w:val="none" w:sz="0" w:space="0" w:color="auto"/>
            <w:right w:val="none" w:sz="0" w:space="0" w:color="auto"/>
          </w:divBdr>
          <w:divsChild>
            <w:div w:id="1810395951">
              <w:marLeft w:val="180"/>
              <w:marRight w:val="0"/>
              <w:marTop w:val="0"/>
              <w:marBottom w:val="0"/>
              <w:divBdr>
                <w:top w:val="none" w:sz="0" w:space="0" w:color="auto"/>
                <w:left w:val="none" w:sz="0" w:space="0" w:color="auto"/>
                <w:bottom w:val="none" w:sz="0" w:space="0" w:color="auto"/>
                <w:right w:val="none" w:sz="0" w:space="0" w:color="auto"/>
              </w:divBdr>
              <w:divsChild>
                <w:div w:id="1094013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389767">
          <w:marLeft w:val="0"/>
          <w:marRight w:val="0"/>
          <w:marTop w:val="0"/>
          <w:marBottom w:val="0"/>
          <w:divBdr>
            <w:top w:val="none" w:sz="0" w:space="0" w:color="auto"/>
            <w:left w:val="none" w:sz="0" w:space="0" w:color="auto"/>
            <w:bottom w:val="none" w:sz="0" w:space="0" w:color="auto"/>
            <w:right w:val="none" w:sz="0" w:space="0" w:color="auto"/>
          </w:divBdr>
          <w:divsChild>
            <w:div w:id="1032193959">
              <w:marLeft w:val="180"/>
              <w:marRight w:val="0"/>
              <w:marTop w:val="0"/>
              <w:marBottom w:val="0"/>
              <w:divBdr>
                <w:top w:val="none" w:sz="0" w:space="0" w:color="auto"/>
                <w:left w:val="none" w:sz="0" w:space="0" w:color="auto"/>
                <w:bottom w:val="none" w:sz="0" w:space="0" w:color="auto"/>
                <w:right w:val="none" w:sz="0" w:space="0" w:color="auto"/>
              </w:divBdr>
              <w:divsChild>
                <w:div w:id="427433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655195">
          <w:marLeft w:val="0"/>
          <w:marRight w:val="0"/>
          <w:marTop w:val="0"/>
          <w:marBottom w:val="0"/>
          <w:divBdr>
            <w:top w:val="none" w:sz="0" w:space="0" w:color="auto"/>
            <w:left w:val="none" w:sz="0" w:space="0" w:color="auto"/>
            <w:bottom w:val="none" w:sz="0" w:space="0" w:color="auto"/>
            <w:right w:val="none" w:sz="0" w:space="0" w:color="auto"/>
          </w:divBdr>
          <w:divsChild>
            <w:div w:id="1529562718">
              <w:marLeft w:val="180"/>
              <w:marRight w:val="0"/>
              <w:marTop w:val="0"/>
              <w:marBottom w:val="0"/>
              <w:divBdr>
                <w:top w:val="none" w:sz="0" w:space="0" w:color="auto"/>
                <w:left w:val="none" w:sz="0" w:space="0" w:color="auto"/>
                <w:bottom w:val="none" w:sz="0" w:space="0" w:color="auto"/>
                <w:right w:val="none" w:sz="0" w:space="0" w:color="auto"/>
              </w:divBdr>
              <w:divsChild>
                <w:div w:id="997880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334357">
          <w:marLeft w:val="0"/>
          <w:marRight w:val="0"/>
          <w:marTop w:val="0"/>
          <w:marBottom w:val="0"/>
          <w:divBdr>
            <w:top w:val="none" w:sz="0" w:space="0" w:color="auto"/>
            <w:left w:val="none" w:sz="0" w:space="0" w:color="auto"/>
            <w:bottom w:val="none" w:sz="0" w:space="0" w:color="auto"/>
            <w:right w:val="none" w:sz="0" w:space="0" w:color="auto"/>
          </w:divBdr>
          <w:divsChild>
            <w:div w:id="799374839">
              <w:marLeft w:val="180"/>
              <w:marRight w:val="0"/>
              <w:marTop w:val="0"/>
              <w:marBottom w:val="0"/>
              <w:divBdr>
                <w:top w:val="none" w:sz="0" w:space="0" w:color="auto"/>
                <w:left w:val="none" w:sz="0" w:space="0" w:color="auto"/>
                <w:bottom w:val="none" w:sz="0" w:space="0" w:color="auto"/>
                <w:right w:val="none" w:sz="0" w:space="0" w:color="auto"/>
              </w:divBdr>
              <w:divsChild>
                <w:div w:id="1369183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819771">
          <w:marLeft w:val="0"/>
          <w:marRight w:val="0"/>
          <w:marTop w:val="0"/>
          <w:marBottom w:val="0"/>
          <w:divBdr>
            <w:top w:val="none" w:sz="0" w:space="0" w:color="auto"/>
            <w:left w:val="none" w:sz="0" w:space="0" w:color="auto"/>
            <w:bottom w:val="none" w:sz="0" w:space="0" w:color="auto"/>
            <w:right w:val="none" w:sz="0" w:space="0" w:color="auto"/>
          </w:divBdr>
          <w:divsChild>
            <w:div w:id="783767343">
              <w:marLeft w:val="180"/>
              <w:marRight w:val="0"/>
              <w:marTop w:val="0"/>
              <w:marBottom w:val="0"/>
              <w:divBdr>
                <w:top w:val="none" w:sz="0" w:space="0" w:color="auto"/>
                <w:left w:val="none" w:sz="0" w:space="0" w:color="auto"/>
                <w:bottom w:val="none" w:sz="0" w:space="0" w:color="auto"/>
                <w:right w:val="none" w:sz="0" w:space="0" w:color="auto"/>
              </w:divBdr>
              <w:divsChild>
                <w:div w:id="272322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913016">
          <w:marLeft w:val="0"/>
          <w:marRight w:val="0"/>
          <w:marTop w:val="0"/>
          <w:marBottom w:val="0"/>
          <w:divBdr>
            <w:top w:val="none" w:sz="0" w:space="0" w:color="auto"/>
            <w:left w:val="none" w:sz="0" w:space="0" w:color="auto"/>
            <w:bottom w:val="none" w:sz="0" w:space="0" w:color="auto"/>
            <w:right w:val="none" w:sz="0" w:space="0" w:color="auto"/>
          </w:divBdr>
          <w:divsChild>
            <w:div w:id="1326977795">
              <w:marLeft w:val="180"/>
              <w:marRight w:val="0"/>
              <w:marTop w:val="0"/>
              <w:marBottom w:val="0"/>
              <w:divBdr>
                <w:top w:val="none" w:sz="0" w:space="0" w:color="auto"/>
                <w:left w:val="none" w:sz="0" w:space="0" w:color="auto"/>
                <w:bottom w:val="none" w:sz="0" w:space="0" w:color="auto"/>
                <w:right w:val="none" w:sz="0" w:space="0" w:color="auto"/>
              </w:divBdr>
              <w:divsChild>
                <w:div w:id="1391268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469598">
          <w:marLeft w:val="0"/>
          <w:marRight w:val="0"/>
          <w:marTop w:val="0"/>
          <w:marBottom w:val="0"/>
          <w:divBdr>
            <w:top w:val="none" w:sz="0" w:space="0" w:color="auto"/>
            <w:left w:val="none" w:sz="0" w:space="0" w:color="auto"/>
            <w:bottom w:val="none" w:sz="0" w:space="0" w:color="auto"/>
            <w:right w:val="none" w:sz="0" w:space="0" w:color="auto"/>
          </w:divBdr>
          <w:divsChild>
            <w:div w:id="1305744388">
              <w:marLeft w:val="180"/>
              <w:marRight w:val="0"/>
              <w:marTop w:val="0"/>
              <w:marBottom w:val="0"/>
              <w:divBdr>
                <w:top w:val="none" w:sz="0" w:space="0" w:color="auto"/>
                <w:left w:val="none" w:sz="0" w:space="0" w:color="auto"/>
                <w:bottom w:val="none" w:sz="0" w:space="0" w:color="auto"/>
                <w:right w:val="none" w:sz="0" w:space="0" w:color="auto"/>
              </w:divBdr>
              <w:divsChild>
                <w:div w:id="1973363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51153">
          <w:marLeft w:val="0"/>
          <w:marRight w:val="0"/>
          <w:marTop w:val="0"/>
          <w:marBottom w:val="0"/>
          <w:divBdr>
            <w:top w:val="none" w:sz="0" w:space="0" w:color="auto"/>
            <w:left w:val="none" w:sz="0" w:space="0" w:color="auto"/>
            <w:bottom w:val="none" w:sz="0" w:space="0" w:color="auto"/>
            <w:right w:val="none" w:sz="0" w:space="0" w:color="auto"/>
          </w:divBdr>
          <w:divsChild>
            <w:div w:id="1489177601">
              <w:marLeft w:val="180"/>
              <w:marRight w:val="0"/>
              <w:marTop w:val="0"/>
              <w:marBottom w:val="0"/>
              <w:divBdr>
                <w:top w:val="none" w:sz="0" w:space="0" w:color="auto"/>
                <w:left w:val="none" w:sz="0" w:space="0" w:color="auto"/>
                <w:bottom w:val="none" w:sz="0" w:space="0" w:color="auto"/>
                <w:right w:val="none" w:sz="0" w:space="0" w:color="auto"/>
              </w:divBdr>
              <w:divsChild>
                <w:div w:id="1020468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616220">
          <w:marLeft w:val="0"/>
          <w:marRight w:val="0"/>
          <w:marTop w:val="0"/>
          <w:marBottom w:val="0"/>
          <w:divBdr>
            <w:top w:val="none" w:sz="0" w:space="0" w:color="auto"/>
            <w:left w:val="none" w:sz="0" w:space="0" w:color="auto"/>
            <w:bottom w:val="none" w:sz="0" w:space="0" w:color="auto"/>
            <w:right w:val="none" w:sz="0" w:space="0" w:color="auto"/>
          </w:divBdr>
          <w:divsChild>
            <w:div w:id="1986271981">
              <w:marLeft w:val="180"/>
              <w:marRight w:val="0"/>
              <w:marTop w:val="0"/>
              <w:marBottom w:val="0"/>
              <w:divBdr>
                <w:top w:val="none" w:sz="0" w:space="0" w:color="auto"/>
                <w:left w:val="none" w:sz="0" w:space="0" w:color="auto"/>
                <w:bottom w:val="none" w:sz="0" w:space="0" w:color="auto"/>
                <w:right w:val="none" w:sz="0" w:space="0" w:color="auto"/>
              </w:divBdr>
              <w:divsChild>
                <w:div w:id="1191410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4851234">
          <w:marLeft w:val="0"/>
          <w:marRight w:val="0"/>
          <w:marTop w:val="0"/>
          <w:marBottom w:val="0"/>
          <w:divBdr>
            <w:top w:val="none" w:sz="0" w:space="0" w:color="auto"/>
            <w:left w:val="none" w:sz="0" w:space="0" w:color="auto"/>
            <w:bottom w:val="none" w:sz="0" w:space="0" w:color="auto"/>
            <w:right w:val="none" w:sz="0" w:space="0" w:color="auto"/>
          </w:divBdr>
          <w:divsChild>
            <w:div w:id="2142652200">
              <w:marLeft w:val="180"/>
              <w:marRight w:val="0"/>
              <w:marTop w:val="0"/>
              <w:marBottom w:val="0"/>
              <w:divBdr>
                <w:top w:val="none" w:sz="0" w:space="0" w:color="auto"/>
                <w:left w:val="none" w:sz="0" w:space="0" w:color="auto"/>
                <w:bottom w:val="none" w:sz="0" w:space="0" w:color="auto"/>
                <w:right w:val="none" w:sz="0" w:space="0" w:color="auto"/>
              </w:divBdr>
              <w:divsChild>
                <w:div w:id="1035810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315891">
          <w:marLeft w:val="0"/>
          <w:marRight w:val="0"/>
          <w:marTop w:val="0"/>
          <w:marBottom w:val="0"/>
          <w:divBdr>
            <w:top w:val="none" w:sz="0" w:space="0" w:color="auto"/>
            <w:left w:val="none" w:sz="0" w:space="0" w:color="auto"/>
            <w:bottom w:val="none" w:sz="0" w:space="0" w:color="auto"/>
            <w:right w:val="none" w:sz="0" w:space="0" w:color="auto"/>
          </w:divBdr>
          <w:divsChild>
            <w:div w:id="305552907">
              <w:marLeft w:val="180"/>
              <w:marRight w:val="0"/>
              <w:marTop w:val="0"/>
              <w:marBottom w:val="0"/>
              <w:divBdr>
                <w:top w:val="none" w:sz="0" w:space="0" w:color="auto"/>
                <w:left w:val="none" w:sz="0" w:space="0" w:color="auto"/>
                <w:bottom w:val="none" w:sz="0" w:space="0" w:color="auto"/>
                <w:right w:val="none" w:sz="0" w:space="0" w:color="auto"/>
              </w:divBdr>
              <w:divsChild>
                <w:div w:id="48768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81447">
          <w:marLeft w:val="0"/>
          <w:marRight w:val="0"/>
          <w:marTop w:val="0"/>
          <w:marBottom w:val="0"/>
          <w:divBdr>
            <w:top w:val="none" w:sz="0" w:space="0" w:color="auto"/>
            <w:left w:val="none" w:sz="0" w:space="0" w:color="auto"/>
            <w:bottom w:val="none" w:sz="0" w:space="0" w:color="auto"/>
            <w:right w:val="none" w:sz="0" w:space="0" w:color="auto"/>
          </w:divBdr>
          <w:divsChild>
            <w:div w:id="500386992">
              <w:marLeft w:val="180"/>
              <w:marRight w:val="0"/>
              <w:marTop w:val="0"/>
              <w:marBottom w:val="0"/>
              <w:divBdr>
                <w:top w:val="none" w:sz="0" w:space="0" w:color="auto"/>
                <w:left w:val="none" w:sz="0" w:space="0" w:color="auto"/>
                <w:bottom w:val="none" w:sz="0" w:space="0" w:color="auto"/>
                <w:right w:val="none" w:sz="0" w:space="0" w:color="auto"/>
              </w:divBdr>
              <w:divsChild>
                <w:div w:id="2031952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904936">
          <w:marLeft w:val="0"/>
          <w:marRight w:val="0"/>
          <w:marTop w:val="0"/>
          <w:marBottom w:val="0"/>
          <w:divBdr>
            <w:top w:val="none" w:sz="0" w:space="0" w:color="auto"/>
            <w:left w:val="none" w:sz="0" w:space="0" w:color="auto"/>
            <w:bottom w:val="none" w:sz="0" w:space="0" w:color="auto"/>
            <w:right w:val="none" w:sz="0" w:space="0" w:color="auto"/>
          </w:divBdr>
          <w:divsChild>
            <w:div w:id="1681008309">
              <w:marLeft w:val="180"/>
              <w:marRight w:val="0"/>
              <w:marTop w:val="0"/>
              <w:marBottom w:val="0"/>
              <w:divBdr>
                <w:top w:val="none" w:sz="0" w:space="0" w:color="auto"/>
                <w:left w:val="none" w:sz="0" w:space="0" w:color="auto"/>
                <w:bottom w:val="none" w:sz="0" w:space="0" w:color="auto"/>
                <w:right w:val="none" w:sz="0" w:space="0" w:color="auto"/>
              </w:divBdr>
              <w:divsChild>
                <w:div w:id="1124352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6492475">
          <w:marLeft w:val="0"/>
          <w:marRight w:val="0"/>
          <w:marTop w:val="0"/>
          <w:marBottom w:val="0"/>
          <w:divBdr>
            <w:top w:val="none" w:sz="0" w:space="0" w:color="auto"/>
            <w:left w:val="none" w:sz="0" w:space="0" w:color="auto"/>
            <w:bottom w:val="none" w:sz="0" w:space="0" w:color="auto"/>
            <w:right w:val="none" w:sz="0" w:space="0" w:color="auto"/>
          </w:divBdr>
          <w:divsChild>
            <w:div w:id="433014893">
              <w:marLeft w:val="180"/>
              <w:marRight w:val="0"/>
              <w:marTop w:val="0"/>
              <w:marBottom w:val="0"/>
              <w:divBdr>
                <w:top w:val="none" w:sz="0" w:space="0" w:color="auto"/>
                <w:left w:val="none" w:sz="0" w:space="0" w:color="auto"/>
                <w:bottom w:val="none" w:sz="0" w:space="0" w:color="auto"/>
                <w:right w:val="none" w:sz="0" w:space="0" w:color="auto"/>
              </w:divBdr>
              <w:divsChild>
                <w:div w:id="180512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262089">
          <w:marLeft w:val="0"/>
          <w:marRight w:val="0"/>
          <w:marTop w:val="0"/>
          <w:marBottom w:val="0"/>
          <w:divBdr>
            <w:top w:val="none" w:sz="0" w:space="0" w:color="auto"/>
            <w:left w:val="none" w:sz="0" w:space="0" w:color="auto"/>
            <w:bottom w:val="none" w:sz="0" w:space="0" w:color="auto"/>
            <w:right w:val="none" w:sz="0" w:space="0" w:color="auto"/>
          </w:divBdr>
          <w:divsChild>
            <w:div w:id="932862347">
              <w:marLeft w:val="180"/>
              <w:marRight w:val="0"/>
              <w:marTop w:val="0"/>
              <w:marBottom w:val="0"/>
              <w:divBdr>
                <w:top w:val="none" w:sz="0" w:space="0" w:color="auto"/>
                <w:left w:val="none" w:sz="0" w:space="0" w:color="auto"/>
                <w:bottom w:val="none" w:sz="0" w:space="0" w:color="auto"/>
                <w:right w:val="none" w:sz="0" w:space="0" w:color="auto"/>
              </w:divBdr>
              <w:divsChild>
                <w:div w:id="1192378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885520">
          <w:marLeft w:val="0"/>
          <w:marRight w:val="0"/>
          <w:marTop w:val="0"/>
          <w:marBottom w:val="0"/>
          <w:divBdr>
            <w:top w:val="none" w:sz="0" w:space="0" w:color="auto"/>
            <w:left w:val="none" w:sz="0" w:space="0" w:color="auto"/>
            <w:bottom w:val="none" w:sz="0" w:space="0" w:color="auto"/>
            <w:right w:val="none" w:sz="0" w:space="0" w:color="auto"/>
          </w:divBdr>
          <w:divsChild>
            <w:div w:id="152262358">
              <w:marLeft w:val="180"/>
              <w:marRight w:val="0"/>
              <w:marTop w:val="0"/>
              <w:marBottom w:val="0"/>
              <w:divBdr>
                <w:top w:val="none" w:sz="0" w:space="0" w:color="auto"/>
                <w:left w:val="none" w:sz="0" w:space="0" w:color="auto"/>
                <w:bottom w:val="none" w:sz="0" w:space="0" w:color="auto"/>
                <w:right w:val="none" w:sz="0" w:space="0" w:color="auto"/>
              </w:divBdr>
              <w:divsChild>
                <w:div w:id="315498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992980">
          <w:marLeft w:val="0"/>
          <w:marRight w:val="0"/>
          <w:marTop w:val="0"/>
          <w:marBottom w:val="0"/>
          <w:divBdr>
            <w:top w:val="none" w:sz="0" w:space="0" w:color="auto"/>
            <w:left w:val="none" w:sz="0" w:space="0" w:color="auto"/>
            <w:bottom w:val="none" w:sz="0" w:space="0" w:color="auto"/>
            <w:right w:val="none" w:sz="0" w:space="0" w:color="auto"/>
          </w:divBdr>
          <w:divsChild>
            <w:div w:id="707491158">
              <w:marLeft w:val="180"/>
              <w:marRight w:val="0"/>
              <w:marTop w:val="0"/>
              <w:marBottom w:val="0"/>
              <w:divBdr>
                <w:top w:val="none" w:sz="0" w:space="0" w:color="auto"/>
                <w:left w:val="none" w:sz="0" w:space="0" w:color="auto"/>
                <w:bottom w:val="none" w:sz="0" w:space="0" w:color="auto"/>
                <w:right w:val="none" w:sz="0" w:space="0" w:color="auto"/>
              </w:divBdr>
              <w:divsChild>
                <w:div w:id="911282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572299">
          <w:marLeft w:val="0"/>
          <w:marRight w:val="0"/>
          <w:marTop w:val="0"/>
          <w:marBottom w:val="0"/>
          <w:divBdr>
            <w:top w:val="none" w:sz="0" w:space="0" w:color="auto"/>
            <w:left w:val="none" w:sz="0" w:space="0" w:color="auto"/>
            <w:bottom w:val="none" w:sz="0" w:space="0" w:color="auto"/>
            <w:right w:val="none" w:sz="0" w:space="0" w:color="auto"/>
          </w:divBdr>
          <w:divsChild>
            <w:div w:id="1223254155">
              <w:marLeft w:val="180"/>
              <w:marRight w:val="0"/>
              <w:marTop w:val="0"/>
              <w:marBottom w:val="0"/>
              <w:divBdr>
                <w:top w:val="none" w:sz="0" w:space="0" w:color="auto"/>
                <w:left w:val="none" w:sz="0" w:space="0" w:color="auto"/>
                <w:bottom w:val="none" w:sz="0" w:space="0" w:color="auto"/>
                <w:right w:val="none" w:sz="0" w:space="0" w:color="auto"/>
              </w:divBdr>
              <w:divsChild>
                <w:div w:id="671907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67353">
          <w:marLeft w:val="0"/>
          <w:marRight w:val="0"/>
          <w:marTop w:val="0"/>
          <w:marBottom w:val="0"/>
          <w:divBdr>
            <w:top w:val="none" w:sz="0" w:space="0" w:color="auto"/>
            <w:left w:val="none" w:sz="0" w:space="0" w:color="auto"/>
            <w:bottom w:val="none" w:sz="0" w:space="0" w:color="auto"/>
            <w:right w:val="none" w:sz="0" w:space="0" w:color="auto"/>
          </w:divBdr>
          <w:divsChild>
            <w:div w:id="1937441615">
              <w:marLeft w:val="180"/>
              <w:marRight w:val="0"/>
              <w:marTop w:val="0"/>
              <w:marBottom w:val="0"/>
              <w:divBdr>
                <w:top w:val="none" w:sz="0" w:space="0" w:color="auto"/>
                <w:left w:val="none" w:sz="0" w:space="0" w:color="auto"/>
                <w:bottom w:val="none" w:sz="0" w:space="0" w:color="auto"/>
                <w:right w:val="none" w:sz="0" w:space="0" w:color="auto"/>
              </w:divBdr>
              <w:divsChild>
                <w:div w:id="233010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567616">
          <w:marLeft w:val="0"/>
          <w:marRight w:val="0"/>
          <w:marTop w:val="0"/>
          <w:marBottom w:val="0"/>
          <w:divBdr>
            <w:top w:val="none" w:sz="0" w:space="0" w:color="auto"/>
            <w:left w:val="none" w:sz="0" w:space="0" w:color="auto"/>
            <w:bottom w:val="none" w:sz="0" w:space="0" w:color="auto"/>
            <w:right w:val="none" w:sz="0" w:space="0" w:color="auto"/>
          </w:divBdr>
          <w:divsChild>
            <w:div w:id="1226186509">
              <w:marLeft w:val="180"/>
              <w:marRight w:val="0"/>
              <w:marTop w:val="0"/>
              <w:marBottom w:val="0"/>
              <w:divBdr>
                <w:top w:val="none" w:sz="0" w:space="0" w:color="auto"/>
                <w:left w:val="none" w:sz="0" w:space="0" w:color="auto"/>
                <w:bottom w:val="none" w:sz="0" w:space="0" w:color="auto"/>
                <w:right w:val="none" w:sz="0" w:space="0" w:color="auto"/>
              </w:divBdr>
              <w:divsChild>
                <w:div w:id="872156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05903">
          <w:marLeft w:val="0"/>
          <w:marRight w:val="0"/>
          <w:marTop w:val="0"/>
          <w:marBottom w:val="0"/>
          <w:divBdr>
            <w:top w:val="none" w:sz="0" w:space="0" w:color="auto"/>
            <w:left w:val="none" w:sz="0" w:space="0" w:color="auto"/>
            <w:bottom w:val="none" w:sz="0" w:space="0" w:color="auto"/>
            <w:right w:val="none" w:sz="0" w:space="0" w:color="auto"/>
          </w:divBdr>
          <w:divsChild>
            <w:div w:id="67925370">
              <w:marLeft w:val="180"/>
              <w:marRight w:val="0"/>
              <w:marTop w:val="0"/>
              <w:marBottom w:val="0"/>
              <w:divBdr>
                <w:top w:val="none" w:sz="0" w:space="0" w:color="auto"/>
                <w:left w:val="none" w:sz="0" w:space="0" w:color="auto"/>
                <w:bottom w:val="none" w:sz="0" w:space="0" w:color="auto"/>
                <w:right w:val="none" w:sz="0" w:space="0" w:color="auto"/>
              </w:divBdr>
              <w:divsChild>
                <w:div w:id="497232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216942">
          <w:marLeft w:val="0"/>
          <w:marRight w:val="0"/>
          <w:marTop w:val="0"/>
          <w:marBottom w:val="0"/>
          <w:divBdr>
            <w:top w:val="none" w:sz="0" w:space="0" w:color="auto"/>
            <w:left w:val="none" w:sz="0" w:space="0" w:color="auto"/>
            <w:bottom w:val="none" w:sz="0" w:space="0" w:color="auto"/>
            <w:right w:val="none" w:sz="0" w:space="0" w:color="auto"/>
          </w:divBdr>
          <w:divsChild>
            <w:div w:id="317616147">
              <w:marLeft w:val="180"/>
              <w:marRight w:val="0"/>
              <w:marTop w:val="0"/>
              <w:marBottom w:val="0"/>
              <w:divBdr>
                <w:top w:val="none" w:sz="0" w:space="0" w:color="auto"/>
                <w:left w:val="none" w:sz="0" w:space="0" w:color="auto"/>
                <w:bottom w:val="none" w:sz="0" w:space="0" w:color="auto"/>
                <w:right w:val="none" w:sz="0" w:space="0" w:color="auto"/>
              </w:divBdr>
              <w:divsChild>
                <w:div w:id="1884750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056353">
          <w:marLeft w:val="0"/>
          <w:marRight w:val="0"/>
          <w:marTop w:val="0"/>
          <w:marBottom w:val="0"/>
          <w:divBdr>
            <w:top w:val="none" w:sz="0" w:space="0" w:color="auto"/>
            <w:left w:val="none" w:sz="0" w:space="0" w:color="auto"/>
            <w:bottom w:val="none" w:sz="0" w:space="0" w:color="auto"/>
            <w:right w:val="none" w:sz="0" w:space="0" w:color="auto"/>
          </w:divBdr>
          <w:divsChild>
            <w:div w:id="260645730">
              <w:marLeft w:val="180"/>
              <w:marRight w:val="0"/>
              <w:marTop w:val="0"/>
              <w:marBottom w:val="0"/>
              <w:divBdr>
                <w:top w:val="none" w:sz="0" w:space="0" w:color="auto"/>
                <w:left w:val="none" w:sz="0" w:space="0" w:color="auto"/>
                <w:bottom w:val="none" w:sz="0" w:space="0" w:color="auto"/>
                <w:right w:val="none" w:sz="0" w:space="0" w:color="auto"/>
              </w:divBdr>
              <w:divsChild>
                <w:div w:id="1958902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916087">
          <w:marLeft w:val="0"/>
          <w:marRight w:val="0"/>
          <w:marTop w:val="0"/>
          <w:marBottom w:val="0"/>
          <w:divBdr>
            <w:top w:val="none" w:sz="0" w:space="0" w:color="auto"/>
            <w:left w:val="none" w:sz="0" w:space="0" w:color="auto"/>
            <w:bottom w:val="none" w:sz="0" w:space="0" w:color="auto"/>
            <w:right w:val="none" w:sz="0" w:space="0" w:color="auto"/>
          </w:divBdr>
          <w:divsChild>
            <w:div w:id="1284114815">
              <w:marLeft w:val="180"/>
              <w:marRight w:val="0"/>
              <w:marTop w:val="0"/>
              <w:marBottom w:val="0"/>
              <w:divBdr>
                <w:top w:val="none" w:sz="0" w:space="0" w:color="auto"/>
                <w:left w:val="none" w:sz="0" w:space="0" w:color="auto"/>
                <w:bottom w:val="none" w:sz="0" w:space="0" w:color="auto"/>
                <w:right w:val="none" w:sz="0" w:space="0" w:color="auto"/>
              </w:divBdr>
              <w:divsChild>
                <w:div w:id="784617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465429">
          <w:marLeft w:val="0"/>
          <w:marRight w:val="0"/>
          <w:marTop w:val="0"/>
          <w:marBottom w:val="0"/>
          <w:divBdr>
            <w:top w:val="none" w:sz="0" w:space="0" w:color="auto"/>
            <w:left w:val="none" w:sz="0" w:space="0" w:color="auto"/>
            <w:bottom w:val="none" w:sz="0" w:space="0" w:color="auto"/>
            <w:right w:val="none" w:sz="0" w:space="0" w:color="auto"/>
          </w:divBdr>
          <w:divsChild>
            <w:div w:id="1470247843">
              <w:marLeft w:val="180"/>
              <w:marRight w:val="0"/>
              <w:marTop w:val="0"/>
              <w:marBottom w:val="0"/>
              <w:divBdr>
                <w:top w:val="none" w:sz="0" w:space="0" w:color="auto"/>
                <w:left w:val="none" w:sz="0" w:space="0" w:color="auto"/>
                <w:bottom w:val="none" w:sz="0" w:space="0" w:color="auto"/>
                <w:right w:val="none" w:sz="0" w:space="0" w:color="auto"/>
              </w:divBdr>
              <w:divsChild>
                <w:div w:id="522979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51745">
          <w:marLeft w:val="0"/>
          <w:marRight w:val="0"/>
          <w:marTop w:val="0"/>
          <w:marBottom w:val="0"/>
          <w:divBdr>
            <w:top w:val="none" w:sz="0" w:space="0" w:color="auto"/>
            <w:left w:val="none" w:sz="0" w:space="0" w:color="auto"/>
            <w:bottom w:val="none" w:sz="0" w:space="0" w:color="auto"/>
            <w:right w:val="none" w:sz="0" w:space="0" w:color="auto"/>
          </w:divBdr>
          <w:divsChild>
            <w:div w:id="1920282961">
              <w:marLeft w:val="180"/>
              <w:marRight w:val="0"/>
              <w:marTop w:val="0"/>
              <w:marBottom w:val="0"/>
              <w:divBdr>
                <w:top w:val="none" w:sz="0" w:space="0" w:color="auto"/>
                <w:left w:val="none" w:sz="0" w:space="0" w:color="auto"/>
                <w:bottom w:val="none" w:sz="0" w:space="0" w:color="auto"/>
                <w:right w:val="none" w:sz="0" w:space="0" w:color="auto"/>
              </w:divBdr>
              <w:divsChild>
                <w:div w:id="172914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707169">
          <w:marLeft w:val="0"/>
          <w:marRight w:val="0"/>
          <w:marTop w:val="0"/>
          <w:marBottom w:val="0"/>
          <w:divBdr>
            <w:top w:val="none" w:sz="0" w:space="0" w:color="auto"/>
            <w:left w:val="none" w:sz="0" w:space="0" w:color="auto"/>
            <w:bottom w:val="none" w:sz="0" w:space="0" w:color="auto"/>
            <w:right w:val="none" w:sz="0" w:space="0" w:color="auto"/>
          </w:divBdr>
          <w:divsChild>
            <w:div w:id="1523350983">
              <w:marLeft w:val="180"/>
              <w:marRight w:val="0"/>
              <w:marTop w:val="0"/>
              <w:marBottom w:val="0"/>
              <w:divBdr>
                <w:top w:val="none" w:sz="0" w:space="0" w:color="auto"/>
                <w:left w:val="none" w:sz="0" w:space="0" w:color="auto"/>
                <w:bottom w:val="none" w:sz="0" w:space="0" w:color="auto"/>
                <w:right w:val="none" w:sz="0" w:space="0" w:color="auto"/>
              </w:divBdr>
              <w:divsChild>
                <w:div w:id="1525947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715931">
          <w:marLeft w:val="0"/>
          <w:marRight w:val="0"/>
          <w:marTop w:val="0"/>
          <w:marBottom w:val="0"/>
          <w:divBdr>
            <w:top w:val="none" w:sz="0" w:space="0" w:color="auto"/>
            <w:left w:val="none" w:sz="0" w:space="0" w:color="auto"/>
            <w:bottom w:val="none" w:sz="0" w:space="0" w:color="auto"/>
            <w:right w:val="none" w:sz="0" w:space="0" w:color="auto"/>
          </w:divBdr>
          <w:divsChild>
            <w:div w:id="97530691">
              <w:marLeft w:val="180"/>
              <w:marRight w:val="0"/>
              <w:marTop w:val="0"/>
              <w:marBottom w:val="0"/>
              <w:divBdr>
                <w:top w:val="none" w:sz="0" w:space="0" w:color="auto"/>
                <w:left w:val="none" w:sz="0" w:space="0" w:color="auto"/>
                <w:bottom w:val="none" w:sz="0" w:space="0" w:color="auto"/>
                <w:right w:val="none" w:sz="0" w:space="0" w:color="auto"/>
              </w:divBdr>
              <w:divsChild>
                <w:div w:id="474419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952060">
          <w:marLeft w:val="0"/>
          <w:marRight w:val="0"/>
          <w:marTop w:val="0"/>
          <w:marBottom w:val="0"/>
          <w:divBdr>
            <w:top w:val="none" w:sz="0" w:space="0" w:color="auto"/>
            <w:left w:val="none" w:sz="0" w:space="0" w:color="auto"/>
            <w:bottom w:val="none" w:sz="0" w:space="0" w:color="auto"/>
            <w:right w:val="none" w:sz="0" w:space="0" w:color="auto"/>
          </w:divBdr>
          <w:divsChild>
            <w:div w:id="380176079">
              <w:marLeft w:val="180"/>
              <w:marRight w:val="0"/>
              <w:marTop w:val="0"/>
              <w:marBottom w:val="0"/>
              <w:divBdr>
                <w:top w:val="none" w:sz="0" w:space="0" w:color="auto"/>
                <w:left w:val="none" w:sz="0" w:space="0" w:color="auto"/>
                <w:bottom w:val="none" w:sz="0" w:space="0" w:color="auto"/>
                <w:right w:val="none" w:sz="0" w:space="0" w:color="auto"/>
              </w:divBdr>
              <w:divsChild>
                <w:div w:id="931816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293627">
          <w:marLeft w:val="0"/>
          <w:marRight w:val="0"/>
          <w:marTop w:val="0"/>
          <w:marBottom w:val="0"/>
          <w:divBdr>
            <w:top w:val="none" w:sz="0" w:space="0" w:color="auto"/>
            <w:left w:val="none" w:sz="0" w:space="0" w:color="auto"/>
            <w:bottom w:val="none" w:sz="0" w:space="0" w:color="auto"/>
            <w:right w:val="none" w:sz="0" w:space="0" w:color="auto"/>
          </w:divBdr>
          <w:divsChild>
            <w:div w:id="1529946144">
              <w:marLeft w:val="180"/>
              <w:marRight w:val="0"/>
              <w:marTop w:val="0"/>
              <w:marBottom w:val="0"/>
              <w:divBdr>
                <w:top w:val="none" w:sz="0" w:space="0" w:color="auto"/>
                <w:left w:val="none" w:sz="0" w:space="0" w:color="auto"/>
                <w:bottom w:val="none" w:sz="0" w:space="0" w:color="auto"/>
                <w:right w:val="none" w:sz="0" w:space="0" w:color="auto"/>
              </w:divBdr>
              <w:divsChild>
                <w:div w:id="2011986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79043">
          <w:marLeft w:val="0"/>
          <w:marRight w:val="0"/>
          <w:marTop w:val="0"/>
          <w:marBottom w:val="0"/>
          <w:divBdr>
            <w:top w:val="none" w:sz="0" w:space="0" w:color="auto"/>
            <w:left w:val="none" w:sz="0" w:space="0" w:color="auto"/>
            <w:bottom w:val="none" w:sz="0" w:space="0" w:color="auto"/>
            <w:right w:val="none" w:sz="0" w:space="0" w:color="auto"/>
          </w:divBdr>
          <w:divsChild>
            <w:div w:id="1240096641">
              <w:marLeft w:val="180"/>
              <w:marRight w:val="0"/>
              <w:marTop w:val="0"/>
              <w:marBottom w:val="0"/>
              <w:divBdr>
                <w:top w:val="none" w:sz="0" w:space="0" w:color="auto"/>
                <w:left w:val="none" w:sz="0" w:space="0" w:color="auto"/>
                <w:bottom w:val="none" w:sz="0" w:space="0" w:color="auto"/>
                <w:right w:val="none" w:sz="0" w:space="0" w:color="auto"/>
              </w:divBdr>
              <w:divsChild>
                <w:div w:id="1643342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806409">
          <w:marLeft w:val="0"/>
          <w:marRight w:val="0"/>
          <w:marTop w:val="0"/>
          <w:marBottom w:val="0"/>
          <w:divBdr>
            <w:top w:val="none" w:sz="0" w:space="0" w:color="auto"/>
            <w:left w:val="none" w:sz="0" w:space="0" w:color="auto"/>
            <w:bottom w:val="none" w:sz="0" w:space="0" w:color="auto"/>
            <w:right w:val="none" w:sz="0" w:space="0" w:color="auto"/>
          </w:divBdr>
          <w:divsChild>
            <w:div w:id="1605573762">
              <w:marLeft w:val="180"/>
              <w:marRight w:val="0"/>
              <w:marTop w:val="0"/>
              <w:marBottom w:val="0"/>
              <w:divBdr>
                <w:top w:val="none" w:sz="0" w:space="0" w:color="auto"/>
                <w:left w:val="none" w:sz="0" w:space="0" w:color="auto"/>
                <w:bottom w:val="none" w:sz="0" w:space="0" w:color="auto"/>
                <w:right w:val="none" w:sz="0" w:space="0" w:color="auto"/>
              </w:divBdr>
              <w:divsChild>
                <w:div w:id="1148857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227962">
          <w:marLeft w:val="0"/>
          <w:marRight w:val="0"/>
          <w:marTop w:val="0"/>
          <w:marBottom w:val="0"/>
          <w:divBdr>
            <w:top w:val="none" w:sz="0" w:space="0" w:color="auto"/>
            <w:left w:val="none" w:sz="0" w:space="0" w:color="auto"/>
            <w:bottom w:val="none" w:sz="0" w:space="0" w:color="auto"/>
            <w:right w:val="none" w:sz="0" w:space="0" w:color="auto"/>
          </w:divBdr>
          <w:divsChild>
            <w:div w:id="241645627">
              <w:marLeft w:val="180"/>
              <w:marRight w:val="0"/>
              <w:marTop w:val="0"/>
              <w:marBottom w:val="0"/>
              <w:divBdr>
                <w:top w:val="none" w:sz="0" w:space="0" w:color="auto"/>
                <w:left w:val="none" w:sz="0" w:space="0" w:color="auto"/>
                <w:bottom w:val="none" w:sz="0" w:space="0" w:color="auto"/>
                <w:right w:val="none" w:sz="0" w:space="0" w:color="auto"/>
              </w:divBdr>
              <w:divsChild>
                <w:div w:id="1306739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542508">
          <w:marLeft w:val="0"/>
          <w:marRight w:val="0"/>
          <w:marTop w:val="0"/>
          <w:marBottom w:val="0"/>
          <w:divBdr>
            <w:top w:val="none" w:sz="0" w:space="0" w:color="auto"/>
            <w:left w:val="none" w:sz="0" w:space="0" w:color="auto"/>
            <w:bottom w:val="none" w:sz="0" w:space="0" w:color="auto"/>
            <w:right w:val="none" w:sz="0" w:space="0" w:color="auto"/>
          </w:divBdr>
          <w:divsChild>
            <w:div w:id="437067291">
              <w:marLeft w:val="180"/>
              <w:marRight w:val="0"/>
              <w:marTop w:val="0"/>
              <w:marBottom w:val="0"/>
              <w:divBdr>
                <w:top w:val="none" w:sz="0" w:space="0" w:color="auto"/>
                <w:left w:val="none" w:sz="0" w:space="0" w:color="auto"/>
                <w:bottom w:val="none" w:sz="0" w:space="0" w:color="auto"/>
                <w:right w:val="none" w:sz="0" w:space="0" w:color="auto"/>
              </w:divBdr>
              <w:divsChild>
                <w:div w:id="670062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342176">
          <w:marLeft w:val="0"/>
          <w:marRight w:val="0"/>
          <w:marTop w:val="0"/>
          <w:marBottom w:val="0"/>
          <w:divBdr>
            <w:top w:val="none" w:sz="0" w:space="0" w:color="auto"/>
            <w:left w:val="none" w:sz="0" w:space="0" w:color="auto"/>
            <w:bottom w:val="none" w:sz="0" w:space="0" w:color="auto"/>
            <w:right w:val="none" w:sz="0" w:space="0" w:color="auto"/>
          </w:divBdr>
          <w:divsChild>
            <w:div w:id="1872262994">
              <w:marLeft w:val="180"/>
              <w:marRight w:val="0"/>
              <w:marTop w:val="0"/>
              <w:marBottom w:val="0"/>
              <w:divBdr>
                <w:top w:val="none" w:sz="0" w:space="0" w:color="auto"/>
                <w:left w:val="none" w:sz="0" w:space="0" w:color="auto"/>
                <w:bottom w:val="none" w:sz="0" w:space="0" w:color="auto"/>
                <w:right w:val="none" w:sz="0" w:space="0" w:color="auto"/>
              </w:divBdr>
              <w:divsChild>
                <w:div w:id="101192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086900">
          <w:marLeft w:val="0"/>
          <w:marRight w:val="0"/>
          <w:marTop w:val="0"/>
          <w:marBottom w:val="0"/>
          <w:divBdr>
            <w:top w:val="none" w:sz="0" w:space="0" w:color="auto"/>
            <w:left w:val="none" w:sz="0" w:space="0" w:color="auto"/>
            <w:bottom w:val="none" w:sz="0" w:space="0" w:color="auto"/>
            <w:right w:val="none" w:sz="0" w:space="0" w:color="auto"/>
          </w:divBdr>
          <w:divsChild>
            <w:div w:id="165441436">
              <w:marLeft w:val="180"/>
              <w:marRight w:val="0"/>
              <w:marTop w:val="0"/>
              <w:marBottom w:val="0"/>
              <w:divBdr>
                <w:top w:val="none" w:sz="0" w:space="0" w:color="auto"/>
                <w:left w:val="none" w:sz="0" w:space="0" w:color="auto"/>
                <w:bottom w:val="none" w:sz="0" w:space="0" w:color="auto"/>
                <w:right w:val="none" w:sz="0" w:space="0" w:color="auto"/>
              </w:divBdr>
              <w:divsChild>
                <w:div w:id="2066903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207258">
          <w:marLeft w:val="0"/>
          <w:marRight w:val="0"/>
          <w:marTop w:val="0"/>
          <w:marBottom w:val="0"/>
          <w:divBdr>
            <w:top w:val="none" w:sz="0" w:space="0" w:color="auto"/>
            <w:left w:val="none" w:sz="0" w:space="0" w:color="auto"/>
            <w:bottom w:val="none" w:sz="0" w:space="0" w:color="auto"/>
            <w:right w:val="none" w:sz="0" w:space="0" w:color="auto"/>
          </w:divBdr>
          <w:divsChild>
            <w:div w:id="160044470">
              <w:marLeft w:val="180"/>
              <w:marRight w:val="0"/>
              <w:marTop w:val="0"/>
              <w:marBottom w:val="0"/>
              <w:divBdr>
                <w:top w:val="none" w:sz="0" w:space="0" w:color="auto"/>
                <w:left w:val="none" w:sz="0" w:space="0" w:color="auto"/>
                <w:bottom w:val="none" w:sz="0" w:space="0" w:color="auto"/>
                <w:right w:val="none" w:sz="0" w:space="0" w:color="auto"/>
              </w:divBdr>
              <w:divsChild>
                <w:div w:id="343823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407145">
          <w:marLeft w:val="0"/>
          <w:marRight w:val="0"/>
          <w:marTop w:val="0"/>
          <w:marBottom w:val="0"/>
          <w:divBdr>
            <w:top w:val="none" w:sz="0" w:space="0" w:color="auto"/>
            <w:left w:val="none" w:sz="0" w:space="0" w:color="auto"/>
            <w:bottom w:val="none" w:sz="0" w:space="0" w:color="auto"/>
            <w:right w:val="none" w:sz="0" w:space="0" w:color="auto"/>
          </w:divBdr>
          <w:divsChild>
            <w:div w:id="361787610">
              <w:marLeft w:val="180"/>
              <w:marRight w:val="0"/>
              <w:marTop w:val="0"/>
              <w:marBottom w:val="0"/>
              <w:divBdr>
                <w:top w:val="none" w:sz="0" w:space="0" w:color="auto"/>
                <w:left w:val="none" w:sz="0" w:space="0" w:color="auto"/>
                <w:bottom w:val="none" w:sz="0" w:space="0" w:color="auto"/>
                <w:right w:val="none" w:sz="0" w:space="0" w:color="auto"/>
              </w:divBdr>
              <w:divsChild>
                <w:div w:id="1774589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018824">
          <w:marLeft w:val="0"/>
          <w:marRight w:val="0"/>
          <w:marTop w:val="0"/>
          <w:marBottom w:val="0"/>
          <w:divBdr>
            <w:top w:val="none" w:sz="0" w:space="0" w:color="auto"/>
            <w:left w:val="none" w:sz="0" w:space="0" w:color="auto"/>
            <w:bottom w:val="none" w:sz="0" w:space="0" w:color="auto"/>
            <w:right w:val="none" w:sz="0" w:space="0" w:color="auto"/>
          </w:divBdr>
          <w:divsChild>
            <w:div w:id="42338299">
              <w:marLeft w:val="180"/>
              <w:marRight w:val="0"/>
              <w:marTop w:val="0"/>
              <w:marBottom w:val="0"/>
              <w:divBdr>
                <w:top w:val="none" w:sz="0" w:space="0" w:color="auto"/>
                <w:left w:val="none" w:sz="0" w:space="0" w:color="auto"/>
                <w:bottom w:val="none" w:sz="0" w:space="0" w:color="auto"/>
                <w:right w:val="none" w:sz="0" w:space="0" w:color="auto"/>
              </w:divBdr>
              <w:divsChild>
                <w:div w:id="16128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114345">
          <w:marLeft w:val="0"/>
          <w:marRight w:val="0"/>
          <w:marTop w:val="0"/>
          <w:marBottom w:val="0"/>
          <w:divBdr>
            <w:top w:val="none" w:sz="0" w:space="0" w:color="auto"/>
            <w:left w:val="none" w:sz="0" w:space="0" w:color="auto"/>
            <w:bottom w:val="none" w:sz="0" w:space="0" w:color="auto"/>
            <w:right w:val="none" w:sz="0" w:space="0" w:color="auto"/>
          </w:divBdr>
          <w:divsChild>
            <w:div w:id="1662387333">
              <w:marLeft w:val="180"/>
              <w:marRight w:val="0"/>
              <w:marTop w:val="0"/>
              <w:marBottom w:val="0"/>
              <w:divBdr>
                <w:top w:val="none" w:sz="0" w:space="0" w:color="auto"/>
                <w:left w:val="none" w:sz="0" w:space="0" w:color="auto"/>
                <w:bottom w:val="none" w:sz="0" w:space="0" w:color="auto"/>
                <w:right w:val="none" w:sz="0" w:space="0" w:color="auto"/>
              </w:divBdr>
              <w:divsChild>
                <w:div w:id="707340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4690301">
          <w:marLeft w:val="0"/>
          <w:marRight w:val="0"/>
          <w:marTop w:val="0"/>
          <w:marBottom w:val="0"/>
          <w:divBdr>
            <w:top w:val="none" w:sz="0" w:space="0" w:color="auto"/>
            <w:left w:val="none" w:sz="0" w:space="0" w:color="auto"/>
            <w:bottom w:val="none" w:sz="0" w:space="0" w:color="auto"/>
            <w:right w:val="none" w:sz="0" w:space="0" w:color="auto"/>
          </w:divBdr>
          <w:divsChild>
            <w:div w:id="1251617082">
              <w:marLeft w:val="180"/>
              <w:marRight w:val="0"/>
              <w:marTop w:val="0"/>
              <w:marBottom w:val="0"/>
              <w:divBdr>
                <w:top w:val="none" w:sz="0" w:space="0" w:color="auto"/>
                <w:left w:val="none" w:sz="0" w:space="0" w:color="auto"/>
                <w:bottom w:val="none" w:sz="0" w:space="0" w:color="auto"/>
                <w:right w:val="none" w:sz="0" w:space="0" w:color="auto"/>
              </w:divBdr>
              <w:divsChild>
                <w:div w:id="1449935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2870657">
          <w:marLeft w:val="0"/>
          <w:marRight w:val="0"/>
          <w:marTop w:val="0"/>
          <w:marBottom w:val="0"/>
          <w:divBdr>
            <w:top w:val="none" w:sz="0" w:space="0" w:color="auto"/>
            <w:left w:val="none" w:sz="0" w:space="0" w:color="auto"/>
            <w:bottom w:val="none" w:sz="0" w:space="0" w:color="auto"/>
            <w:right w:val="none" w:sz="0" w:space="0" w:color="auto"/>
          </w:divBdr>
          <w:divsChild>
            <w:div w:id="1784574316">
              <w:marLeft w:val="180"/>
              <w:marRight w:val="0"/>
              <w:marTop w:val="0"/>
              <w:marBottom w:val="0"/>
              <w:divBdr>
                <w:top w:val="none" w:sz="0" w:space="0" w:color="auto"/>
                <w:left w:val="none" w:sz="0" w:space="0" w:color="auto"/>
                <w:bottom w:val="none" w:sz="0" w:space="0" w:color="auto"/>
                <w:right w:val="none" w:sz="0" w:space="0" w:color="auto"/>
              </w:divBdr>
              <w:divsChild>
                <w:div w:id="1591429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596787">
          <w:marLeft w:val="0"/>
          <w:marRight w:val="0"/>
          <w:marTop w:val="0"/>
          <w:marBottom w:val="0"/>
          <w:divBdr>
            <w:top w:val="none" w:sz="0" w:space="0" w:color="auto"/>
            <w:left w:val="none" w:sz="0" w:space="0" w:color="auto"/>
            <w:bottom w:val="none" w:sz="0" w:space="0" w:color="auto"/>
            <w:right w:val="none" w:sz="0" w:space="0" w:color="auto"/>
          </w:divBdr>
          <w:divsChild>
            <w:div w:id="864756744">
              <w:marLeft w:val="180"/>
              <w:marRight w:val="0"/>
              <w:marTop w:val="0"/>
              <w:marBottom w:val="0"/>
              <w:divBdr>
                <w:top w:val="none" w:sz="0" w:space="0" w:color="auto"/>
                <w:left w:val="none" w:sz="0" w:space="0" w:color="auto"/>
                <w:bottom w:val="none" w:sz="0" w:space="0" w:color="auto"/>
                <w:right w:val="none" w:sz="0" w:space="0" w:color="auto"/>
              </w:divBdr>
              <w:divsChild>
                <w:div w:id="872380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155444">
          <w:marLeft w:val="0"/>
          <w:marRight w:val="0"/>
          <w:marTop w:val="0"/>
          <w:marBottom w:val="0"/>
          <w:divBdr>
            <w:top w:val="none" w:sz="0" w:space="0" w:color="auto"/>
            <w:left w:val="none" w:sz="0" w:space="0" w:color="auto"/>
            <w:bottom w:val="none" w:sz="0" w:space="0" w:color="auto"/>
            <w:right w:val="none" w:sz="0" w:space="0" w:color="auto"/>
          </w:divBdr>
          <w:divsChild>
            <w:div w:id="617101194">
              <w:marLeft w:val="180"/>
              <w:marRight w:val="0"/>
              <w:marTop w:val="0"/>
              <w:marBottom w:val="0"/>
              <w:divBdr>
                <w:top w:val="none" w:sz="0" w:space="0" w:color="auto"/>
                <w:left w:val="none" w:sz="0" w:space="0" w:color="auto"/>
                <w:bottom w:val="none" w:sz="0" w:space="0" w:color="auto"/>
                <w:right w:val="none" w:sz="0" w:space="0" w:color="auto"/>
              </w:divBdr>
              <w:divsChild>
                <w:div w:id="808473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052931">
          <w:marLeft w:val="0"/>
          <w:marRight w:val="0"/>
          <w:marTop w:val="0"/>
          <w:marBottom w:val="0"/>
          <w:divBdr>
            <w:top w:val="none" w:sz="0" w:space="0" w:color="auto"/>
            <w:left w:val="none" w:sz="0" w:space="0" w:color="auto"/>
            <w:bottom w:val="none" w:sz="0" w:space="0" w:color="auto"/>
            <w:right w:val="none" w:sz="0" w:space="0" w:color="auto"/>
          </w:divBdr>
          <w:divsChild>
            <w:div w:id="509487484">
              <w:marLeft w:val="180"/>
              <w:marRight w:val="0"/>
              <w:marTop w:val="0"/>
              <w:marBottom w:val="0"/>
              <w:divBdr>
                <w:top w:val="none" w:sz="0" w:space="0" w:color="auto"/>
                <w:left w:val="none" w:sz="0" w:space="0" w:color="auto"/>
                <w:bottom w:val="none" w:sz="0" w:space="0" w:color="auto"/>
                <w:right w:val="none" w:sz="0" w:space="0" w:color="auto"/>
              </w:divBdr>
              <w:divsChild>
                <w:div w:id="1854373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809765">
          <w:marLeft w:val="0"/>
          <w:marRight w:val="0"/>
          <w:marTop w:val="0"/>
          <w:marBottom w:val="0"/>
          <w:divBdr>
            <w:top w:val="none" w:sz="0" w:space="0" w:color="auto"/>
            <w:left w:val="none" w:sz="0" w:space="0" w:color="auto"/>
            <w:bottom w:val="none" w:sz="0" w:space="0" w:color="auto"/>
            <w:right w:val="none" w:sz="0" w:space="0" w:color="auto"/>
          </w:divBdr>
          <w:divsChild>
            <w:div w:id="1944798890">
              <w:marLeft w:val="180"/>
              <w:marRight w:val="0"/>
              <w:marTop w:val="0"/>
              <w:marBottom w:val="0"/>
              <w:divBdr>
                <w:top w:val="none" w:sz="0" w:space="0" w:color="auto"/>
                <w:left w:val="none" w:sz="0" w:space="0" w:color="auto"/>
                <w:bottom w:val="none" w:sz="0" w:space="0" w:color="auto"/>
                <w:right w:val="none" w:sz="0" w:space="0" w:color="auto"/>
              </w:divBdr>
              <w:divsChild>
                <w:div w:id="1043334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108965">
          <w:marLeft w:val="0"/>
          <w:marRight w:val="0"/>
          <w:marTop w:val="0"/>
          <w:marBottom w:val="0"/>
          <w:divBdr>
            <w:top w:val="none" w:sz="0" w:space="0" w:color="auto"/>
            <w:left w:val="none" w:sz="0" w:space="0" w:color="auto"/>
            <w:bottom w:val="none" w:sz="0" w:space="0" w:color="auto"/>
            <w:right w:val="none" w:sz="0" w:space="0" w:color="auto"/>
          </w:divBdr>
          <w:divsChild>
            <w:div w:id="1395543670">
              <w:marLeft w:val="180"/>
              <w:marRight w:val="0"/>
              <w:marTop w:val="0"/>
              <w:marBottom w:val="0"/>
              <w:divBdr>
                <w:top w:val="none" w:sz="0" w:space="0" w:color="auto"/>
                <w:left w:val="none" w:sz="0" w:space="0" w:color="auto"/>
                <w:bottom w:val="none" w:sz="0" w:space="0" w:color="auto"/>
                <w:right w:val="none" w:sz="0" w:space="0" w:color="auto"/>
              </w:divBdr>
              <w:divsChild>
                <w:div w:id="2086955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907290">
          <w:marLeft w:val="0"/>
          <w:marRight w:val="0"/>
          <w:marTop w:val="0"/>
          <w:marBottom w:val="0"/>
          <w:divBdr>
            <w:top w:val="none" w:sz="0" w:space="0" w:color="auto"/>
            <w:left w:val="none" w:sz="0" w:space="0" w:color="auto"/>
            <w:bottom w:val="none" w:sz="0" w:space="0" w:color="auto"/>
            <w:right w:val="none" w:sz="0" w:space="0" w:color="auto"/>
          </w:divBdr>
          <w:divsChild>
            <w:div w:id="2113089164">
              <w:marLeft w:val="180"/>
              <w:marRight w:val="0"/>
              <w:marTop w:val="0"/>
              <w:marBottom w:val="0"/>
              <w:divBdr>
                <w:top w:val="none" w:sz="0" w:space="0" w:color="auto"/>
                <w:left w:val="none" w:sz="0" w:space="0" w:color="auto"/>
                <w:bottom w:val="none" w:sz="0" w:space="0" w:color="auto"/>
                <w:right w:val="none" w:sz="0" w:space="0" w:color="auto"/>
              </w:divBdr>
              <w:divsChild>
                <w:div w:id="100607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4241809">
          <w:marLeft w:val="0"/>
          <w:marRight w:val="0"/>
          <w:marTop w:val="0"/>
          <w:marBottom w:val="0"/>
          <w:divBdr>
            <w:top w:val="none" w:sz="0" w:space="0" w:color="auto"/>
            <w:left w:val="none" w:sz="0" w:space="0" w:color="auto"/>
            <w:bottom w:val="none" w:sz="0" w:space="0" w:color="auto"/>
            <w:right w:val="none" w:sz="0" w:space="0" w:color="auto"/>
          </w:divBdr>
          <w:divsChild>
            <w:div w:id="1244872898">
              <w:marLeft w:val="180"/>
              <w:marRight w:val="0"/>
              <w:marTop w:val="0"/>
              <w:marBottom w:val="0"/>
              <w:divBdr>
                <w:top w:val="none" w:sz="0" w:space="0" w:color="auto"/>
                <w:left w:val="none" w:sz="0" w:space="0" w:color="auto"/>
                <w:bottom w:val="none" w:sz="0" w:space="0" w:color="auto"/>
                <w:right w:val="none" w:sz="0" w:space="0" w:color="auto"/>
              </w:divBdr>
              <w:divsChild>
                <w:div w:id="363680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683228">
          <w:marLeft w:val="0"/>
          <w:marRight w:val="0"/>
          <w:marTop w:val="0"/>
          <w:marBottom w:val="0"/>
          <w:divBdr>
            <w:top w:val="none" w:sz="0" w:space="0" w:color="auto"/>
            <w:left w:val="none" w:sz="0" w:space="0" w:color="auto"/>
            <w:bottom w:val="none" w:sz="0" w:space="0" w:color="auto"/>
            <w:right w:val="none" w:sz="0" w:space="0" w:color="auto"/>
          </w:divBdr>
          <w:divsChild>
            <w:div w:id="56975430">
              <w:marLeft w:val="180"/>
              <w:marRight w:val="0"/>
              <w:marTop w:val="0"/>
              <w:marBottom w:val="0"/>
              <w:divBdr>
                <w:top w:val="none" w:sz="0" w:space="0" w:color="auto"/>
                <w:left w:val="none" w:sz="0" w:space="0" w:color="auto"/>
                <w:bottom w:val="none" w:sz="0" w:space="0" w:color="auto"/>
                <w:right w:val="none" w:sz="0" w:space="0" w:color="auto"/>
              </w:divBdr>
              <w:divsChild>
                <w:div w:id="1319727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48695">
          <w:marLeft w:val="0"/>
          <w:marRight w:val="0"/>
          <w:marTop w:val="0"/>
          <w:marBottom w:val="0"/>
          <w:divBdr>
            <w:top w:val="none" w:sz="0" w:space="0" w:color="auto"/>
            <w:left w:val="none" w:sz="0" w:space="0" w:color="auto"/>
            <w:bottom w:val="none" w:sz="0" w:space="0" w:color="auto"/>
            <w:right w:val="none" w:sz="0" w:space="0" w:color="auto"/>
          </w:divBdr>
          <w:divsChild>
            <w:div w:id="1392196042">
              <w:marLeft w:val="180"/>
              <w:marRight w:val="0"/>
              <w:marTop w:val="0"/>
              <w:marBottom w:val="0"/>
              <w:divBdr>
                <w:top w:val="none" w:sz="0" w:space="0" w:color="auto"/>
                <w:left w:val="none" w:sz="0" w:space="0" w:color="auto"/>
                <w:bottom w:val="none" w:sz="0" w:space="0" w:color="auto"/>
                <w:right w:val="none" w:sz="0" w:space="0" w:color="auto"/>
              </w:divBdr>
              <w:divsChild>
                <w:div w:id="1768453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7324479">
          <w:marLeft w:val="0"/>
          <w:marRight w:val="0"/>
          <w:marTop w:val="0"/>
          <w:marBottom w:val="0"/>
          <w:divBdr>
            <w:top w:val="none" w:sz="0" w:space="0" w:color="auto"/>
            <w:left w:val="none" w:sz="0" w:space="0" w:color="auto"/>
            <w:bottom w:val="none" w:sz="0" w:space="0" w:color="auto"/>
            <w:right w:val="none" w:sz="0" w:space="0" w:color="auto"/>
          </w:divBdr>
          <w:divsChild>
            <w:div w:id="287247998">
              <w:marLeft w:val="180"/>
              <w:marRight w:val="0"/>
              <w:marTop w:val="0"/>
              <w:marBottom w:val="0"/>
              <w:divBdr>
                <w:top w:val="none" w:sz="0" w:space="0" w:color="auto"/>
                <w:left w:val="none" w:sz="0" w:space="0" w:color="auto"/>
                <w:bottom w:val="none" w:sz="0" w:space="0" w:color="auto"/>
                <w:right w:val="none" w:sz="0" w:space="0" w:color="auto"/>
              </w:divBdr>
              <w:divsChild>
                <w:div w:id="371464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7619919">
          <w:marLeft w:val="0"/>
          <w:marRight w:val="0"/>
          <w:marTop w:val="0"/>
          <w:marBottom w:val="0"/>
          <w:divBdr>
            <w:top w:val="none" w:sz="0" w:space="0" w:color="auto"/>
            <w:left w:val="none" w:sz="0" w:space="0" w:color="auto"/>
            <w:bottom w:val="none" w:sz="0" w:space="0" w:color="auto"/>
            <w:right w:val="none" w:sz="0" w:space="0" w:color="auto"/>
          </w:divBdr>
          <w:divsChild>
            <w:div w:id="304748433">
              <w:marLeft w:val="180"/>
              <w:marRight w:val="0"/>
              <w:marTop w:val="0"/>
              <w:marBottom w:val="0"/>
              <w:divBdr>
                <w:top w:val="none" w:sz="0" w:space="0" w:color="auto"/>
                <w:left w:val="none" w:sz="0" w:space="0" w:color="auto"/>
                <w:bottom w:val="none" w:sz="0" w:space="0" w:color="auto"/>
                <w:right w:val="none" w:sz="0" w:space="0" w:color="auto"/>
              </w:divBdr>
              <w:divsChild>
                <w:div w:id="1669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308052">
          <w:marLeft w:val="0"/>
          <w:marRight w:val="0"/>
          <w:marTop w:val="0"/>
          <w:marBottom w:val="0"/>
          <w:divBdr>
            <w:top w:val="none" w:sz="0" w:space="0" w:color="auto"/>
            <w:left w:val="none" w:sz="0" w:space="0" w:color="auto"/>
            <w:bottom w:val="none" w:sz="0" w:space="0" w:color="auto"/>
            <w:right w:val="none" w:sz="0" w:space="0" w:color="auto"/>
          </w:divBdr>
          <w:divsChild>
            <w:div w:id="1325864453">
              <w:marLeft w:val="180"/>
              <w:marRight w:val="0"/>
              <w:marTop w:val="0"/>
              <w:marBottom w:val="0"/>
              <w:divBdr>
                <w:top w:val="none" w:sz="0" w:space="0" w:color="auto"/>
                <w:left w:val="none" w:sz="0" w:space="0" w:color="auto"/>
                <w:bottom w:val="none" w:sz="0" w:space="0" w:color="auto"/>
                <w:right w:val="none" w:sz="0" w:space="0" w:color="auto"/>
              </w:divBdr>
              <w:divsChild>
                <w:div w:id="1312753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302881">
          <w:marLeft w:val="0"/>
          <w:marRight w:val="0"/>
          <w:marTop w:val="0"/>
          <w:marBottom w:val="0"/>
          <w:divBdr>
            <w:top w:val="none" w:sz="0" w:space="0" w:color="auto"/>
            <w:left w:val="none" w:sz="0" w:space="0" w:color="auto"/>
            <w:bottom w:val="none" w:sz="0" w:space="0" w:color="auto"/>
            <w:right w:val="none" w:sz="0" w:space="0" w:color="auto"/>
          </w:divBdr>
          <w:divsChild>
            <w:div w:id="1008288062">
              <w:marLeft w:val="180"/>
              <w:marRight w:val="0"/>
              <w:marTop w:val="0"/>
              <w:marBottom w:val="0"/>
              <w:divBdr>
                <w:top w:val="none" w:sz="0" w:space="0" w:color="auto"/>
                <w:left w:val="none" w:sz="0" w:space="0" w:color="auto"/>
                <w:bottom w:val="none" w:sz="0" w:space="0" w:color="auto"/>
                <w:right w:val="none" w:sz="0" w:space="0" w:color="auto"/>
              </w:divBdr>
              <w:divsChild>
                <w:div w:id="526021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966188">
          <w:marLeft w:val="0"/>
          <w:marRight w:val="0"/>
          <w:marTop w:val="0"/>
          <w:marBottom w:val="0"/>
          <w:divBdr>
            <w:top w:val="none" w:sz="0" w:space="0" w:color="auto"/>
            <w:left w:val="none" w:sz="0" w:space="0" w:color="auto"/>
            <w:bottom w:val="none" w:sz="0" w:space="0" w:color="auto"/>
            <w:right w:val="none" w:sz="0" w:space="0" w:color="auto"/>
          </w:divBdr>
          <w:divsChild>
            <w:div w:id="2134517642">
              <w:marLeft w:val="180"/>
              <w:marRight w:val="0"/>
              <w:marTop w:val="0"/>
              <w:marBottom w:val="0"/>
              <w:divBdr>
                <w:top w:val="none" w:sz="0" w:space="0" w:color="auto"/>
                <w:left w:val="none" w:sz="0" w:space="0" w:color="auto"/>
                <w:bottom w:val="none" w:sz="0" w:space="0" w:color="auto"/>
                <w:right w:val="none" w:sz="0" w:space="0" w:color="auto"/>
              </w:divBdr>
              <w:divsChild>
                <w:div w:id="423963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08380">
          <w:marLeft w:val="0"/>
          <w:marRight w:val="0"/>
          <w:marTop w:val="0"/>
          <w:marBottom w:val="0"/>
          <w:divBdr>
            <w:top w:val="none" w:sz="0" w:space="0" w:color="auto"/>
            <w:left w:val="none" w:sz="0" w:space="0" w:color="auto"/>
            <w:bottom w:val="none" w:sz="0" w:space="0" w:color="auto"/>
            <w:right w:val="none" w:sz="0" w:space="0" w:color="auto"/>
          </w:divBdr>
          <w:divsChild>
            <w:div w:id="1527064559">
              <w:marLeft w:val="180"/>
              <w:marRight w:val="0"/>
              <w:marTop w:val="0"/>
              <w:marBottom w:val="0"/>
              <w:divBdr>
                <w:top w:val="none" w:sz="0" w:space="0" w:color="auto"/>
                <w:left w:val="none" w:sz="0" w:space="0" w:color="auto"/>
                <w:bottom w:val="none" w:sz="0" w:space="0" w:color="auto"/>
                <w:right w:val="none" w:sz="0" w:space="0" w:color="auto"/>
              </w:divBdr>
              <w:divsChild>
                <w:div w:id="652562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911278">
          <w:marLeft w:val="0"/>
          <w:marRight w:val="0"/>
          <w:marTop w:val="0"/>
          <w:marBottom w:val="0"/>
          <w:divBdr>
            <w:top w:val="none" w:sz="0" w:space="0" w:color="auto"/>
            <w:left w:val="none" w:sz="0" w:space="0" w:color="auto"/>
            <w:bottom w:val="none" w:sz="0" w:space="0" w:color="auto"/>
            <w:right w:val="none" w:sz="0" w:space="0" w:color="auto"/>
          </w:divBdr>
          <w:divsChild>
            <w:div w:id="2001302335">
              <w:marLeft w:val="180"/>
              <w:marRight w:val="0"/>
              <w:marTop w:val="0"/>
              <w:marBottom w:val="0"/>
              <w:divBdr>
                <w:top w:val="none" w:sz="0" w:space="0" w:color="auto"/>
                <w:left w:val="none" w:sz="0" w:space="0" w:color="auto"/>
                <w:bottom w:val="none" w:sz="0" w:space="0" w:color="auto"/>
                <w:right w:val="none" w:sz="0" w:space="0" w:color="auto"/>
              </w:divBdr>
              <w:divsChild>
                <w:div w:id="1556354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5257383">
          <w:marLeft w:val="0"/>
          <w:marRight w:val="0"/>
          <w:marTop w:val="0"/>
          <w:marBottom w:val="0"/>
          <w:divBdr>
            <w:top w:val="none" w:sz="0" w:space="0" w:color="auto"/>
            <w:left w:val="none" w:sz="0" w:space="0" w:color="auto"/>
            <w:bottom w:val="none" w:sz="0" w:space="0" w:color="auto"/>
            <w:right w:val="none" w:sz="0" w:space="0" w:color="auto"/>
          </w:divBdr>
          <w:divsChild>
            <w:div w:id="1008488812">
              <w:marLeft w:val="180"/>
              <w:marRight w:val="0"/>
              <w:marTop w:val="0"/>
              <w:marBottom w:val="0"/>
              <w:divBdr>
                <w:top w:val="none" w:sz="0" w:space="0" w:color="auto"/>
                <w:left w:val="none" w:sz="0" w:space="0" w:color="auto"/>
                <w:bottom w:val="none" w:sz="0" w:space="0" w:color="auto"/>
                <w:right w:val="none" w:sz="0" w:space="0" w:color="auto"/>
              </w:divBdr>
              <w:divsChild>
                <w:div w:id="1973828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973603">
          <w:marLeft w:val="0"/>
          <w:marRight w:val="0"/>
          <w:marTop w:val="0"/>
          <w:marBottom w:val="0"/>
          <w:divBdr>
            <w:top w:val="none" w:sz="0" w:space="0" w:color="auto"/>
            <w:left w:val="none" w:sz="0" w:space="0" w:color="auto"/>
            <w:bottom w:val="none" w:sz="0" w:space="0" w:color="auto"/>
            <w:right w:val="none" w:sz="0" w:space="0" w:color="auto"/>
          </w:divBdr>
          <w:divsChild>
            <w:div w:id="1709796394">
              <w:marLeft w:val="180"/>
              <w:marRight w:val="0"/>
              <w:marTop w:val="0"/>
              <w:marBottom w:val="0"/>
              <w:divBdr>
                <w:top w:val="none" w:sz="0" w:space="0" w:color="auto"/>
                <w:left w:val="none" w:sz="0" w:space="0" w:color="auto"/>
                <w:bottom w:val="none" w:sz="0" w:space="0" w:color="auto"/>
                <w:right w:val="none" w:sz="0" w:space="0" w:color="auto"/>
              </w:divBdr>
              <w:divsChild>
                <w:div w:id="1257860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692226">
          <w:marLeft w:val="0"/>
          <w:marRight w:val="0"/>
          <w:marTop w:val="0"/>
          <w:marBottom w:val="0"/>
          <w:divBdr>
            <w:top w:val="none" w:sz="0" w:space="0" w:color="auto"/>
            <w:left w:val="none" w:sz="0" w:space="0" w:color="auto"/>
            <w:bottom w:val="none" w:sz="0" w:space="0" w:color="auto"/>
            <w:right w:val="none" w:sz="0" w:space="0" w:color="auto"/>
          </w:divBdr>
          <w:divsChild>
            <w:div w:id="967709978">
              <w:marLeft w:val="180"/>
              <w:marRight w:val="0"/>
              <w:marTop w:val="0"/>
              <w:marBottom w:val="0"/>
              <w:divBdr>
                <w:top w:val="none" w:sz="0" w:space="0" w:color="auto"/>
                <w:left w:val="none" w:sz="0" w:space="0" w:color="auto"/>
                <w:bottom w:val="none" w:sz="0" w:space="0" w:color="auto"/>
                <w:right w:val="none" w:sz="0" w:space="0" w:color="auto"/>
              </w:divBdr>
              <w:divsChild>
                <w:div w:id="1638606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886123">
          <w:marLeft w:val="0"/>
          <w:marRight w:val="0"/>
          <w:marTop w:val="0"/>
          <w:marBottom w:val="0"/>
          <w:divBdr>
            <w:top w:val="none" w:sz="0" w:space="0" w:color="auto"/>
            <w:left w:val="none" w:sz="0" w:space="0" w:color="auto"/>
            <w:bottom w:val="none" w:sz="0" w:space="0" w:color="auto"/>
            <w:right w:val="none" w:sz="0" w:space="0" w:color="auto"/>
          </w:divBdr>
          <w:divsChild>
            <w:div w:id="1778670092">
              <w:marLeft w:val="180"/>
              <w:marRight w:val="0"/>
              <w:marTop w:val="0"/>
              <w:marBottom w:val="0"/>
              <w:divBdr>
                <w:top w:val="none" w:sz="0" w:space="0" w:color="auto"/>
                <w:left w:val="none" w:sz="0" w:space="0" w:color="auto"/>
                <w:bottom w:val="none" w:sz="0" w:space="0" w:color="auto"/>
                <w:right w:val="none" w:sz="0" w:space="0" w:color="auto"/>
              </w:divBdr>
              <w:divsChild>
                <w:div w:id="282351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140722">
          <w:marLeft w:val="0"/>
          <w:marRight w:val="0"/>
          <w:marTop w:val="0"/>
          <w:marBottom w:val="0"/>
          <w:divBdr>
            <w:top w:val="none" w:sz="0" w:space="0" w:color="auto"/>
            <w:left w:val="none" w:sz="0" w:space="0" w:color="auto"/>
            <w:bottom w:val="none" w:sz="0" w:space="0" w:color="auto"/>
            <w:right w:val="none" w:sz="0" w:space="0" w:color="auto"/>
          </w:divBdr>
          <w:divsChild>
            <w:div w:id="1699428233">
              <w:marLeft w:val="180"/>
              <w:marRight w:val="0"/>
              <w:marTop w:val="0"/>
              <w:marBottom w:val="0"/>
              <w:divBdr>
                <w:top w:val="none" w:sz="0" w:space="0" w:color="auto"/>
                <w:left w:val="none" w:sz="0" w:space="0" w:color="auto"/>
                <w:bottom w:val="none" w:sz="0" w:space="0" w:color="auto"/>
                <w:right w:val="none" w:sz="0" w:space="0" w:color="auto"/>
              </w:divBdr>
              <w:divsChild>
                <w:div w:id="1440639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978023">
          <w:marLeft w:val="0"/>
          <w:marRight w:val="0"/>
          <w:marTop w:val="0"/>
          <w:marBottom w:val="0"/>
          <w:divBdr>
            <w:top w:val="none" w:sz="0" w:space="0" w:color="auto"/>
            <w:left w:val="none" w:sz="0" w:space="0" w:color="auto"/>
            <w:bottom w:val="none" w:sz="0" w:space="0" w:color="auto"/>
            <w:right w:val="none" w:sz="0" w:space="0" w:color="auto"/>
          </w:divBdr>
          <w:divsChild>
            <w:div w:id="1690370794">
              <w:marLeft w:val="180"/>
              <w:marRight w:val="0"/>
              <w:marTop w:val="0"/>
              <w:marBottom w:val="0"/>
              <w:divBdr>
                <w:top w:val="none" w:sz="0" w:space="0" w:color="auto"/>
                <w:left w:val="none" w:sz="0" w:space="0" w:color="auto"/>
                <w:bottom w:val="none" w:sz="0" w:space="0" w:color="auto"/>
                <w:right w:val="none" w:sz="0" w:space="0" w:color="auto"/>
              </w:divBdr>
              <w:divsChild>
                <w:div w:id="916089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8896444">
          <w:marLeft w:val="0"/>
          <w:marRight w:val="0"/>
          <w:marTop w:val="0"/>
          <w:marBottom w:val="0"/>
          <w:divBdr>
            <w:top w:val="none" w:sz="0" w:space="0" w:color="auto"/>
            <w:left w:val="none" w:sz="0" w:space="0" w:color="auto"/>
            <w:bottom w:val="none" w:sz="0" w:space="0" w:color="auto"/>
            <w:right w:val="none" w:sz="0" w:space="0" w:color="auto"/>
          </w:divBdr>
          <w:divsChild>
            <w:div w:id="1790732969">
              <w:marLeft w:val="180"/>
              <w:marRight w:val="0"/>
              <w:marTop w:val="0"/>
              <w:marBottom w:val="0"/>
              <w:divBdr>
                <w:top w:val="none" w:sz="0" w:space="0" w:color="auto"/>
                <w:left w:val="none" w:sz="0" w:space="0" w:color="auto"/>
                <w:bottom w:val="none" w:sz="0" w:space="0" w:color="auto"/>
                <w:right w:val="none" w:sz="0" w:space="0" w:color="auto"/>
              </w:divBdr>
              <w:divsChild>
                <w:div w:id="2092312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150237">
          <w:marLeft w:val="0"/>
          <w:marRight w:val="0"/>
          <w:marTop w:val="0"/>
          <w:marBottom w:val="0"/>
          <w:divBdr>
            <w:top w:val="none" w:sz="0" w:space="0" w:color="auto"/>
            <w:left w:val="none" w:sz="0" w:space="0" w:color="auto"/>
            <w:bottom w:val="none" w:sz="0" w:space="0" w:color="auto"/>
            <w:right w:val="none" w:sz="0" w:space="0" w:color="auto"/>
          </w:divBdr>
          <w:divsChild>
            <w:div w:id="29380207">
              <w:marLeft w:val="180"/>
              <w:marRight w:val="0"/>
              <w:marTop w:val="0"/>
              <w:marBottom w:val="0"/>
              <w:divBdr>
                <w:top w:val="none" w:sz="0" w:space="0" w:color="auto"/>
                <w:left w:val="none" w:sz="0" w:space="0" w:color="auto"/>
                <w:bottom w:val="none" w:sz="0" w:space="0" w:color="auto"/>
                <w:right w:val="none" w:sz="0" w:space="0" w:color="auto"/>
              </w:divBdr>
              <w:divsChild>
                <w:div w:id="21711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493479">
          <w:marLeft w:val="0"/>
          <w:marRight w:val="0"/>
          <w:marTop w:val="0"/>
          <w:marBottom w:val="0"/>
          <w:divBdr>
            <w:top w:val="none" w:sz="0" w:space="0" w:color="auto"/>
            <w:left w:val="none" w:sz="0" w:space="0" w:color="auto"/>
            <w:bottom w:val="none" w:sz="0" w:space="0" w:color="auto"/>
            <w:right w:val="none" w:sz="0" w:space="0" w:color="auto"/>
          </w:divBdr>
          <w:divsChild>
            <w:div w:id="377123559">
              <w:marLeft w:val="180"/>
              <w:marRight w:val="0"/>
              <w:marTop w:val="0"/>
              <w:marBottom w:val="0"/>
              <w:divBdr>
                <w:top w:val="none" w:sz="0" w:space="0" w:color="auto"/>
                <w:left w:val="none" w:sz="0" w:space="0" w:color="auto"/>
                <w:bottom w:val="none" w:sz="0" w:space="0" w:color="auto"/>
                <w:right w:val="none" w:sz="0" w:space="0" w:color="auto"/>
              </w:divBdr>
              <w:divsChild>
                <w:div w:id="1729380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132361">
          <w:marLeft w:val="0"/>
          <w:marRight w:val="0"/>
          <w:marTop w:val="0"/>
          <w:marBottom w:val="0"/>
          <w:divBdr>
            <w:top w:val="none" w:sz="0" w:space="0" w:color="auto"/>
            <w:left w:val="none" w:sz="0" w:space="0" w:color="auto"/>
            <w:bottom w:val="none" w:sz="0" w:space="0" w:color="auto"/>
            <w:right w:val="none" w:sz="0" w:space="0" w:color="auto"/>
          </w:divBdr>
          <w:divsChild>
            <w:div w:id="167134150">
              <w:marLeft w:val="180"/>
              <w:marRight w:val="0"/>
              <w:marTop w:val="0"/>
              <w:marBottom w:val="0"/>
              <w:divBdr>
                <w:top w:val="none" w:sz="0" w:space="0" w:color="auto"/>
                <w:left w:val="none" w:sz="0" w:space="0" w:color="auto"/>
                <w:bottom w:val="none" w:sz="0" w:space="0" w:color="auto"/>
                <w:right w:val="none" w:sz="0" w:space="0" w:color="auto"/>
              </w:divBdr>
              <w:divsChild>
                <w:div w:id="2044162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713047">
          <w:marLeft w:val="0"/>
          <w:marRight w:val="0"/>
          <w:marTop w:val="0"/>
          <w:marBottom w:val="0"/>
          <w:divBdr>
            <w:top w:val="none" w:sz="0" w:space="0" w:color="auto"/>
            <w:left w:val="none" w:sz="0" w:space="0" w:color="auto"/>
            <w:bottom w:val="none" w:sz="0" w:space="0" w:color="auto"/>
            <w:right w:val="none" w:sz="0" w:space="0" w:color="auto"/>
          </w:divBdr>
          <w:divsChild>
            <w:div w:id="1396704048">
              <w:marLeft w:val="180"/>
              <w:marRight w:val="0"/>
              <w:marTop w:val="0"/>
              <w:marBottom w:val="0"/>
              <w:divBdr>
                <w:top w:val="none" w:sz="0" w:space="0" w:color="auto"/>
                <w:left w:val="none" w:sz="0" w:space="0" w:color="auto"/>
                <w:bottom w:val="none" w:sz="0" w:space="0" w:color="auto"/>
                <w:right w:val="none" w:sz="0" w:space="0" w:color="auto"/>
              </w:divBdr>
              <w:divsChild>
                <w:div w:id="1656032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407882">
          <w:marLeft w:val="0"/>
          <w:marRight w:val="0"/>
          <w:marTop w:val="0"/>
          <w:marBottom w:val="0"/>
          <w:divBdr>
            <w:top w:val="none" w:sz="0" w:space="0" w:color="auto"/>
            <w:left w:val="none" w:sz="0" w:space="0" w:color="auto"/>
            <w:bottom w:val="none" w:sz="0" w:space="0" w:color="auto"/>
            <w:right w:val="none" w:sz="0" w:space="0" w:color="auto"/>
          </w:divBdr>
          <w:divsChild>
            <w:div w:id="1038969018">
              <w:marLeft w:val="180"/>
              <w:marRight w:val="0"/>
              <w:marTop w:val="0"/>
              <w:marBottom w:val="0"/>
              <w:divBdr>
                <w:top w:val="none" w:sz="0" w:space="0" w:color="auto"/>
                <w:left w:val="none" w:sz="0" w:space="0" w:color="auto"/>
                <w:bottom w:val="none" w:sz="0" w:space="0" w:color="auto"/>
                <w:right w:val="none" w:sz="0" w:space="0" w:color="auto"/>
              </w:divBdr>
              <w:divsChild>
                <w:div w:id="1412772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481622">
          <w:marLeft w:val="0"/>
          <w:marRight w:val="0"/>
          <w:marTop w:val="0"/>
          <w:marBottom w:val="0"/>
          <w:divBdr>
            <w:top w:val="none" w:sz="0" w:space="0" w:color="auto"/>
            <w:left w:val="none" w:sz="0" w:space="0" w:color="auto"/>
            <w:bottom w:val="none" w:sz="0" w:space="0" w:color="auto"/>
            <w:right w:val="none" w:sz="0" w:space="0" w:color="auto"/>
          </w:divBdr>
          <w:divsChild>
            <w:div w:id="2048748990">
              <w:marLeft w:val="180"/>
              <w:marRight w:val="0"/>
              <w:marTop w:val="0"/>
              <w:marBottom w:val="0"/>
              <w:divBdr>
                <w:top w:val="none" w:sz="0" w:space="0" w:color="auto"/>
                <w:left w:val="none" w:sz="0" w:space="0" w:color="auto"/>
                <w:bottom w:val="none" w:sz="0" w:space="0" w:color="auto"/>
                <w:right w:val="none" w:sz="0" w:space="0" w:color="auto"/>
              </w:divBdr>
              <w:divsChild>
                <w:div w:id="2041936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5385609">
          <w:marLeft w:val="0"/>
          <w:marRight w:val="0"/>
          <w:marTop w:val="0"/>
          <w:marBottom w:val="0"/>
          <w:divBdr>
            <w:top w:val="none" w:sz="0" w:space="0" w:color="auto"/>
            <w:left w:val="none" w:sz="0" w:space="0" w:color="auto"/>
            <w:bottom w:val="none" w:sz="0" w:space="0" w:color="auto"/>
            <w:right w:val="none" w:sz="0" w:space="0" w:color="auto"/>
          </w:divBdr>
          <w:divsChild>
            <w:div w:id="2131430098">
              <w:marLeft w:val="180"/>
              <w:marRight w:val="0"/>
              <w:marTop w:val="0"/>
              <w:marBottom w:val="0"/>
              <w:divBdr>
                <w:top w:val="none" w:sz="0" w:space="0" w:color="auto"/>
                <w:left w:val="none" w:sz="0" w:space="0" w:color="auto"/>
                <w:bottom w:val="none" w:sz="0" w:space="0" w:color="auto"/>
                <w:right w:val="none" w:sz="0" w:space="0" w:color="auto"/>
              </w:divBdr>
              <w:divsChild>
                <w:div w:id="1104418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830297">
          <w:marLeft w:val="0"/>
          <w:marRight w:val="0"/>
          <w:marTop w:val="0"/>
          <w:marBottom w:val="0"/>
          <w:divBdr>
            <w:top w:val="none" w:sz="0" w:space="0" w:color="auto"/>
            <w:left w:val="none" w:sz="0" w:space="0" w:color="auto"/>
            <w:bottom w:val="none" w:sz="0" w:space="0" w:color="auto"/>
            <w:right w:val="none" w:sz="0" w:space="0" w:color="auto"/>
          </w:divBdr>
          <w:divsChild>
            <w:div w:id="1178234727">
              <w:marLeft w:val="180"/>
              <w:marRight w:val="0"/>
              <w:marTop w:val="0"/>
              <w:marBottom w:val="0"/>
              <w:divBdr>
                <w:top w:val="none" w:sz="0" w:space="0" w:color="auto"/>
                <w:left w:val="none" w:sz="0" w:space="0" w:color="auto"/>
                <w:bottom w:val="none" w:sz="0" w:space="0" w:color="auto"/>
                <w:right w:val="none" w:sz="0" w:space="0" w:color="auto"/>
              </w:divBdr>
              <w:divsChild>
                <w:div w:id="1052074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1410">
          <w:marLeft w:val="0"/>
          <w:marRight w:val="0"/>
          <w:marTop w:val="0"/>
          <w:marBottom w:val="0"/>
          <w:divBdr>
            <w:top w:val="none" w:sz="0" w:space="0" w:color="auto"/>
            <w:left w:val="none" w:sz="0" w:space="0" w:color="auto"/>
            <w:bottom w:val="none" w:sz="0" w:space="0" w:color="auto"/>
            <w:right w:val="none" w:sz="0" w:space="0" w:color="auto"/>
          </w:divBdr>
          <w:divsChild>
            <w:div w:id="372269897">
              <w:marLeft w:val="180"/>
              <w:marRight w:val="0"/>
              <w:marTop w:val="0"/>
              <w:marBottom w:val="0"/>
              <w:divBdr>
                <w:top w:val="none" w:sz="0" w:space="0" w:color="auto"/>
                <w:left w:val="none" w:sz="0" w:space="0" w:color="auto"/>
                <w:bottom w:val="none" w:sz="0" w:space="0" w:color="auto"/>
                <w:right w:val="none" w:sz="0" w:space="0" w:color="auto"/>
              </w:divBdr>
              <w:divsChild>
                <w:div w:id="1427267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001291">
          <w:marLeft w:val="0"/>
          <w:marRight w:val="0"/>
          <w:marTop w:val="0"/>
          <w:marBottom w:val="0"/>
          <w:divBdr>
            <w:top w:val="none" w:sz="0" w:space="0" w:color="auto"/>
            <w:left w:val="none" w:sz="0" w:space="0" w:color="auto"/>
            <w:bottom w:val="none" w:sz="0" w:space="0" w:color="auto"/>
            <w:right w:val="none" w:sz="0" w:space="0" w:color="auto"/>
          </w:divBdr>
          <w:divsChild>
            <w:div w:id="927619300">
              <w:marLeft w:val="180"/>
              <w:marRight w:val="0"/>
              <w:marTop w:val="0"/>
              <w:marBottom w:val="0"/>
              <w:divBdr>
                <w:top w:val="none" w:sz="0" w:space="0" w:color="auto"/>
                <w:left w:val="none" w:sz="0" w:space="0" w:color="auto"/>
                <w:bottom w:val="none" w:sz="0" w:space="0" w:color="auto"/>
                <w:right w:val="none" w:sz="0" w:space="0" w:color="auto"/>
              </w:divBdr>
              <w:divsChild>
                <w:div w:id="1332760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865882">
          <w:marLeft w:val="0"/>
          <w:marRight w:val="0"/>
          <w:marTop w:val="0"/>
          <w:marBottom w:val="0"/>
          <w:divBdr>
            <w:top w:val="none" w:sz="0" w:space="0" w:color="auto"/>
            <w:left w:val="none" w:sz="0" w:space="0" w:color="auto"/>
            <w:bottom w:val="none" w:sz="0" w:space="0" w:color="auto"/>
            <w:right w:val="none" w:sz="0" w:space="0" w:color="auto"/>
          </w:divBdr>
          <w:divsChild>
            <w:div w:id="52703932">
              <w:marLeft w:val="180"/>
              <w:marRight w:val="0"/>
              <w:marTop w:val="0"/>
              <w:marBottom w:val="0"/>
              <w:divBdr>
                <w:top w:val="none" w:sz="0" w:space="0" w:color="auto"/>
                <w:left w:val="none" w:sz="0" w:space="0" w:color="auto"/>
                <w:bottom w:val="none" w:sz="0" w:space="0" w:color="auto"/>
                <w:right w:val="none" w:sz="0" w:space="0" w:color="auto"/>
              </w:divBdr>
              <w:divsChild>
                <w:div w:id="2055612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170716">
          <w:marLeft w:val="0"/>
          <w:marRight w:val="0"/>
          <w:marTop w:val="0"/>
          <w:marBottom w:val="0"/>
          <w:divBdr>
            <w:top w:val="none" w:sz="0" w:space="0" w:color="auto"/>
            <w:left w:val="none" w:sz="0" w:space="0" w:color="auto"/>
            <w:bottom w:val="none" w:sz="0" w:space="0" w:color="auto"/>
            <w:right w:val="none" w:sz="0" w:space="0" w:color="auto"/>
          </w:divBdr>
          <w:divsChild>
            <w:div w:id="1704791991">
              <w:marLeft w:val="180"/>
              <w:marRight w:val="0"/>
              <w:marTop w:val="0"/>
              <w:marBottom w:val="0"/>
              <w:divBdr>
                <w:top w:val="none" w:sz="0" w:space="0" w:color="auto"/>
                <w:left w:val="none" w:sz="0" w:space="0" w:color="auto"/>
                <w:bottom w:val="none" w:sz="0" w:space="0" w:color="auto"/>
                <w:right w:val="none" w:sz="0" w:space="0" w:color="auto"/>
              </w:divBdr>
              <w:divsChild>
                <w:div w:id="885878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6101607">
          <w:marLeft w:val="0"/>
          <w:marRight w:val="0"/>
          <w:marTop w:val="0"/>
          <w:marBottom w:val="0"/>
          <w:divBdr>
            <w:top w:val="none" w:sz="0" w:space="0" w:color="auto"/>
            <w:left w:val="none" w:sz="0" w:space="0" w:color="auto"/>
            <w:bottom w:val="none" w:sz="0" w:space="0" w:color="auto"/>
            <w:right w:val="none" w:sz="0" w:space="0" w:color="auto"/>
          </w:divBdr>
          <w:divsChild>
            <w:div w:id="1665623300">
              <w:marLeft w:val="180"/>
              <w:marRight w:val="0"/>
              <w:marTop w:val="0"/>
              <w:marBottom w:val="0"/>
              <w:divBdr>
                <w:top w:val="none" w:sz="0" w:space="0" w:color="auto"/>
                <w:left w:val="none" w:sz="0" w:space="0" w:color="auto"/>
                <w:bottom w:val="none" w:sz="0" w:space="0" w:color="auto"/>
                <w:right w:val="none" w:sz="0" w:space="0" w:color="auto"/>
              </w:divBdr>
              <w:divsChild>
                <w:div w:id="1526139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6654877">
          <w:marLeft w:val="0"/>
          <w:marRight w:val="0"/>
          <w:marTop w:val="0"/>
          <w:marBottom w:val="0"/>
          <w:divBdr>
            <w:top w:val="none" w:sz="0" w:space="0" w:color="auto"/>
            <w:left w:val="none" w:sz="0" w:space="0" w:color="auto"/>
            <w:bottom w:val="none" w:sz="0" w:space="0" w:color="auto"/>
            <w:right w:val="none" w:sz="0" w:space="0" w:color="auto"/>
          </w:divBdr>
          <w:divsChild>
            <w:div w:id="208690698">
              <w:marLeft w:val="180"/>
              <w:marRight w:val="0"/>
              <w:marTop w:val="0"/>
              <w:marBottom w:val="0"/>
              <w:divBdr>
                <w:top w:val="none" w:sz="0" w:space="0" w:color="auto"/>
                <w:left w:val="none" w:sz="0" w:space="0" w:color="auto"/>
                <w:bottom w:val="none" w:sz="0" w:space="0" w:color="auto"/>
                <w:right w:val="none" w:sz="0" w:space="0" w:color="auto"/>
              </w:divBdr>
              <w:divsChild>
                <w:div w:id="2121756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955728">
          <w:marLeft w:val="0"/>
          <w:marRight w:val="0"/>
          <w:marTop w:val="0"/>
          <w:marBottom w:val="0"/>
          <w:divBdr>
            <w:top w:val="none" w:sz="0" w:space="0" w:color="auto"/>
            <w:left w:val="none" w:sz="0" w:space="0" w:color="auto"/>
            <w:bottom w:val="none" w:sz="0" w:space="0" w:color="auto"/>
            <w:right w:val="none" w:sz="0" w:space="0" w:color="auto"/>
          </w:divBdr>
          <w:divsChild>
            <w:div w:id="1440638856">
              <w:marLeft w:val="180"/>
              <w:marRight w:val="0"/>
              <w:marTop w:val="0"/>
              <w:marBottom w:val="0"/>
              <w:divBdr>
                <w:top w:val="none" w:sz="0" w:space="0" w:color="auto"/>
                <w:left w:val="none" w:sz="0" w:space="0" w:color="auto"/>
                <w:bottom w:val="none" w:sz="0" w:space="0" w:color="auto"/>
                <w:right w:val="none" w:sz="0" w:space="0" w:color="auto"/>
              </w:divBdr>
              <w:divsChild>
                <w:div w:id="1808624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087605">
          <w:marLeft w:val="0"/>
          <w:marRight w:val="0"/>
          <w:marTop w:val="0"/>
          <w:marBottom w:val="0"/>
          <w:divBdr>
            <w:top w:val="none" w:sz="0" w:space="0" w:color="auto"/>
            <w:left w:val="none" w:sz="0" w:space="0" w:color="auto"/>
            <w:bottom w:val="none" w:sz="0" w:space="0" w:color="auto"/>
            <w:right w:val="none" w:sz="0" w:space="0" w:color="auto"/>
          </w:divBdr>
          <w:divsChild>
            <w:div w:id="1329552696">
              <w:marLeft w:val="180"/>
              <w:marRight w:val="0"/>
              <w:marTop w:val="0"/>
              <w:marBottom w:val="0"/>
              <w:divBdr>
                <w:top w:val="none" w:sz="0" w:space="0" w:color="auto"/>
                <w:left w:val="none" w:sz="0" w:space="0" w:color="auto"/>
                <w:bottom w:val="none" w:sz="0" w:space="0" w:color="auto"/>
                <w:right w:val="none" w:sz="0" w:space="0" w:color="auto"/>
              </w:divBdr>
              <w:divsChild>
                <w:div w:id="137957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466225">
          <w:marLeft w:val="0"/>
          <w:marRight w:val="0"/>
          <w:marTop w:val="0"/>
          <w:marBottom w:val="0"/>
          <w:divBdr>
            <w:top w:val="none" w:sz="0" w:space="0" w:color="auto"/>
            <w:left w:val="none" w:sz="0" w:space="0" w:color="auto"/>
            <w:bottom w:val="none" w:sz="0" w:space="0" w:color="auto"/>
            <w:right w:val="none" w:sz="0" w:space="0" w:color="auto"/>
          </w:divBdr>
          <w:divsChild>
            <w:div w:id="2087651197">
              <w:marLeft w:val="180"/>
              <w:marRight w:val="0"/>
              <w:marTop w:val="0"/>
              <w:marBottom w:val="0"/>
              <w:divBdr>
                <w:top w:val="none" w:sz="0" w:space="0" w:color="auto"/>
                <w:left w:val="none" w:sz="0" w:space="0" w:color="auto"/>
                <w:bottom w:val="none" w:sz="0" w:space="0" w:color="auto"/>
                <w:right w:val="none" w:sz="0" w:space="0" w:color="auto"/>
              </w:divBdr>
              <w:divsChild>
                <w:div w:id="2136288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220033">
          <w:marLeft w:val="0"/>
          <w:marRight w:val="0"/>
          <w:marTop w:val="0"/>
          <w:marBottom w:val="0"/>
          <w:divBdr>
            <w:top w:val="none" w:sz="0" w:space="0" w:color="auto"/>
            <w:left w:val="none" w:sz="0" w:space="0" w:color="auto"/>
            <w:bottom w:val="none" w:sz="0" w:space="0" w:color="auto"/>
            <w:right w:val="none" w:sz="0" w:space="0" w:color="auto"/>
          </w:divBdr>
          <w:divsChild>
            <w:div w:id="898594652">
              <w:marLeft w:val="180"/>
              <w:marRight w:val="0"/>
              <w:marTop w:val="0"/>
              <w:marBottom w:val="0"/>
              <w:divBdr>
                <w:top w:val="none" w:sz="0" w:space="0" w:color="auto"/>
                <w:left w:val="none" w:sz="0" w:space="0" w:color="auto"/>
                <w:bottom w:val="none" w:sz="0" w:space="0" w:color="auto"/>
                <w:right w:val="none" w:sz="0" w:space="0" w:color="auto"/>
              </w:divBdr>
              <w:divsChild>
                <w:div w:id="1727297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471168">
          <w:marLeft w:val="0"/>
          <w:marRight w:val="0"/>
          <w:marTop w:val="0"/>
          <w:marBottom w:val="0"/>
          <w:divBdr>
            <w:top w:val="none" w:sz="0" w:space="0" w:color="auto"/>
            <w:left w:val="none" w:sz="0" w:space="0" w:color="auto"/>
            <w:bottom w:val="none" w:sz="0" w:space="0" w:color="auto"/>
            <w:right w:val="none" w:sz="0" w:space="0" w:color="auto"/>
          </w:divBdr>
          <w:divsChild>
            <w:div w:id="1574855277">
              <w:marLeft w:val="180"/>
              <w:marRight w:val="0"/>
              <w:marTop w:val="0"/>
              <w:marBottom w:val="0"/>
              <w:divBdr>
                <w:top w:val="none" w:sz="0" w:space="0" w:color="auto"/>
                <w:left w:val="none" w:sz="0" w:space="0" w:color="auto"/>
                <w:bottom w:val="none" w:sz="0" w:space="0" w:color="auto"/>
                <w:right w:val="none" w:sz="0" w:space="0" w:color="auto"/>
              </w:divBdr>
              <w:divsChild>
                <w:div w:id="1356227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352915">
          <w:marLeft w:val="0"/>
          <w:marRight w:val="0"/>
          <w:marTop w:val="0"/>
          <w:marBottom w:val="0"/>
          <w:divBdr>
            <w:top w:val="none" w:sz="0" w:space="0" w:color="auto"/>
            <w:left w:val="none" w:sz="0" w:space="0" w:color="auto"/>
            <w:bottom w:val="none" w:sz="0" w:space="0" w:color="auto"/>
            <w:right w:val="none" w:sz="0" w:space="0" w:color="auto"/>
          </w:divBdr>
          <w:divsChild>
            <w:div w:id="1980528243">
              <w:marLeft w:val="180"/>
              <w:marRight w:val="0"/>
              <w:marTop w:val="0"/>
              <w:marBottom w:val="0"/>
              <w:divBdr>
                <w:top w:val="none" w:sz="0" w:space="0" w:color="auto"/>
                <w:left w:val="none" w:sz="0" w:space="0" w:color="auto"/>
                <w:bottom w:val="none" w:sz="0" w:space="0" w:color="auto"/>
                <w:right w:val="none" w:sz="0" w:space="0" w:color="auto"/>
              </w:divBdr>
              <w:divsChild>
                <w:div w:id="833686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476462">
          <w:marLeft w:val="0"/>
          <w:marRight w:val="0"/>
          <w:marTop w:val="0"/>
          <w:marBottom w:val="0"/>
          <w:divBdr>
            <w:top w:val="none" w:sz="0" w:space="0" w:color="auto"/>
            <w:left w:val="none" w:sz="0" w:space="0" w:color="auto"/>
            <w:bottom w:val="none" w:sz="0" w:space="0" w:color="auto"/>
            <w:right w:val="none" w:sz="0" w:space="0" w:color="auto"/>
          </w:divBdr>
          <w:divsChild>
            <w:div w:id="775564223">
              <w:marLeft w:val="180"/>
              <w:marRight w:val="0"/>
              <w:marTop w:val="0"/>
              <w:marBottom w:val="0"/>
              <w:divBdr>
                <w:top w:val="none" w:sz="0" w:space="0" w:color="auto"/>
                <w:left w:val="none" w:sz="0" w:space="0" w:color="auto"/>
                <w:bottom w:val="none" w:sz="0" w:space="0" w:color="auto"/>
                <w:right w:val="none" w:sz="0" w:space="0" w:color="auto"/>
              </w:divBdr>
              <w:divsChild>
                <w:div w:id="940989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766045">
          <w:marLeft w:val="0"/>
          <w:marRight w:val="0"/>
          <w:marTop w:val="0"/>
          <w:marBottom w:val="0"/>
          <w:divBdr>
            <w:top w:val="none" w:sz="0" w:space="0" w:color="auto"/>
            <w:left w:val="none" w:sz="0" w:space="0" w:color="auto"/>
            <w:bottom w:val="none" w:sz="0" w:space="0" w:color="auto"/>
            <w:right w:val="none" w:sz="0" w:space="0" w:color="auto"/>
          </w:divBdr>
          <w:divsChild>
            <w:div w:id="1213150915">
              <w:marLeft w:val="180"/>
              <w:marRight w:val="0"/>
              <w:marTop w:val="0"/>
              <w:marBottom w:val="0"/>
              <w:divBdr>
                <w:top w:val="none" w:sz="0" w:space="0" w:color="auto"/>
                <w:left w:val="none" w:sz="0" w:space="0" w:color="auto"/>
                <w:bottom w:val="none" w:sz="0" w:space="0" w:color="auto"/>
                <w:right w:val="none" w:sz="0" w:space="0" w:color="auto"/>
              </w:divBdr>
              <w:divsChild>
                <w:div w:id="1164932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5021512">
          <w:marLeft w:val="0"/>
          <w:marRight w:val="0"/>
          <w:marTop w:val="0"/>
          <w:marBottom w:val="0"/>
          <w:divBdr>
            <w:top w:val="none" w:sz="0" w:space="0" w:color="auto"/>
            <w:left w:val="none" w:sz="0" w:space="0" w:color="auto"/>
            <w:bottom w:val="none" w:sz="0" w:space="0" w:color="auto"/>
            <w:right w:val="none" w:sz="0" w:space="0" w:color="auto"/>
          </w:divBdr>
          <w:divsChild>
            <w:div w:id="178351156">
              <w:marLeft w:val="180"/>
              <w:marRight w:val="0"/>
              <w:marTop w:val="0"/>
              <w:marBottom w:val="0"/>
              <w:divBdr>
                <w:top w:val="none" w:sz="0" w:space="0" w:color="auto"/>
                <w:left w:val="none" w:sz="0" w:space="0" w:color="auto"/>
                <w:bottom w:val="none" w:sz="0" w:space="0" w:color="auto"/>
                <w:right w:val="none" w:sz="0" w:space="0" w:color="auto"/>
              </w:divBdr>
              <w:divsChild>
                <w:div w:id="141848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958415">
          <w:marLeft w:val="0"/>
          <w:marRight w:val="0"/>
          <w:marTop w:val="0"/>
          <w:marBottom w:val="0"/>
          <w:divBdr>
            <w:top w:val="none" w:sz="0" w:space="0" w:color="auto"/>
            <w:left w:val="none" w:sz="0" w:space="0" w:color="auto"/>
            <w:bottom w:val="none" w:sz="0" w:space="0" w:color="auto"/>
            <w:right w:val="none" w:sz="0" w:space="0" w:color="auto"/>
          </w:divBdr>
          <w:divsChild>
            <w:div w:id="254747349">
              <w:marLeft w:val="180"/>
              <w:marRight w:val="0"/>
              <w:marTop w:val="0"/>
              <w:marBottom w:val="0"/>
              <w:divBdr>
                <w:top w:val="none" w:sz="0" w:space="0" w:color="auto"/>
                <w:left w:val="none" w:sz="0" w:space="0" w:color="auto"/>
                <w:bottom w:val="none" w:sz="0" w:space="0" w:color="auto"/>
                <w:right w:val="none" w:sz="0" w:space="0" w:color="auto"/>
              </w:divBdr>
              <w:divsChild>
                <w:div w:id="1700425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689023">
          <w:marLeft w:val="0"/>
          <w:marRight w:val="0"/>
          <w:marTop w:val="0"/>
          <w:marBottom w:val="0"/>
          <w:divBdr>
            <w:top w:val="none" w:sz="0" w:space="0" w:color="auto"/>
            <w:left w:val="none" w:sz="0" w:space="0" w:color="auto"/>
            <w:bottom w:val="none" w:sz="0" w:space="0" w:color="auto"/>
            <w:right w:val="none" w:sz="0" w:space="0" w:color="auto"/>
          </w:divBdr>
          <w:divsChild>
            <w:div w:id="568884130">
              <w:marLeft w:val="180"/>
              <w:marRight w:val="0"/>
              <w:marTop w:val="0"/>
              <w:marBottom w:val="0"/>
              <w:divBdr>
                <w:top w:val="none" w:sz="0" w:space="0" w:color="auto"/>
                <w:left w:val="none" w:sz="0" w:space="0" w:color="auto"/>
                <w:bottom w:val="none" w:sz="0" w:space="0" w:color="auto"/>
                <w:right w:val="none" w:sz="0" w:space="0" w:color="auto"/>
              </w:divBdr>
              <w:divsChild>
                <w:div w:id="1802309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247761">
          <w:marLeft w:val="0"/>
          <w:marRight w:val="0"/>
          <w:marTop w:val="0"/>
          <w:marBottom w:val="0"/>
          <w:divBdr>
            <w:top w:val="none" w:sz="0" w:space="0" w:color="auto"/>
            <w:left w:val="none" w:sz="0" w:space="0" w:color="auto"/>
            <w:bottom w:val="none" w:sz="0" w:space="0" w:color="auto"/>
            <w:right w:val="none" w:sz="0" w:space="0" w:color="auto"/>
          </w:divBdr>
          <w:divsChild>
            <w:div w:id="1342246202">
              <w:marLeft w:val="180"/>
              <w:marRight w:val="0"/>
              <w:marTop w:val="0"/>
              <w:marBottom w:val="0"/>
              <w:divBdr>
                <w:top w:val="none" w:sz="0" w:space="0" w:color="auto"/>
                <w:left w:val="none" w:sz="0" w:space="0" w:color="auto"/>
                <w:bottom w:val="none" w:sz="0" w:space="0" w:color="auto"/>
                <w:right w:val="none" w:sz="0" w:space="0" w:color="auto"/>
              </w:divBdr>
              <w:divsChild>
                <w:div w:id="962686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016585">
          <w:marLeft w:val="0"/>
          <w:marRight w:val="0"/>
          <w:marTop w:val="0"/>
          <w:marBottom w:val="0"/>
          <w:divBdr>
            <w:top w:val="none" w:sz="0" w:space="0" w:color="auto"/>
            <w:left w:val="none" w:sz="0" w:space="0" w:color="auto"/>
            <w:bottom w:val="none" w:sz="0" w:space="0" w:color="auto"/>
            <w:right w:val="none" w:sz="0" w:space="0" w:color="auto"/>
          </w:divBdr>
          <w:divsChild>
            <w:div w:id="1766996831">
              <w:marLeft w:val="180"/>
              <w:marRight w:val="0"/>
              <w:marTop w:val="0"/>
              <w:marBottom w:val="0"/>
              <w:divBdr>
                <w:top w:val="none" w:sz="0" w:space="0" w:color="auto"/>
                <w:left w:val="none" w:sz="0" w:space="0" w:color="auto"/>
                <w:bottom w:val="none" w:sz="0" w:space="0" w:color="auto"/>
                <w:right w:val="none" w:sz="0" w:space="0" w:color="auto"/>
              </w:divBdr>
              <w:divsChild>
                <w:div w:id="1996176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428256">
          <w:marLeft w:val="0"/>
          <w:marRight w:val="0"/>
          <w:marTop w:val="0"/>
          <w:marBottom w:val="0"/>
          <w:divBdr>
            <w:top w:val="none" w:sz="0" w:space="0" w:color="auto"/>
            <w:left w:val="none" w:sz="0" w:space="0" w:color="auto"/>
            <w:bottom w:val="none" w:sz="0" w:space="0" w:color="auto"/>
            <w:right w:val="none" w:sz="0" w:space="0" w:color="auto"/>
          </w:divBdr>
          <w:divsChild>
            <w:div w:id="1640333216">
              <w:marLeft w:val="180"/>
              <w:marRight w:val="0"/>
              <w:marTop w:val="0"/>
              <w:marBottom w:val="0"/>
              <w:divBdr>
                <w:top w:val="none" w:sz="0" w:space="0" w:color="auto"/>
                <w:left w:val="none" w:sz="0" w:space="0" w:color="auto"/>
                <w:bottom w:val="none" w:sz="0" w:space="0" w:color="auto"/>
                <w:right w:val="none" w:sz="0" w:space="0" w:color="auto"/>
              </w:divBdr>
              <w:divsChild>
                <w:div w:id="1713308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39903">
          <w:marLeft w:val="0"/>
          <w:marRight w:val="0"/>
          <w:marTop w:val="0"/>
          <w:marBottom w:val="0"/>
          <w:divBdr>
            <w:top w:val="none" w:sz="0" w:space="0" w:color="auto"/>
            <w:left w:val="none" w:sz="0" w:space="0" w:color="auto"/>
            <w:bottom w:val="none" w:sz="0" w:space="0" w:color="auto"/>
            <w:right w:val="none" w:sz="0" w:space="0" w:color="auto"/>
          </w:divBdr>
          <w:divsChild>
            <w:div w:id="1881236697">
              <w:marLeft w:val="180"/>
              <w:marRight w:val="0"/>
              <w:marTop w:val="0"/>
              <w:marBottom w:val="0"/>
              <w:divBdr>
                <w:top w:val="none" w:sz="0" w:space="0" w:color="auto"/>
                <w:left w:val="none" w:sz="0" w:space="0" w:color="auto"/>
                <w:bottom w:val="none" w:sz="0" w:space="0" w:color="auto"/>
                <w:right w:val="none" w:sz="0" w:space="0" w:color="auto"/>
              </w:divBdr>
              <w:divsChild>
                <w:div w:id="691733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04005">
          <w:marLeft w:val="0"/>
          <w:marRight w:val="0"/>
          <w:marTop w:val="0"/>
          <w:marBottom w:val="0"/>
          <w:divBdr>
            <w:top w:val="none" w:sz="0" w:space="0" w:color="auto"/>
            <w:left w:val="none" w:sz="0" w:space="0" w:color="auto"/>
            <w:bottom w:val="none" w:sz="0" w:space="0" w:color="auto"/>
            <w:right w:val="none" w:sz="0" w:space="0" w:color="auto"/>
          </w:divBdr>
          <w:divsChild>
            <w:div w:id="1384523078">
              <w:marLeft w:val="180"/>
              <w:marRight w:val="0"/>
              <w:marTop w:val="0"/>
              <w:marBottom w:val="0"/>
              <w:divBdr>
                <w:top w:val="none" w:sz="0" w:space="0" w:color="auto"/>
                <w:left w:val="none" w:sz="0" w:space="0" w:color="auto"/>
                <w:bottom w:val="none" w:sz="0" w:space="0" w:color="auto"/>
                <w:right w:val="none" w:sz="0" w:space="0" w:color="auto"/>
              </w:divBdr>
              <w:divsChild>
                <w:div w:id="1193766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1362632">
          <w:marLeft w:val="0"/>
          <w:marRight w:val="0"/>
          <w:marTop w:val="0"/>
          <w:marBottom w:val="0"/>
          <w:divBdr>
            <w:top w:val="none" w:sz="0" w:space="0" w:color="auto"/>
            <w:left w:val="none" w:sz="0" w:space="0" w:color="auto"/>
            <w:bottom w:val="none" w:sz="0" w:space="0" w:color="auto"/>
            <w:right w:val="none" w:sz="0" w:space="0" w:color="auto"/>
          </w:divBdr>
          <w:divsChild>
            <w:div w:id="991786906">
              <w:marLeft w:val="180"/>
              <w:marRight w:val="0"/>
              <w:marTop w:val="0"/>
              <w:marBottom w:val="0"/>
              <w:divBdr>
                <w:top w:val="none" w:sz="0" w:space="0" w:color="auto"/>
                <w:left w:val="none" w:sz="0" w:space="0" w:color="auto"/>
                <w:bottom w:val="none" w:sz="0" w:space="0" w:color="auto"/>
                <w:right w:val="none" w:sz="0" w:space="0" w:color="auto"/>
              </w:divBdr>
              <w:divsChild>
                <w:div w:id="2128163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502258">
          <w:marLeft w:val="0"/>
          <w:marRight w:val="0"/>
          <w:marTop w:val="0"/>
          <w:marBottom w:val="0"/>
          <w:divBdr>
            <w:top w:val="none" w:sz="0" w:space="0" w:color="auto"/>
            <w:left w:val="none" w:sz="0" w:space="0" w:color="auto"/>
            <w:bottom w:val="none" w:sz="0" w:space="0" w:color="auto"/>
            <w:right w:val="none" w:sz="0" w:space="0" w:color="auto"/>
          </w:divBdr>
          <w:divsChild>
            <w:div w:id="1592856754">
              <w:marLeft w:val="180"/>
              <w:marRight w:val="0"/>
              <w:marTop w:val="0"/>
              <w:marBottom w:val="0"/>
              <w:divBdr>
                <w:top w:val="none" w:sz="0" w:space="0" w:color="auto"/>
                <w:left w:val="none" w:sz="0" w:space="0" w:color="auto"/>
                <w:bottom w:val="none" w:sz="0" w:space="0" w:color="auto"/>
                <w:right w:val="none" w:sz="0" w:space="0" w:color="auto"/>
              </w:divBdr>
              <w:divsChild>
                <w:div w:id="2072070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504236">
          <w:marLeft w:val="0"/>
          <w:marRight w:val="0"/>
          <w:marTop w:val="0"/>
          <w:marBottom w:val="0"/>
          <w:divBdr>
            <w:top w:val="none" w:sz="0" w:space="0" w:color="auto"/>
            <w:left w:val="none" w:sz="0" w:space="0" w:color="auto"/>
            <w:bottom w:val="none" w:sz="0" w:space="0" w:color="auto"/>
            <w:right w:val="none" w:sz="0" w:space="0" w:color="auto"/>
          </w:divBdr>
          <w:divsChild>
            <w:div w:id="739136536">
              <w:marLeft w:val="180"/>
              <w:marRight w:val="0"/>
              <w:marTop w:val="0"/>
              <w:marBottom w:val="0"/>
              <w:divBdr>
                <w:top w:val="none" w:sz="0" w:space="0" w:color="auto"/>
                <w:left w:val="none" w:sz="0" w:space="0" w:color="auto"/>
                <w:bottom w:val="none" w:sz="0" w:space="0" w:color="auto"/>
                <w:right w:val="none" w:sz="0" w:space="0" w:color="auto"/>
              </w:divBdr>
              <w:divsChild>
                <w:div w:id="1903834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08261">
          <w:marLeft w:val="0"/>
          <w:marRight w:val="0"/>
          <w:marTop w:val="0"/>
          <w:marBottom w:val="0"/>
          <w:divBdr>
            <w:top w:val="none" w:sz="0" w:space="0" w:color="auto"/>
            <w:left w:val="none" w:sz="0" w:space="0" w:color="auto"/>
            <w:bottom w:val="none" w:sz="0" w:space="0" w:color="auto"/>
            <w:right w:val="none" w:sz="0" w:space="0" w:color="auto"/>
          </w:divBdr>
          <w:divsChild>
            <w:div w:id="703481124">
              <w:marLeft w:val="180"/>
              <w:marRight w:val="0"/>
              <w:marTop w:val="0"/>
              <w:marBottom w:val="0"/>
              <w:divBdr>
                <w:top w:val="none" w:sz="0" w:space="0" w:color="auto"/>
                <w:left w:val="none" w:sz="0" w:space="0" w:color="auto"/>
                <w:bottom w:val="none" w:sz="0" w:space="0" w:color="auto"/>
                <w:right w:val="none" w:sz="0" w:space="0" w:color="auto"/>
              </w:divBdr>
              <w:divsChild>
                <w:div w:id="209072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472093">
      <w:bodyDiv w:val="1"/>
      <w:marLeft w:val="0"/>
      <w:marRight w:val="0"/>
      <w:marTop w:val="0"/>
      <w:marBottom w:val="0"/>
      <w:divBdr>
        <w:top w:val="none" w:sz="0" w:space="0" w:color="auto"/>
        <w:left w:val="none" w:sz="0" w:space="0" w:color="auto"/>
        <w:bottom w:val="none" w:sz="0" w:space="0" w:color="auto"/>
        <w:right w:val="none" w:sz="0" w:space="0" w:color="auto"/>
      </w:divBdr>
      <w:divsChild>
        <w:div w:id="1669021113">
          <w:marLeft w:val="0"/>
          <w:marRight w:val="0"/>
          <w:marTop w:val="0"/>
          <w:marBottom w:val="0"/>
          <w:divBdr>
            <w:top w:val="none" w:sz="0" w:space="0" w:color="auto"/>
            <w:left w:val="none" w:sz="0" w:space="0" w:color="auto"/>
            <w:bottom w:val="none" w:sz="0" w:space="0" w:color="auto"/>
            <w:right w:val="none" w:sz="0" w:space="0" w:color="auto"/>
          </w:divBdr>
        </w:div>
      </w:divsChild>
    </w:div>
    <w:div w:id="84110536">
      <w:bodyDiv w:val="1"/>
      <w:marLeft w:val="0"/>
      <w:marRight w:val="0"/>
      <w:marTop w:val="0"/>
      <w:marBottom w:val="0"/>
      <w:divBdr>
        <w:top w:val="none" w:sz="0" w:space="0" w:color="auto"/>
        <w:left w:val="none" w:sz="0" w:space="0" w:color="auto"/>
        <w:bottom w:val="none" w:sz="0" w:space="0" w:color="auto"/>
        <w:right w:val="none" w:sz="0" w:space="0" w:color="auto"/>
      </w:divBdr>
    </w:div>
    <w:div w:id="88353577">
      <w:bodyDiv w:val="1"/>
      <w:marLeft w:val="0"/>
      <w:marRight w:val="0"/>
      <w:marTop w:val="0"/>
      <w:marBottom w:val="0"/>
      <w:divBdr>
        <w:top w:val="none" w:sz="0" w:space="0" w:color="auto"/>
        <w:left w:val="none" w:sz="0" w:space="0" w:color="auto"/>
        <w:bottom w:val="none" w:sz="0" w:space="0" w:color="auto"/>
        <w:right w:val="none" w:sz="0" w:space="0" w:color="auto"/>
      </w:divBdr>
    </w:div>
    <w:div w:id="149055814">
      <w:bodyDiv w:val="1"/>
      <w:marLeft w:val="0"/>
      <w:marRight w:val="0"/>
      <w:marTop w:val="0"/>
      <w:marBottom w:val="0"/>
      <w:divBdr>
        <w:top w:val="none" w:sz="0" w:space="0" w:color="auto"/>
        <w:left w:val="none" w:sz="0" w:space="0" w:color="auto"/>
        <w:bottom w:val="none" w:sz="0" w:space="0" w:color="auto"/>
        <w:right w:val="none" w:sz="0" w:space="0" w:color="auto"/>
      </w:divBdr>
    </w:div>
    <w:div w:id="164706187">
      <w:bodyDiv w:val="1"/>
      <w:marLeft w:val="0"/>
      <w:marRight w:val="0"/>
      <w:marTop w:val="0"/>
      <w:marBottom w:val="0"/>
      <w:divBdr>
        <w:top w:val="none" w:sz="0" w:space="0" w:color="auto"/>
        <w:left w:val="none" w:sz="0" w:space="0" w:color="auto"/>
        <w:bottom w:val="none" w:sz="0" w:space="0" w:color="auto"/>
        <w:right w:val="none" w:sz="0" w:space="0" w:color="auto"/>
      </w:divBdr>
    </w:div>
    <w:div w:id="173112174">
      <w:bodyDiv w:val="1"/>
      <w:marLeft w:val="0"/>
      <w:marRight w:val="0"/>
      <w:marTop w:val="0"/>
      <w:marBottom w:val="0"/>
      <w:divBdr>
        <w:top w:val="none" w:sz="0" w:space="0" w:color="auto"/>
        <w:left w:val="none" w:sz="0" w:space="0" w:color="auto"/>
        <w:bottom w:val="none" w:sz="0" w:space="0" w:color="auto"/>
        <w:right w:val="none" w:sz="0" w:space="0" w:color="auto"/>
      </w:divBdr>
    </w:div>
    <w:div w:id="206070294">
      <w:bodyDiv w:val="1"/>
      <w:marLeft w:val="0"/>
      <w:marRight w:val="0"/>
      <w:marTop w:val="0"/>
      <w:marBottom w:val="0"/>
      <w:divBdr>
        <w:top w:val="none" w:sz="0" w:space="0" w:color="auto"/>
        <w:left w:val="none" w:sz="0" w:space="0" w:color="auto"/>
        <w:bottom w:val="none" w:sz="0" w:space="0" w:color="auto"/>
        <w:right w:val="none" w:sz="0" w:space="0" w:color="auto"/>
      </w:divBdr>
    </w:div>
    <w:div w:id="220488124">
      <w:bodyDiv w:val="1"/>
      <w:marLeft w:val="0"/>
      <w:marRight w:val="0"/>
      <w:marTop w:val="0"/>
      <w:marBottom w:val="0"/>
      <w:divBdr>
        <w:top w:val="none" w:sz="0" w:space="0" w:color="auto"/>
        <w:left w:val="none" w:sz="0" w:space="0" w:color="auto"/>
        <w:bottom w:val="none" w:sz="0" w:space="0" w:color="auto"/>
        <w:right w:val="none" w:sz="0" w:space="0" w:color="auto"/>
      </w:divBdr>
    </w:div>
    <w:div w:id="224492206">
      <w:bodyDiv w:val="1"/>
      <w:marLeft w:val="0"/>
      <w:marRight w:val="0"/>
      <w:marTop w:val="0"/>
      <w:marBottom w:val="0"/>
      <w:divBdr>
        <w:top w:val="none" w:sz="0" w:space="0" w:color="auto"/>
        <w:left w:val="none" w:sz="0" w:space="0" w:color="auto"/>
        <w:bottom w:val="none" w:sz="0" w:space="0" w:color="auto"/>
        <w:right w:val="none" w:sz="0" w:space="0" w:color="auto"/>
      </w:divBdr>
    </w:div>
    <w:div w:id="228804676">
      <w:bodyDiv w:val="1"/>
      <w:marLeft w:val="0"/>
      <w:marRight w:val="0"/>
      <w:marTop w:val="0"/>
      <w:marBottom w:val="0"/>
      <w:divBdr>
        <w:top w:val="none" w:sz="0" w:space="0" w:color="auto"/>
        <w:left w:val="none" w:sz="0" w:space="0" w:color="auto"/>
        <w:bottom w:val="none" w:sz="0" w:space="0" w:color="auto"/>
        <w:right w:val="none" w:sz="0" w:space="0" w:color="auto"/>
      </w:divBdr>
    </w:div>
    <w:div w:id="252322083">
      <w:bodyDiv w:val="1"/>
      <w:marLeft w:val="0"/>
      <w:marRight w:val="0"/>
      <w:marTop w:val="0"/>
      <w:marBottom w:val="0"/>
      <w:divBdr>
        <w:top w:val="none" w:sz="0" w:space="0" w:color="auto"/>
        <w:left w:val="none" w:sz="0" w:space="0" w:color="auto"/>
        <w:bottom w:val="none" w:sz="0" w:space="0" w:color="auto"/>
        <w:right w:val="none" w:sz="0" w:space="0" w:color="auto"/>
      </w:divBdr>
    </w:div>
    <w:div w:id="254411768">
      <w:bodyDiv w:val="1"/>
      <w:marLeft w:val="0"/>
      <w:marRight w:val="0"/>
      <w:marTop w:val="0"/>
      <w:marBottom w:val="0"/>
      <w:divBdr>
        <w:top w:val="none" w:sz="0" w:space="0" w:color="auto"/>
        <w:left w:val="none" w:sz="0" w:space="0" w:color="auto"/>
        <w:bottom w:val="none" w:sz="0" w:space="0" w:color="auto"/>
        <w:right w:val="none" w:sz="0" w:space="0" w:color="auto"/>
      </w:divBdr>
    </w:div>
    <w:div w:id="267585831">
      <w:bodyDiv w:val="1"/>
      <w:marLeft w:val="0"/>
      <w:marRight w:val="0"/>
      <w:marTop w:val="0"/>
      <w:marBottom w:val="0"/>
      <w:divBdr>
        <w:top w:val="none" w:sz="0" w:space="0" w:color="auto"/>
        <w:left w:val="none" w:sz="0" w:space="0" w:color="auto"/>
        <w:bottom w:val="none" w:sz="0" w:space="0" w:color="auto"/>
        <w:right w:val="none" w:sz="0" w:space="0" w:color="auto"/>
      </w:divBdr>
    </w:div>
    <w:div w:id="315257442">
      <w:bodyDiv w:val="1"/>
      <w:marLeft w:val="0"/>
      <w:marRight w:val="0"/>
      <w:marTop w:val="0"/>
      <w:marBottom w:val="0"/>
      <w:divBdr>
        <w:top w:val="none" w:sz="0" w:space="0" w:color="auto"/>
        <w:left w:val="none" w:sz="0" w:space="0" w:color="auto"/>
        <w:bottom w:val="none" w:sz="0" w:space="0" w:color="auto"/>
        <w:right w:val="none" w:sz="0" w:space="0" w:color="auto"/>
      </w:divBdr>
    </w:div>
    <w:div w:id="317537440">
      <w:bodyDiv w:val="1"/>
      <w:marLeft w:val="0"/>
      <w:marRight w:val="0"/>
      <w:marTop w:val="0"/>
      <w:marBottom w:val="0"/>
      <w:divBdr>
        <w:top w:val="none" w:sz="0" w:space="0" w:color="auto"/>
        <w:left w:val="none" w:sz="0" w:space="0" w:color="auto"/>
        <w:bottom w:val="none" w:sz="0" w:space="0" w:color="auto"/>
        <w:right w:val="none" w:sz="0" w:space="0" w:color="auto"/>
      </w:divBdr>
    </w:div>
    <w:div w:id="365446902">
      <w:bodyDiv w:val="1"/>
      <w:marLeft w:val="0"/>
      <w:marRight w:val="0"/>
      <w:marTop w:val="0"/>
      <w:marBottom w:val="0"/>
      <w:divBdr>
        <w:top w:val="none" w:sz="0" w:space="0" w:color="auto"/>
        <w:left w:val="none" w:sz="0" w:space="0" w:color="auto"/>
        <w:bottom w:val="none" w:sz="0" w:space="0" w:color="auto"/>
        <w:right w:val="none" w:sz="0" w:space="0" w:color="auto"/>
      </w:divBdr>
      <w:divsChild>
        <w:div w:id="1721006409">
          <w:marLeft w:val="0"/>
          <w:marRight w:val="0"/>
          <w:marTop w:val="0"/>
          <w:marBottom w:val="0"/>
          <w:divBdr>
            <w:top w:val="none" w:sz="0" w:space="0" w:color="auto"/>
            <w:left w:val="none" w:sz="0" w:space="0" w:color="auto"/>
            <w:bottom w:val="none" w:sz="0" w:space="0" w:color="auto"/>
            <w:right w:val="none" w:sz="0" w:space="0" w:color="auto"/>
          </w:divBdr>
        </w:div>
      </w:divsChild>
    </w:div>
    <w:div w:id="367724420">
      <w:bodyDiv w:val="1"/>
      <w:marLeft w:val="0"/>
      <w:marRight w:val="0"/>
      <w:marTop w:val="0"/>
      <w:marBottom w:val="0"/>
      <w:divBdr>
        <w:top w:val="none" w:sz="0" w:space="0" w:color="auto"/>
        <w:left w:val="none" w:sz="0" w:space="0" w:color="auto"/>
        <w:bottom w:val="none" w:sz="0" w:space="0" w:color="auto"/>
        <w:right w:val="none" w:sz="0" w:space="0" w:color="auto"/>
      </w:divBdr>
    </w:div>
    <w:div w:id="374893585">
      <w:bodyDiv w:val="1"/>
      <w:marLeft w:val="0"/>
      <w:marRight w:val="0"/>
      <w:marTop w:val="0"/>
      <w:marBottom w:val="0"/>
      <w:divBdr>
        <w:top w:val="none" w:sz="0" w:space="0" w:color="auto"/>
        <w:left w:val="none" w:sz="0" w:space="0" w:color="auto"/>
        <w:bottom w:val="none" w:sz="0" w:space="0" w:color="auto"/>
        <w:right w:val="none" w:sz="0" w:space="0" w:color="auto"/>
      </w:divBdr>
    </w:div>
    <w:div w:id="452404873">
      <w:bodyDiv w:val="1"/>
      <w:marLeft w:val="0"/>
      <w:marRight w:val="0"/>
      <w:marTop w:val="0"/>
      <w:marBottom w:val="0"/>
      <w:divBdr>
        <w:top w:val="none" w:sz="0" w:space="0" w:color="auto"/>
        <w:left w:val="none" w:sz="0" w:space="0" w:color="auto"/>
        <w:bottom w:val="none" w:sz="0" w:space="0" w:color="auto"/>
        <w:right w:val="none" w:sz="0" w:space="0" w:color="auto"/>
      </w:divBdr>
    </w:div>
    <w:div w:id="454952697">
      <w:bodyDiv w:val="1"/>
      <w:marLeft w:val="0"/>
      <w:marRight w:val="0"/>
      <w:marTop w:val="0"/>
      <w:marBottom w:val="0"/>
      <w:divBdr>
        <w:top w:val="none" w:sz="0" w:space="0" w:color="auto"/>
        <w:left w:val="none" w:sz="0" w:space="0" w:color="auto"/>
        <w:bottom w:val="none" w:sz="0" w:space="0" w:color="auto"/>
        <w:right w:val="none" w:sz="0" w:space="0" w:color="auto"/>
      </w:divBdr>
    </w:div>
    <w:div w:id="497355607">
      <w:bodyDiv w:val="1"/>
      <w:marLeft w:val="0"/>
      <w:marRight w:val="0"/>
      <w:marTop w:val="0"/>
      <w:marBottom w:val="0"/>
      <w:divBdr>
        <w:top w:val="none" w:sz="0" w:space="0" w:color="auto"/>
        <w:left w:val="none" w:sz="0" w:space="0" w:color="auto"/>
        <w:bottom w:val="none" w:sz="0" w:space="0" w:color="auto"/>
        <w:right w:val="none" w:sz="0" w:space="0" w:color="auto"/>
      </w:divBdr>
    </w:div>
    <w:div w:id="504051691">
      <w:bodyDiv w:val="1"/>
      <w:marLeft w:val="0"/>
      <w:marRight w:val="0"/>
      <w:marTop w:val="0"/>
      <w:marBottom w:val="0"/>
      <w:divBdr>
        <w:top w:val="none" w:sz="0" w:space="0" w:color="auto"/>
        <w:left w:val="none" w:sz="0" w:space="0" w:color="auto"/>
        <w:bottom w:val="none" w:sz="0" w:space="0" w:color="auto"/>
        <w:right w:val="none" w:sz="0" w:space="0" w:color="auto"/>
      </w:divBdr>
    </w:div>
    <w:div w:id="518547452">
      <w:bodyDiv w:val="1"/>
      <w:marLeft w:val="0"/>
      <w:marRight w:val="0"/>
      <w:marTop w:val="0"/>
      <w:marBottom w:val="0"/>
      <w:divBdr>
        <w:top w:val="none" w:sz="0" w:space="0" w:color="auto"/>
        <w:left w:val="none" w:sz="0" w:space="0" w:color="auto"/>
        <w:bottom w:val="none" w:sz="0" w:space="0" w:color="auto"/>
        <w:right w:val="none" w:sz="0" w:space="0" w:color="auto"/>
      </w:divBdr>
    </w:div>
    <w:div w:id="538444729">
      <w:bodyDiv w:val="1"/>
      <w:marLeft w:val="0"/>
      <w:marRight w:val="0"/>
      <w:marTop w:val="0"/>
      <w:marBottom w:val="0"/>
      <w:divBdr>
        <w:top w:val="none" w:sz="0" w:space="0" w:color="auto"/>
        <w:left w:val="none" w:sz="0" w:space="0" w:color="auto"/>
        <w:bottom w:val="none" w:sz="0" w:space="0" w:color="auto"/>
        <w:right w:val="none" w:sz="0" w:space="0" w:color="auto"/>
      </w:divBdr>
    </w:div>
    <w:div w:id="554776682">
      <w:bodyDiv w:val="1"/>
      <w:marLeft w:val="0"/>
      <w:marRight w:val="0"/>
      <w:marTop w:val="0"/>
      <w:marBottom w:val="0"/>
      <w:divBdr>
        <w:top w:val="none" w:sz="0" w:space="0" w:color="auto"/>
        <w:left w:val="none" w:sz="0" w:space="0" w:color="auto"/>
        <w:bottom w:val="none" w:sz="0" w:space="0" w:color="auto"/>
        <w:right w:val="none" w:sz="0" w:space="0" w:color="auto"/>
      </w:divBdr>
    </w:div>
    <w:div w:id="557672010">
      <w:bodyDiv w:val="1"/>
      <w:marLeft w:val="0"/>
      <w:marRight w:val="0"/>
      <w:marTop w:val="0"/>
      <w:marBottom w:val="0"/>
      <w:divBdr>
        <w:top w:val="none" w:sz="0" w:space="0" w:color="auto"/>
        <w:left w:val="none" w:sz="0" w:space="0" w:color="auto"/>
        <w:bottom w:val="none" w:sz="0" w:space="0" w:color="auto"/>
        <w:right w:val="none" w:sz="0" w:space="0" w:color="auto"/>
      </w:divBdr>
    </w:div>
    <w:div w:id="583419596">
      <w:bodyDiv w:val="1"/>
      <w:marLeft w:val="0"/>
      <w:marRight w:val="0"/>
      <w:marTop w:val="0"/>
      <w:marBottom w:val="0"/>
      <w:divBdr>
        <w:top w:val="none" w:sz="0" w:space="0" w:color="auto"/>
        <w:left w:val="none" w:sz="0" w:space="0" w:color="auto"/>
        <w:bottom w:val="none" w:sz="0" w:space="0" w:color="auto"/>
        <w:right w:val="none" w:sz="0" w:space="0" w:color="auto"/>
      </w:divBdr>
    </w:div>
    <w:div w:id="596669538">
      <w:bodyDiv w:val="1"/>
      <w:marLeft w:val="0"/>
      <w:marRight w:val="0"/>
      <w:marTop w:val="0"/>
      <w:marBottom w:val="0"/>
      <w:divBdr>
        <w:top w:val="none" w:sz="0" w:space="0" w:color="auto"/>
        <w:left w:val="none" w:sz="0" w:space="0" w:color="auto"/>
        <w:bottom w:val="none" w:sz="0" w:space="0" w:color="auto"/>
        <w:right w:val="none" w:sz="0" w:space="0" w:color="auto"/>
      </w:divBdr>
    </w:div>
    <w:div w:id="607353966">
      <w:bodyDiv w:val="1"/>
      <w:marLeft w:val="0"/>
      <w:marRight w:val="0"/>
      <w:marTop w:val="0"/>
      <w:marBottom w:val="0"/>
      <w:divBdr>
        <w:top w:val="none" w:sz="0" w:space="0" w:color="auto"/>
        <w:left w:val="none" w:sz="0" w:space="0" w:color="auto"/>
        <w:bottom w:val="none" w:sz="0" w:space="0" w:color="auto"/>
        <w:right w:val="none" w:sz="0" w:space="0" w:color="auto"/>
      </w:divBdr>
    </w:div>
    <w:div w:id="611132437">
      <w:bodyDiv w:val="1"/>
      <w:marLeft w:val="0"/>
      <w:marRight w:val="0"/>
      <w:marTop w:val="0"/>
      <w:marBottom w:val="0"/>
      <w:divBdr>
        <w:top w:val="none" w:sz="0" w:space="0" w:color="auto"/>
        <w:left w:val="none" w:sz="0" w:space="0" w:color="auto"/>
        <w:bottom w:val="none" w:sz="0" w:space="0" w:color="auto"/>
        <w:right w:val="none" w:sz="0" w:space="0" w:color="auto"/>
      </w:divBdr>
    </w:div>
    <w:div w:id="630206909">
      <w:bodyDiv w:val="1"/>
      <w:marLeft w:val="0"/>
      <w:marRight w:val="0"/>
      <w:marTop w:val="0"/>
      <w:marBottom w:val="0"/>
      <w:divBdr>
        <w:top w:val="none" w:sz="0" w:space="0" w:color="auto"/>
        <w:left w:val="none" w:sz="0" w:space="0" w:color="auto"/>
        <w:bottom w:val="none" w:sz="0" w:space="0" w:color="auto"/>
        <w:right w:val="none" w:sz="0" w:space="0" w:color="auto"/>
      </w:divBdr>
    </w:div>
    <w:div w:id="640966846">
      <w:bodyDiv w:val="1"/>
      <w:marLeft w:val="0"/>
      <w:marRight w:val="0"/>
      <w:marTop w:val="0"/>
      <w:marBottom w:val="0"/>
      <w:divBdr>
        <w:top w:val="none" w:sz="0" w:space="0" w:color="auto"/>
        <w:left w:val="none" w:sz="0" w:space="0" w:color="auto"/>
        <w:bottom w:val="none" w:sz="0" w:space="0" w:color="auto"/>
        <w:right w:val="none" w:sz="0" w:space="0" w:color="auto"/>
      </w:divBdr>
    </w:div>
    <w:div w:id="642587407">
      <w:bodyDiv w:val="1"/>
      <w:marLeft w:val="0"/>
      <w:marRight w:val="0"/>
      <w:marTop w:val="0"/>
      <w:marBottom w:val="0"/>
      <w:divBdr>
        <w:top w:val="none" w:sz="0" w:space="0" w:color="auto"/>
        <w:left w:val="none" w:sz="0" w:space="0" w:color="auto"/>
        <w:bottom w:val="none" w:sz="0" w:space="0" w:color="auto"/>
        <w:right w:val="none" w:sz="0" w:space="0" w:color="auto"/>
      </w:divBdr>
    </w:div>
    <w:div w:id="653341015">
      <w:bodyDiv w:val="1"/>
      <w:marLeft w:val="0"/>
      <w:marRight w:val="0"/>
      <w:marTop w:val="0"/>
      <w:marBottom w:val="0"/>
      <w:divBdr>
        <w:top w:val="none" w:sz="0" w:space="0" w:color="auto"/>
        <w:left w:val="none" w:sz="0" w:space="0" w:color="auto"/>
        <w:bottom w:val="none" w:sz="0" w:space="0" w:color="auto"/>
        <w:right w:val="none" w:sz="0" w:space="0" w:color="auto"/>
      </w:divBdr>
    </w:div>
    <w:div w:id="656961322">
      <w:bodyDiv w:val="1"/>
      <w:marLeft w:val="0"/>
      <w:marRight w:val="0"/>
      <w:marTop w:val="0"/>
      <w:marBottom w:val="0"/>
      <w:divBdr>
        <w:top w:val="none" w:sz="0" w:space="0" w:color="auto"/>
        <w:left w:val="none" w:sz="0" w:space="0" w:color="auto"/>
        <w:bottom w:val="none" w:sz="0" w:space="0" w:color="auto"/>
        <w:right w:val="none" w:sz="0" w:space="0" w:color="auto"/>
      </w:divBdr>
    </w:div>
    <w:div w:id="723453723">
      <w:bodyDiv w:val="1"/>
      <w:marLeft w:val="0"/>
      <w:marRight w:val="0"/>
      <w:marTop w:val="0"/>
      <w:marBottom w:val="0"/>
      <w:divBdr>
        <w:top w:val="none" w:sz="0" w:space="0" w:color="auto"/>
        <w:left w:val="none" w:sz="0" w:space="0" w:color="auto"/>
        <w:bottom w:val="none" w:sz="0" w:space="0" w:color="auto"/>
        <w:right w:val="none" w:sz="0" w:space="0" w:color="auto"/>
      </w:divBdr>
    </w:div>
    <w:div w:id="726611462">
      <w:bodyDiv w:val="1"/>
      <w:marLeft w:val="0"/>
      <w:marRight w:val="0"/>
      <w:marTop w:val="0"/>
      <w:marBottom w:val="0"/>
      <w:divBdr>
        <w:top w:val="none" w:sz="0" w:space="0" w:color="auto"/>
        <w:left w:val="none" w:sz="0" w:space="0" w:color="auto"/>
        <w:bottom w:val="none" w:sz="0" w:space="0" w:color="auto"/>
        <w:right w:val="none" w:sz="0" w:space="0" w:color="auto"/>
      </w:divBdr>
    </w:div>
    <w:div w:id="744188848">
      <w:bodyDiv w:val="1"/>
      <w:marLeft w:val="0"/>
      <w:marRight w:val="0"/>
      <w:marTop w:val="0"/>
      <w:marBottom w:val="0"/>
      <w:divBdr>
        <w:top w:val="none" w:sz="0" w:space="0" w:color="auto"/>
        <w:left w:val="none" w:sz="0" w:space="0" w:color="auto"/>
        <w:bottom w:val="none" w:sz="0" w:space="0" w:color="auto"/>
        <w:right w:val="none" w:sz="0" w:space="0" w:color="auto"/>
      </w:divBdr>
    </w:div>
    <w:div w:id="818156513">
      <w:bodyDiv w:val="1"/>
      <w:marLeft w:val="0"/>
      <w:marRight w:val="0"/>
      <w:marTop w:val="0"/>
      <w:marBottom w:val="0"/>
      <w:divBdr>
        <w:top w:val="none" w:sz="0" w:space="0" w:color="auto"/>
        <w:left w:val="none" w:sz="0" w:space="0" w:color="auto"/>
        <w:bottom w:val="none" w:sz="0" w:space="0" w:color="auto"/>
        <w:right w:val="none" w:sz="0" w:space="0" w:color="auto"/>
      </w:divBdr>
    </w:div>
    <w:div w:id="835077463">
      <w:bodyDiv w:val="1"/>
      <w:marLeft w:val="0"/>
      <w:marRight w:val="0"/>
      <w:marTop w:val="0"/>
      <w:marBottom w:val="0"/>
      <w:divBdr>
        <w:top w:val="none" w:sz="0" w:space="0" w:color="auto"/>
        <w:left w:val="none" w:sz="0" w:space="0" w:color="auto"/>
        <w:bottom w:val="none" w:sz="0" w:space="0" w:color="auto"/>
        <w:right w:val="none" w:sz="0" w:space="0" w:color="auto"/>
      </w:divBdr>
    </w:div>
    <w:div w:id="873077389">
      <w:bodyDiv w:val="1"/>
      <w:marLeft w:val="0"/>
      <w:marRight w:val="0"/>
      <w:marTop w:val="0"/>
      <w:marBottom w:val="0"/>
      <w:divBdr>
        <w:top w:val="none" w:sz="0" w:space="0" w:color="auto"/>
        <w:left w:val="none" w:sz="0" w:space="0" w:color="auto"/>
        <w:bottom w:val="none" w:sz="0" w:space="0" w:color="auto"/>
        <w:right w:val="none" w:sz="0" w:space="0" w:color="auto"/>
      </w:divBdr>
    </w:div>
    <w:div w:id="879588875">
      <w:bodyDiv w:val="1"/>
      <w:marLeft w:val="0"/>
      <w:marRight w:val="0"/>
      <w:marTop w:val="0"/>
      <w:marBottom w:val="0"/>
      <w:divBdr>
        <w:top w:val="none" w:sz="0" w:space="0" w:color="auto"/>
        <w:left w:val="none" w:sz="0" w:space="0" w:color="auto"/>
        <w:bottom w:val="none" w:sz="0" w:space="0" w:color="auto"/>
        <w:right w:val="none" w:sz="0" w:space="0" w:color="auto"/>
      </w:divBdr>
    </w:div>
    <w:div w:id="889457860">
      <w:bodyDiv w:val="1"/>
      <w:marLeft w:val="0"/>
      <w:marRight w:val="0"/>
      <w:marTop w:val="0"/>
      <w:marBottom w:val="0"/>
      <w:divBdr>
        <w:top w:val="none" w:sz="0" w:space="0" w:color="auto"/>
        <w:left w:val="none" w:sz="0" w:space="0" w:color="auto"/>
        <w:bottom w:val="none" w:sz="0" w:space="0" w:color="auto"/>
        <w:right w:val="none" w:sz="0" w:space="0" w:color="auto"/>
      </w:divBdr>
    </w:div>
    <w:div w:id="909117311">
      <w:bodyDiv w:val="1"/>
      <w:marLeft w:val="0"/>
      <w:marRight w:val="0"/>
      <w:marTop w:val="0"/>
      <w:marBottom w:val="0"/>
      <w:divBdr>
        <w:top w:val="none" w:sz="0" w:space="0" w:color="auto"/>
        <w:left w:val="none" w:sz="0" w:space="0" w:color="auto"/>
        <w:bottom w:val="none" w:sz="0" w:space="0" w:color="auto"/>
        <w:right w:val="none" w:sz="0" w:space="0" w:color="auto"/>
      </w:divBdr>
    </w:div>
    <w:div w:id="915087956">
      <w:bodyDiv w:val="1"/>
      <w:marLeft w:val="0"/>
      <w:marRight w:val="0"/>
      <w:marTop w:val="0"/>
      <w:marBottom w:val="0"/>
      <w:divBdr>
        <w:top w:val="none" w:sz="0" w:space="0" w:color="auto"/>
        <w:left w:val="none" w:sz="0" w:space="0" w:color="auto"/>
        <w:bottom w:val="none" w:sz="0" w:space="0" w:color="auto"/>
        <w:right w:val="none" w:sz="0" w:space="0" w:color="auto"/>
      </w:divBdr>
    </w:div>
    <w:div w:id="915867283">
      <w:bodyDiv w:val="1"/>
      <w:marLeft w:val="0"/>
      <w:marRight w:val="0"/>
      <w:marTop w:val="0"/>
      <w:marBottom w:val="0"/>
      <w:divBdr>
        <w:top w:val="none" w:sz="0" w:space="0" w:color="auto"/>
        <w:left w:val="none" w:sz="0" w:space="0" w:color="auto"/>
        <w:bottom w:val="none" w:sz="0" w:space="0" w:color="auto"/>
        <w:right w:val="none" w:sz="0" w:space="0" w:color="auto"/>
      </w:divBdr>
    </w:div>
    <w:div w:id="919143311">
      <w:bodyDiv w:val="1"/>
      <w:marLeft w:val="0"/>
      <w:marRight w:val="0"/>
      <w:marTop w:val="0"/>
      <w:marBottom w:val="0"/>
      <w:divBdr>
        <w:top w:val="none" w:sz="0" w:space="0" w:color="auto"/>
        <w:left w:val="none" w:sz="0" w:space="0" w:color="auto"/>
        <w:bottom w:val="none" w:sz="0" w:space="0" w:color="auto"/>
        <w:right w:val="none" w:sz="0" w:space="0" w:color="auto"/>
      </w:divBdr>
      <w:divsChild>
        <w:div w:id="331415940">
          <w:marLeft w:val="0"/>
          <w:marRight w:val="0"/>
          <w:marTop w:val="0"/>
          <w:marBottom w:val="0"/>
          <w:divBdr>
            <w:top w:val="none" w:sz="0" w:space="0" w:color="auto"/>
            <w:left w:val="none" w:sz="0" w:space="0" w:color="auto"/>
            <w:bottom w:val="none" w:sz="0" w:space="0" w:color="auto"/>
            <w:right w:val="none" w:sz="0" w:space="0" w:color="auto"/>
          </w:divBdr>
        </w:div>
        <w:div w:id="823860527">
          <w:marLeft w:val="0"/>
          <w:marRight w:val="0"/>
          <w:marTop w:val="0"/>
          <w:marBottom w:val="0"/>
          <w:divBdr>
            <w:top w:val="none" w:sz="0" w:space="0" w:color="auto"/>
            <w:left w:val="none" w:sz="0" w:space="0" w:color="auto"/>
            <w:bottom w:val="none" w:sz="0" w:space="0" w:color="auto"/>
            <w:right w:val="none" w:sz="0" w:space="0" w:color="auto"/>
          </w:divBdr>
        </w:div>
      </w:divsChild>
    </w:div>
    <w:div w:id="921644918">
      <w:bodyDiv w:val="1"/>
      <w:marLeft w:val="0"/>
      <w:marRight w:val="0"/>
      <w:marTop w:val="0"/>
      <w:marBottom w:val="0"/>
      <w:divBdr>
        <w:top w:val="none" w:sz="0" w:space="0" w:color="auto"/>
        <w:left w:val="none" w:sz="0" w:space="0" w:color="auto"/>
        <w:bottom w:val="none" w:sz="0" w:space="0" w:color="auto"/>
        <w:right w:val="none" w:sz="0" w:space="0" w:color="auto"/>
      </w:divBdr>
    </w:div>
    <w:div w:id="921835748">
      <w:bodyDiv w:val="1"/>
      <w:marLeft w:val="0"/>
      <w:marRight w:val="0"/>
      <w:marTop w:val="0"/>
      <w:marBottom w:val="0"/>
      <w:divBdr>
        <w:top w:val="none" w:sz="0" w:space="0" w:color="auto"/>
        <w:left w:val="none" w:sz="0" w:space="0" w:color="auto"/>
        <w:bottom w:val="none" w:sz="0" w:space="0" w:color="auto"/>
        <w:right w:val="none" w:sz="0" w:space="0" w:color="auto"/>
      </w:divBdr>
    </w:div>
    <w:div w:id="946541656">
      <w:bodyDiv w:val="1"/>
      <w:marLeft w:val="0"/>
      <w:marRight w:val="0"/>
      <w:marTop w:val="0"/>
      <w:marBottom w:val="0"/>
      <w:divBdr>
        <w:top w:val="none" w:sz="0" w:space="0" w:color="auto"/>
        <w:left w:val="none" w:sz="0" w:space="0" w:color="auto"/>
        <w:bottom w:val="none" w:sz="0" w:space="0" w:color="auto"/>
        <w:right w:val="none" w:sz="0" w:space="0" w:color="auto"/>
      </w:divBdr>
    </w:div>
    <w:div w:id="968896694">
      <w:bodyDiv w:val="1"/>
      <w:marLeft w:val="0"/>
      <w:marRight w:val="0"/>
      <w:marTop w:val="0"/>
      <w:marBottom w:val="0"/>
      <w:divBdr>
        <w:top w:val="none" w:sz="0" w:space="0" w:color="auto"/>
        <w:left w:val="none" w:sz="0" w:space="0" w:color="auto"/>
        <w:bottom w:val="none" w:sz="0" w:space="0" w:color="auto"/>
        <w:right w:val="none" w:sz="0" w:space="0" w:color="auto"/>
      </w:divBdr>
    </w:div>
    <w:div w:id="1017346788">
      <w:bodyDiv w:val="1"/>
      <w:marLeft w:val="0"/>
      <w:marRight w:val="0"/>
      <w:marTop w:val="0"/>
      <w:marBottom w:val="0"/>
      <w:divBdr>
        <w:top w:val="none" w:sz="0" w:space="0" w:color="auto"/>
        <w:left w:val="none" w:sz="0" w:space="0" w:color="auto"/>
        <w:bottom w:val="none" w:sz="0" w:space="0" w:color="auto"/>
        <w:right w:val="none" w:sz="0" w:space="0" w:color="auto"/>
      </w:divBdr>
    </w:div>
    <w:div w:id="1051612064">
      <w:bodyDiv w:val="1"/>
      <w:marLeft w:val="0"/>
      <w:marRight w:val="0"/>
      <w:marTop w:val="0"/>
      <w:marBottom w:val="0"/>
      <w:divBdr>
        <w:top w:val="none" w:sz="0" w:space="0" w:color="auto"/>
        <w:left w:val="none" w:sz="0" w:space="0" w:color="auto"/>
        <w:bottom w:val="none" w:sz="0" w:space="0" w:color="auto"/>
        <w:right w:val="none" w:sz="0" w:space="0" w:color="auto"/>
      </w:divBdr>
    </w:div>
    <w:div w:id="1057632209">
      <w:bodyDiv w:val="1"/>
      <w:marLeft w:val="0"/>
      <w:marRight w:val="0"/>
      <w:marTop w:val="0"/>
      <w:marBottom w:val="0"/>
      <w:divBdr>
        <w:top w:val="none" w:sz="0" w:space="0" w:color="auto"/>
        <w:left w:val="none" w:sz="0" w:space="0" w:color="auto"/>
        <w:bottom w:val="none" w:sz="0" w:space="0" w:color="auto"/>
        <w:right w:val="none" w:sz="0" w:space="0" w:color="auto"/>
      </w:divBdr>
    </w:div>
    <w:div w:id="1077630894">
      <w:bodyDiv w:val="1"/>
      <w:marLeft w:val="0"/>
      <w:marRight w:val="0"/>
      <w:marTop w:val="0"/>
      <w:marBottom w:val="0"/>
      <w:divBdr>
        <w:top w:val="none" w:sz="0" w:space="0" w:color="auto"/>
        <w:left w:val="none" w:sz="0" w:space="0" w:color="auto"/>
        <w:bottom w:val="none" w:sz="0" w:space="0" w:color="auto"/>
        <w:right w:val="none" w:sz="0" w:space="0" w:color="auto"/>
      </w:divBdr>
    </w:div>
    <w:div w:id="1081560057">
      <w:bodyDiv w:val="1"/>
      <w:marLeft w:val="0"/>
      <w:marRight w:val="0"/>
      <w:marTop w:val="0"/>
      <w:marBottom w:val="0"/>
      <w:divBdr>
        <w:top w:val="none" w:sz="0" w:space="0" w:color="auto"/>
        <w:left w:val="none" w:sz="0" w:space="0" w:color="auto"/>
        <w:bottom w:val="none" w:sz="0" w:space="0" w:color="auto"/>
        <w:right w:val="none" w:sz="0" w:space="0" w:color="auto"/>
      </w:divBdr>
    </w:div>
    <w:div w:id="1081947614">
      <w:bodyDiv w:val="1"/>
      <w:marLeft w:val="0"/>
      <w:marRight w:val="0"/>
      <w:marTop w:val="0"/>
      <w:marBottom w:val="0"/>
      <w:divBdr>
        <w:top w:val="none" w:sz="0" w:space="0" w:color="auto"/>
        <w:left w:val="none" w:sz="0" w:space="0" w:color="auto"/>
        <w:bottom w:val="none" w:sz="0" w:space="0" w:color="auto"/>
        <w:right w:val="none" w:sz="0" w:space="0" w:color="auto"/>
      </w:divBdr>
    </w:div>
    <w:div w:id="1086652530">
      <w:bodyDiv w:val="1"/>
      <w:marLeft w:val="0"/>
      <w:marRight w:val="0"/>
      <w:marTop w:val="0"/>
      <w:marBottom w:val="0"/>
      <w:divBdr>
        <w:top w:val="none" w:sz="0" w:space="0" w:color="auto"/>
        <w:left w:val="none" w:sz="0" w:space="0" w:color="auto"/>
        <w:bottom w:val="none" w:sz="0" w:space="0" w:color="auto"/>
        <w:right w:val="none" w:sz="0" w:space="0" w:color="auto"/>
      </w:divBdr>
    </w:div>
    <w:div w:id="1086802430">
      <w:bodyDiv w:val="1"/>
      <w:marLeft w:val="0"/>
      <w:marRight w:val="0"/>
      <w:marTop w:val="0"/>
      <w:marBottom w:val="0"/>
      <w:divBdr>
        <w:top w:val="none" w:sz="0" w:space="0" w:color="auto"/>
        <w:left w:val="none" w:sz="0" w:space="0" w:color="auto"/>
        <w:bottom w:val="none" w:sz="0" w:space="0" w:color="auto"/>
        <w:right w:val="none" w:sz="0" w:space="0" w:color="auto"/>
      </w:divBdr>
    </w:div>
    <w:div w:id="1101030224">
      <w:bodyDiv w:val="1"/>
      <w:marLeft w:val="0"/>
      <w:marRight w:val="0"/>
      <w:marTop w:val="0"/>
      <w:marBottom w:val="0"/>
      <w:divBdr>
        <w:top w:val="none" w:sz="0" w:space="0" w:color="auto"/>
        <w:left w:val="none" w:sz="0" w:space="0" w:color="auto"/>
        <w:bottom w:val="none" w:sz="0" w:space="0" w:color="auto"/>
        <w:right w:val="none" w:sz="0" w:space="0" w:color="auto"/>
      </w:divBdr>
    </w:div>
    <w:div w:id="1106732742">
      <w:bodyDiv w:val="1"/>
      <w:marLeft w:val="0"/>
      <w:marRight w:val="0"/>
      <w:marTop w:val="0"/>
      <w:marBottom w:val="0"/>
      <w:divBdr>
        <w:top w:val="none" w:sz="0" w:space="0" w:color="auto"/>
        <w:left w:val="none" w:sz="0" w:space="0" w:color="auto"/>
        <w:bottom w:val="none" w:sz="0" w:space="0" w:color="auto"/>
        <w:right w:val="none" w:sz="0" w:space="0" w:color="auto"/>
      </w:divBdr>
    </w:div>
    <w:div w:id="1131551689">
      <w:bodyDiv w:val="1"/>
      <w:marLeft w:val="0"/>
      <w:marRight w:val="0"/>
      <w:marTop w:val="0"/>
      <w:marBottom w:val="0"/>
      <w:divBdr>
        <w:top w:val="none" w:sz="0" w:space="0" w:color="auto"/>
        <w:left w:val="none" w:sz="0" w:space="0" w:color="auto"/>
        <w:bottom w:val="none" w:sz="0" w:space="0" w:color="auto"/>
        <w:right w:val="none" w:sz="0" w:space="0" w:color="auto"/>
      </w:divBdr>
    </w:div>
    <w:div w:id="1139304564">
      <w:bodyDiv w:val="1"/>
      <w:marLeft w:val="0"/>
      <w:marRight w:val="0"/>
      <w:marTop w:val="0"/>
      <w:marBottom w:val="0"/>
      <w:divBdr>
        <w:top w:val="none" w:sz="0" w:space="0" w:color="auto"/>
        <w:left w:val="none" w:sz="0" w:space="0" w:color="auto"/>
        <w:bottom w:val="none" w:sz="0" w:space="0" w:color="auto"/>
        <w:right w:val="none" w:sz="0" w:space="0" w:color="auto"/>
      </w:divBdr>
    </w:div>
    <w:div w:id="1139566433">
      <w:bodyDiv w:val="1"/>
      <w:marLeft w:val="0"/>
      <w:marRight w:val="0"/>
      <w:marTop w:val="0"/>
      <w:marBottom w:val="0"/>
      <w:divBdr>
        <w:top w:val="none" w:sz="0" w:space="0" w:color="auto"/>
        <w:left w:val="none" w:sz="0" w:space="0" w:color="auto"/>
        <w:bottom w:val="none" w:sz="0" w:space="0" w:color="auto"/>
        <w:right w:val="none" w:sz="0" w:space="0" w:color="auto"/>
      </w:divBdr>
    </w:div>
    <w:div w:id="1193153300">
      <w:bodyDiv w:val="1"/>
      <w:marLeft w:val="0"/>
      <w:marRight w:val="0"/>
      <w:marTop w:val="0"/>
      <w:marBottom w:val="0"/>
      <w:divBdr>
        <w:top w:val="none" w:sz="0" w:space="0" w:color="auto"/>
        <w:left w:val="none" w:sz="0" w:space="0" w:color="auto"/>
        <w:bottom w:val="none" w:sz="0" w:space="0" w:color="auto"/>
        <w:right w:val="none" w:sz="0" w:space="0" w:color="auto"/>
      </w:divBdr>
    </w:div>
    <w:div w:id="1196231717">
      <w:bodyDiv w:val="1"/>
      <w:marLeft w:val="0"/>
      <w:marRight w:val="0"/>
      <w:marTop w:val="0"/>
      <w:marBottom w:val="0"/>
      <w:divBdr>
        <w:top w:val="none" w:sz="0" w:space="0" w:color="auto"/>
        <w:left w:val="none" w:sz="0" w:space="0" w:color="auto"/>
        <w:bottom w:val="none" w:sz="0" w:space="0" w:color="auto"/>
        <w:right w:val="none" w:sz="0" w:space="0" w:color="auto"/>
      </w:divBdr>
    </w:div>
    <w:div w:id="1199125481">
      <w:bodyDiv w:val="1"/>
      <w:marLeft w:val="0"/>
      <w:marRight w:val="0"/>
      <w:marTop w:val="0"/>
      <w:marBottom w:val="0"/>
      <w:divBdr>
        <w:top w:val="none" w:sz="0" w:space="0" w:color="auto"/>
        <w:left w:val="none" w:sz="0" w:space="0" w:color="auto"/>
        <w:bottom w:val="none" w:sz="0" w:space="0" w:color="auto"/>
        <w:right w:val="none" w:sz="0" w:space="0" w:color="auto"/>
      </w:divBdr>
    </w:div>
    <w:div w:id="1212502846">
      <w:bodyDiv w:val="1"/>
      <w:marLeft w:val="0"/>
      <w:marRight w:val="0"/>
      <w:marTop w:val="0"/>
      <w:marBottom w:val="0"/>
      <w:divBdr>
        <w:top w:val="none" w:sz="0" w:space="0" w:color="auto"/>
        <w:left w:val="none" w:sz="0" w:space="0" w:color="auto"/>
        <w:bottom w:val="none" w:sz="0" w:space="0" w:color="auto"/>
        <w:right w:val="none" w:sz="0" w:space="0" w:color="auto"/>
      </w:divBdr>
    </w:div>
    <w:div w:id="1214925042">
      <w:bodyDiv w:val="1"/>
      <w:marLeft w:val="0"/>
      <w:marRight w:val="0"/>
      <w:marTop w:val="0"/>
      <w:marBottom w:val="0"/>
      <w:divBdr>
        <w:top w:val="none" w:sz="0" w:space="0" w:color="auto"/>
        <w:left w:val="none" w:sz="0" w:space="0" w:color="auto"/>
        <w:bottom w:val="none" w:sz="0" w:space="0" w:color="auto"/>
        <w:right w:val="none" w:sz="0" w:space="0" w:color="auto"/>
      </w:divBdr>
    </w:div>
    <w:div w:id="1256211088">
      <w:bodyDiv w:val="1"/>
      <w:marLeft w:val="0"/>
      <w:marRight w:val="0"/>
      <w:marTop w:val="0"/>
      <w:marBottom w:val="0"/>
      <w:divBdr>
        <w:top w:val="none" w:sz="0" w:space="0" w:color="auto"/>
        <w:left w:val="none" w:sz="0" w:space="0" w:color="auto"/>
        <w:bottom w:val="none" w:sz="0" w:space="0" w:color="auto"/>
        <w:right w:val="none" w:sz="0" w:space="0" w:color="auto"/>
      </w:divBdr>
      <w:divsChild>
        <w:div w:id="543762103">
          <w:marLeft w:val="0"/>
          <w:marRight w:val="0"/>
          <w:marTop w:val="0"/>
          <w:marBottom w:val="0"/>
          <w:divBdr>
            <w:top w:val="none" w:sz="0" w:space="0" w:color="auto"/>
            <w:left w:val="none" w:sz="0" w:space="0" w:color="auto"/>
            <w:bottom w:val="none" w:sz="0" w:space="0" w:color="auto"/>
            <w:right w:val="none" w:sz="0" w:space="0" w:color="auto"/>
          </w:divBdr>
          <w:divsChild>
            <w:div w:id="1234854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627132">
      <w:bodyDiv w:val="1"/>
      <w:marLeft w:val="0"/>
      <w:marRight w:val="0"/>
      <w:marTop w:val="0"/>
      <w:marBottom w:val="0"/>
      <w:divBdr>
        <w:top w:val="none" w:sz="0" w:space="0" w:color="auto"/>
        <w:left w:val="none" w:sz="0" w:space="0" w:color="auto"/>
        <w:bottom w:val="none" w:sz="0" w:space="0" w:color="auto"/>
        <w:right w:val="none" w:sz="0" w:space="0" w:color="auto"/>
      </w:divBdr>
    </w:div>
    <w:div w:id="1298297466">
      <w:bodyDiv w:val="1"/>
      <w:marLeft w:val="0"/>
      <w:marRight w:val="0"/>
      <w:marTop w:val="0"/>
      <w:marBottom w:val="0"/>
      <w:divBdr>
        <w:top w:val="none" w:sz="0" w:space="0" w:color="auto"/>
        <w:left w:val="none" w:sz="0" w:space="0" w:color="auto"/>
        <w:bottom w:val="none" w:sz="0" w:space="0" w:color="auto"/>
        <w:right w:val="none" w:sz="0" w:space="0" w:color="auto"/>
      </w:divBdr>
    </w:div>
    <w:div w:id="1361199268">
      <w:bodyDiv w:val="1"/>
      <w:marLeft w:val="0"/>
      <w:marRight w:val="0"/>
      <w:marTop w:val="0"/>
      <w:marBottom w:val="0"/>
      <w:divBdr>
        <w:top w:val="none" w:sz="0" w:space="0" w:color="auto"/>
        <w:left w:val="none" w:sz="0" w:space="0" w:color="auto"/>
        <w:bottom w:val="none" w:sz="0" w:space="0" w:color="auto"/>
        <w:right w:val="none" w:sz="0" w:space="0" w:color="auto"/>
      </w:divBdr>
    </w:div>
    <w:div w:id="1375811708">
      <w:bodyDiv w:val="1"/>
      <w:marLeft w:val="0"/>
      <w:marRight w:val="0"/>
      <w:marTop w:val="0"/>
      <w:marBottom w:val="0"/>
      <w:divBdr>
        <w:top w:val="none" w:sz="0" w:space="0" w:color="auto"/>
        <w:left w:val="none" w:sz="0" w:space="0" w:color="auto"/>
        <w:bottom w:val="none" w:sz="0" w:space="0" w:color="auto"/>
        <w:right w:val="none" w:sz="0" w:space="0" w:color="auto"/>
      </w:divBdr>
    </w:div>
    <w:div w:id="1405448007">
      <w:bodyDiv w:val="1"/>
      <w:marLeft w:val="0"/>
      <w:marRight w:val="0"/>
      <w:marTop w:val="0"/>
      <w:marBottom w:val="0"/>
      <w:divBdr>
        <w:top w:val="none" w:sz="0" w:space="0" w:color="auto"/>
        <w:left w:val="none" w:sz="0" w:space="0" w:color="auto"/>
        <w:bottom w:val="none" w:sz="0" w:space="0" w:color="auto"/>
        <w:right w:val="none" w:sz="0" w:space="0" w:color="auto"/>
      </w:divBdr>
    </w:div>
    <w:div w:id="1412314967">
      <w:bodyDiv w:val="1"/>
      <w:marLeft w:val="0"/>
      <w:marRight w:val="0"/>
      <w:marTop w:val="0"/>
      <w:marBottom w:val="0"/>
      <w:divBdr>
        <w:top w:val="none" w:sz="0" w:space="0" w:color="auto"/>
        <w:left w:val="none" w:sz="0" w:space="0" w:color="auto"/>
        <w:bottom w:val="none" w:sz="0" w:space="0" w:color="auto"/>
        <w:right w:val="none" w:sz="0" w:space="0" w:color="auto"/>
      </w:divBdr>
    </w:div>
    <w:div w:id="1458331811">
      <w:bodyDiv w:val="1"/>
      <w:marLeft w:val="0"/>
      <w:marRight w:val="0"/>
      <w:marTop w:val="0"/>
      <w:marBottom w:val="0"/>
      <w:divBdr>
        <w:top w:val="none" w:sz="0" w:space="0" w:color="auto"/>
        <w:left w:val="none" w:sz="0" w:space="0" w:color="auto"/>
        <w:bottom w:val="none" w:sz="0" w:space="0" w:color="auto"/>
        <w:right w:val="none" w:sz="0" w:space="0" w:color="auto"/>
      </w:divBdr>
    </w:div>
    <w:div w:id="1476558202">
      <w:bodyDiv w:val="1"/>
      <w:marLeft w:val="0"/>
      <w:marRight w:val="0"/>
      <w:marTop w:val="0"/>
      <w:marBottom w:val="0"/>
      <w:divBdr>
        <w:top w:val="none" w:sz="0" w:space="0" w:color="auto"/>
        <w:left w:val="none" w:sz="0" w:space="0" w:color="auto"/>
        <w:bottom w:val="none" w:sz="0" w:space="0" w:color="auto"/>
        <w:right w:val="none" w:sz="0" w:space="0" w:color="auto"/>
      </w:divBdr>
    </w:div>
    <w:div w:id="1481312608">
      <w:bodyDiv w:val="1"/>
      <w:marLeft w:val="0"/>
      <w:marRight w:val="0"/>
      <w:marTop w:val="0"/>
      <w:marBottom w:val="0"/>
      <w:divBdr>
        <w:top w:val="none" w:sz="0" w:space="0" w:color="auto"/>
        <w:left w:val="none" w:sz="0" w:space="0" w:color="auto"/>
        <w:bottom w:val="none" w:sz="0" w:space="0" w:color="auto"/>
        <w:right w:val="none" w:sz="0" w:space="0" w:color="auto"/>
      </w:divBdr>
    </w:div>
    <w:div w:id="1494760184">
      <w:bodyDiv w:val="1"/>
      <w:marLeft w:val="0"/>
      <w:marRight w:val="0"/>
      <w:marTop w:val="0"/>
      <w:marBottom w:val="0"/>
      <w:divBdr>
        <w:top w:val="none" w:sz="0" w:space="0" w:color="auto"/>
        <w:left w:val="none" w:sz="0" w:space="0" w:color="auto"/>
        <w:bottom w:val="none" w:sz="0" w:space="0" w:color="auto"/>
        <w:right w:val="none" w:sz="0" w:space="0" w:color="auto"/>
      </w:divBdr>
    </w:div>
    <w:div w:id="1522083999">
      <w:bodyDiv w:val="1"/>
      <w:marLeft w:val="0"/>
      <w:marRight w:val="0"/>
      <w:marTop w:val="0"/>
      <w:marBottom w:val="0"/>
      <w:divBdr>
        <w:top w:val="none" w:sz="0" w:space="0" w:color="auto"/>
        <w:left w:val="none" w:sz="0" w:space="0" w:color="auto"/>
        <w:bottom w:val="none" w:sz="0" w:space="0" w:color="auto"/>
        <w:right w:val="none" w:sz="0" w:space="0" w:color="auto"/>
      </w:divBdr>
    </w:div>
    <w:div w:id="1523124690">
      <w:bodyDiv w:val="1"/>
      <w:marLeft w:val="0"/>
      <w:marRight w:val="0"/>
      <w:marTop w:val="0"/>
      <w:marBottom w:val="0"/>
      <w:divBdr>
        <w:top w:val="none" w:sz="0" w:space="0" w:color="auto"/>
        <w:left w:val="none" w:sz="0" w:space="0" w:color="auto"/>
        <w:bottom w:val="none" w:sz="0" w:space="0" w:color="auto"/>
        <w:right w:val="none" w:sz="0" w:space="0" w:color="auto"/>
      </w:divBdr>
    </w:div>
    <w:div w:id="1526674858">
      <w:bodyDiv w:val="1"/>
      <w:marLeft w:val="0"/>
      <w:marRight w:val="0"/>
      <w:marTop w:val="0"/>
      <w:marBottom w:val="0"/>
      <w:divBdr>
        <w:top w:val="none" w:sz="0" w:space="0" w:color="auto"/>
        <w:left w:val="none" w:sz="0" w:space="0" w:color="auto"/>
        <w:bottom w:val="none" w:sz="0" w:space="0" w:color="auto"/>
        <w:right w:val="none" w:sz="0" w:space="0" w:color="auto"/>
      </w:divBdr>
      <w:divsChild>
        <w:div w:id="148793252">
          <w:marLeft w:val="0"/>
          <w:marRight w:val="0"/>
          <w:marTop w:val="0"/>
          <w:marBottom w:val="0"/>
          <w:divBdr>
            <w:top w:val="none" w:sz="0" w:space="0" w:color="auto"/>
            <w:left w:val="none" w:sz="0" w:space="0" w:color="auto"/>
            <w:bottom w:val="none" w:sz="0" w:space="0" w:color="auto"/>
            <w:right w:val="none" w:sz="0" w:space="0" w:color="auto"/>
          </w:divBdr>
          <w:divsChild>
            <w:div w:id="490024743">
              <w:marLeft w:val="180"/>
              <w:marRight w:val="0"/>
              <w:marTop w:val="0"/>
              <w:marBottom w:val="0"/>
              <w:divBdr>
                <w:top w:val="none" w:sz="0" w:space="0" w:color="auto"/>
                <w:left w:val="none" w:sz="0" w:space="0" w:color="auto"/>
                <w:bottom w:val="none" w:sz="0" w:space="0" w:color="auto"/>
                <w:right w:val="none" w:sz="0" w:space="0" w:color="auto"/>
              </w:divBdr>
              <w:divsChild>
                <w:div w:id="1161194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748056">
          <w:marLeft w:val="0"/>
          <w:marRight w:val="0"/>
          <w:marTop w:val="0"/>
          <w:marBottom w:val="0"/>
          <w:divBdr>
            <w:top w:val="none" w:sz="0" w:space="0" w:color="auto"/>
            <w:left w:val="none" w:sz="0" w:space="0" w:color="auto"/>
            <w:bottom w:val="none" w:sz="0" w:space="0" w:color="auto"/>
            <w:right w:val="none" w:sz="0" w:space="0" w:color="auto"/>
          </w:divBdr>
          <w:divsChild>
            <w:div w:id="1628855652">
              <w:marLeft w:val="180"/>
              <w:marRight w:val="0"/>
              <w:marTop w:val="0"/>
              <w:marBottom w:val="0"/>
              <w:divBdr>
                <w:top w:val="none" w:sz="0" w:space="0" w:color="auto"/>
                <w:left w:val="none" w:sz="0" w:space="0" w:color="auto"/>
                <w:bottom w:val="none" w:sz="0" w:space="0" w:color="auto"/>
                <w:right w:val="none" w:sz="0" w:space="0" w:color="auto"/>
              </w:divBdr>
              <w:divsChild>
                <w:div w:id="317998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2709448">
          <w:marLeft w:val="0"/>
          <w:marRight w:val="0"/>
          <w:marTop w:val="0"/>
          <w:marBottom w:val="0"/>
          <w:divBdr>
            <w:top w:val="none" w:sz="0" w:space="0" w:color="auto"/>
            <w:left w:val="none" w:sz="0" w:space="0" w:color="auto"/>
            <w:bottom w:val="none" w:sz="0" w:space="0" w:color="auto"/>
            <w:right w:val="none" w:sz="0" w:space="0" w:color="auto"/>
          </w:divBdr>
          <w:divsChild>
            <w:div w:id="1896118803">
              <w:marLeft w:val="180"/>
              <w:marRight w:val="0"/>
              <w:marTop w:val="0"/>
              <w:marBottom w:val="0"/>
              <w:divBdr>
                <w:top w:val="none" w:sz="0" w:space="0" w:color="auto"/>
                <w:left w:val="none" w:sz="0" w:space="0" w:color="auto"/>
                <w:bottom w:val="none" w:sz="0" w:space="0" w:color="auto"/>
                <w:right w:val="none" w:sz="0" w:space="0" w:color="auto"/>
              </w:divBdr>
              <w:divsChild>
                <w:div w:id="727069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5558519">
          <w:marLeft w:val="0"/>
          <w:marRight w:val="0"/>
          <w:marTop w:val="0"/>
          <w:marBottom w:val="0"/>
          <w:divBdr>
            <w:top w:val="none" w:sz="0" w:space="0" w:color="auto"/>
            <w:left w:val="none" w:sz="0" w:space="0" w:color="auto"/>
            <w:bottom w:val="none" w:sz="0" w:space="0" w:color="auto"/>
            <w:right w:val="none" w:sz="0" w:space="0" w:color="auto"/>
          </w:divBdr>
          <w:divsChild>
            <w:div w:id="361397253">
              <w:marLeft w:val="180"/>
              <w:marRight w:val="0"/>
              <w:marTop w:val="0"/>
              <w:marBottom w:val="0"/>
              <w:divBdr>
                <w:top w:val="none" w:sz="0" w:space="0" w:color="auto"/>
                <w:left w:val="none" w:sz="0" w:space="0" w:color="auto"/>
                <w:bottom w:val="none" w:sz="0" w:space="0" w:color="auto"/>
                <w:right w:val="none" w:sz="0" w:space="0" w:color="auto"/>
              </w:divBdr>
              <w:divsChild>
                <w:div w:id="486435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307825">
          <w:marLeft w:val="0"/>
          <w:marRight w:val="0"/>
          <w:marTop w:val="0"/>
          <w:marBottom w:val="0"/>
          <w:divBdr>
            <w:top w:val="none" w:sz="0" w:space="0" w:color="auto"/>
            <w:left w:val="none" w:sz="0" w:space="0" w:color="auto"/>
            <w:bottom w:val="none" w:sz="0" w:space="0" w:color="auto"/>
            <w:right w:val="none" w:sz="0" w:space="0" w:color="auto"/>
          </w:divBdr>
          <w:divsChild>
            <w:div w:id="915482852">
              <w:marLeft w:val="180"/>
              <w:marRight w:val="0"/>
              <w:marTop w:val="0"/>
              <w:marBottom w:val="0"/>
              <w:divBdr>
                <w:top w:val="none" w:sz="0" w:space="0" w:color="auto"/>
                <w:left w:val="none" w:sz="0" w:space="0" w:color="auto"/>
                <w:bottom w:val="none" w:sz="0" w:space="0" w:color="auto"/>
                <w:right w:val="none" w:sz="0" w:space="0" w:color="auto"/>
              </w:divBdr>
              <w:divsChild>
                <w:div w:id="701974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438377">
          <w:marLeft w:val="0"/>
          <w:marRight w:val="0"/>
          <w:marTop w:val="0"/>
          <w:marBottom w:val="0"/>
          <w:divBdr>
            <w:top w:val="none" w:sz="0" w:space="0" w:color="auto"/>
            <w:left w:val="none" w:sz="0" w:space="0" w:color="auto"/>
            <w:bottom w:val="none" w:sz="0" w:space="0" w:color="auto"/>
            <w:right w:val="none" w:sz="0" w:space="0" w:color="auto"/>
          </w:divBdr>
          <w:divsChild>
            <w:div w:id="1735161702">
              <w:marLeft w:val="180"/>
              <w:marRight w:val="0"/>
              <w:marTop w:val="0"/>
              <w:marBottom w:val="0"/>
              <w:divBdr>
                <w:top w:val="none" w:sz="0" w:space="0" w:color="auto"/>
                <w:left w:val="none" w:sz="0" w:space="0" w:color="auto"/>
                <w:bottom w:val="none" w:sz="0" w:space="0" w:color="auto"/>
                <w:right w:val="none" w:sz="0" w:space="0" w:color="auto"/>
              </w:divBdr>
              <w:divsChild>
                <w:div w:id="1637297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573633">
          <w:marLeft w:val="0"/>
          <w:marRight w:val="0"/>
          <w:marTop w:val="0"/>
          <w:marBottom w:val="0"/>
          <w:divBdr>
            <w:top w:val="none" w:sz="0" w:space="0" w:color="auto"/>
            <w:left w:val="none" w:sz="0" w:space="0" w:color="auto"/>
            <w:bottom w:val="none" w:sz="0" w:space="0" w:color="auto"/>
            <w:right w:val="none" w:sz="0" w:space="0" w:color="auto"/>
          </w:divBdr>
          <w:divsChild>
            <w:div w:id="785582761">
              <w:marLeft w:val="180"/>
              <w:marRight w:val="0"/>
              <w:marTop w:val="0"/>
              <w:marBottom w:val="0"/>
              <w:divBdr>
                <w:top w:val="none" w:sz="0" w:space="0" w:color="auto"/>
                <w:left w:val="none" w:sz="0" w:space="0" w:color="auto"/>
                <w:bottom w:val="none" w:sz="0" w:space="0" w:color="auto"/>
                <w:right w:val="none" w:sz="0" w:space="0" w:color="auto"/>
              </w:divBdr>
              <w:divsChild>
                <w:div w:id="1133792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080068">
          <w:marLeft w:val="0"/>
          <w:marRight w:val="0"/>
          <w:marTop w:val="0"/>
          <w:marBottom w:val="0"/>
          <w:divBdr>
            <w:top w:val="none" w:sz="0" w:space="0" w:color="auto"/>
            <w:left w:val="none" w:sz="0" w:space="0" w:color="auto"/>
            <w:bottom w:val="none" w:sz="0" w:space="0" w:color="auto"/>
            <w:right w:val="none" w:sz="0" w:space="0" w:color="auto"/>
          </w:divBdr>
          <w:divsChild>
            <w:div w:id="1034647352">
              <w:marLeft w:val="180"/>
              <w:marRight w:val="0"/>
              <w:marTop w:val="0"/>
              <w:marBottom w:val="0"/>
              <w:divBdr>
                <w:top w:val="none" w:sz="0" w:space="0" w:color="auto"/>
                <w:left w:val="none" w:sz="0" w:space="0" w:color="auto"/>
                <w:bottom w:val="none" w:sz="0" w:space="0" w:color="auto"/>
                <w:right w:val="none" w:sz="0" w:space="0" w:color="auto"/>
              </w:divBdr>
              <w:divsChild>
                <w:div w:id="1536582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4503264">
          <w:marLeft w:val="0"/>
          <w:marRight w:val="0"/>
          <w:marTop w:val="0"/>
          <w:marBottom w:val="0"/>
          <w:divBdr>
            <w:top w:val="none" w:sz="0" w:space="0" w:color="auto"/>
            <w:left w:val="none" w:sz="0" w:space="0" w:color="auto"/>
            <w:bottom w:val="none" w:sz="0" w:space="0" w:color="auto"/>
            <w:right w:val="none" w:sz="0" w:space="0" w:color="auto"/>
          </w:divBdr>
          <w:divsChild>
            <w:div w:id="1754469672">
              <w:marLeft w:val="180"/>
              <w:marRight w:val="0"/>
              <w:marTop w:val="0"/>
              <w:marBottom w:val="0"/>
              <w:divBdr>
                <w:top w:val="none" w:sz="0" w:space="0" w:color="auto"/>
                <w:left w:val="none" w:sz="0" w:space="0" w:color="auto"/>
                <w:bottom w:val="none" w:sz="0" w:space="0" w:color="auto"/>
                <w:right w:val="none" w:sz="0" w:space="0" w:color="auto"/>
              </w:divBdr>
              <w:divsChild>
                <w:div w:id="1634869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868458">
          <w:marLeft w:val="0"/>
          <w:marRight w:val="0"/>
          <w:marTop w:val="0"/>
          <w:marBottom w:val="0"/>
          <w:divBdr>
            <w:top w:val="none" w:sz="0" w:space="0" w:color="auto"/>
            <w:left w:val="none" w:sz="0" w:space="0" w:color="auto"/>
            <w:bottom w:val="none" w:sz="0" w:space="0" w:color="auto"/>
            <w:right w:val="none" w:sz="0" w:space="0" w:color="auto"/>
          </w:divBdr>
          <w:divsChild>
            <w:div w:id="28993423">
              <w:marLeft w:val="180"/>
              <w:marRight w:val="0"/>
              <w:marTop w:val="0"/>
              <w:marBottom w:val="0"/>
              <w:divBdr>
                <w:top w:val="none" w:sz="0" w:space="0" w:color="auto"/>
                <w:left w:val="none" w:sz="0" w:space="0" w:color="auto"/>
                <w:bottom w:val="none" w:sz="0" w:space="0" w:color="auto"/>
                <w:right w:val="none" w:sz="0" w:space="0" w:color="auto"/>
              </w:divBdr>
              <w:divsChild>
                <w:div w:id="1142849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393548">
          <w:marLeft w:val="0"/>
          <w:marRight w:val="0"/>
          <w:marTop w:val="0"/>
          <w:marBottom w:val="0"/>
          <w:divBdr>
            <w:top w:val="none" w:sz="0" w:space="0" w:color="auto"/>
            <w:left w:val="none" w:sz="0" w:space="0" w:color="auto"/>
            <w:bottom w:val="none" w:sz="0" w:space="0" w:color="auto"/>
            <w:right w:val="none" w:sz="0" w:space="0" w:color="auto"/>
          </w:divBdr>
          <w:divsChild>
            <w:div w:id="1609778978">
              <w:marLeft w:val="180"/>
              <w:marRight w:val="0"/>
              <w:marTop w:val="0"/>
              <w:marBottom w:val="0"/>
              <w:divBdr>
                <w:top w:val="none" w:sz="0" w:space="0" w:color="auto"/>
                <w:left w:val="none" w:sz="0" w:space="0" w:color="auto"/>
                <w:bottom w:val="none" w:sz="0" w:space="0" w:color="auto"/>
                <w:right w:val="none" w:sz="0" w:space="0" w:color="auto"/>
              </w:divBdr>
              <w:divsChild>
                <w:div w:id="111361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547845">
          <w:marLeft w:val="0"/>
          <w:marRight w:val="0"/>
          <w:marTop w:val="0"/>
          <w:marBottom w:val="0"/>
          <w:divBdr>
            <w:top w:val="none" w:sz="0" w:space="0" w:color="auto"/>
            <w:left w:val="none" w:sz="0" w:space="0" w:color="auto"/>
            <w:bottom w:val="none" w:sz="0" w:space="0" w:color="auto"/>
            <w:right w:val="none" w:sz="0" w:space="0" w:color="auto"/>
          </w:divBdr>
          <w:divsChild>
            <w:div w:id="1698116229">
              <w:marLeft w:val="180"/>
              <w:marRight w:val="0"/>
              <w:marTop w:val="0"/>
              <w:marBottom w:val="0"/>
              <w:divBdr>
                <w:top w:val="none" w:sz="0" w:space="0" w:color="auto"/>
                <w:left w:val="none" w:sz="0" w:space="0" w:color="auto"/>
                <w:bottom w:val="none" w:sz="0" w:space="0" w:color="auto"/>
                <w:right w:val="none" w:sz="0" w:space="0" w:color="auto"/>
              </w:divBdr>
              <w:divsChild>
                <w:div w:id="24182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197719">
          <w:marLeft w:val="0"/>
          <w:marRight w:val="0"/>
          <w:marTop w:val="0"/>
          <w:marBottom w:val="0"/>
          <w:divBdr>
            <w:top w:val="none" w:sz="0" w:space="0" w:color="auto"/>
            <w:left w:val="none" w:sz="0" w:space="0" w:color="auto"/>
            <w:bottom w:val="none" w:sz="0" w:space="0" w:color="auto"/>
            <w:right w:val="none" w:sz="0" w:space="0" w:color="auto"/>
          </w:divBdr>
          <w:divsChild>
            <w:div w:id="1515801997">
              <w:marLeft w:val="180"/>
              <w:marRight w:val="0"/>
              <w:marTop w:val="0"/>
              <w:marBottom w:val="0"/>
              <w:divBdr>
                <w:top w:val="none" w:sz="0" w:space="0" w:color="auto"/>
                <w:left w:val="none" w:sz="0" w:space="0" w:color="auto"/>
                <w:bottom w:val="none" w:sz="0" w:space="0" w:color="auto"/>
                <w:right w:val="none" w:sz="0" w:space="0" w:color="auto"/>
              </w:divBdr>
              <w:divsChild>
                <w:div w:id="461508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1548095">
          <w:marLeft w:val="0"/>
          <w:marRight w:val="0"/>
          <w:marTop w:val="0"/>
          <w:marBottom w:val="0"/>
          <w:divBdr>
            <w:top w:val="none" w:sz="0" w:space="0" w:color="auto"/>
            <w:left w:val="none" w:sz="0" w:space="0" w:color="auto"/>
            <w:bottom w:val="none" w:sz="0" w:space="0" w:color="auto"/>
            <w:right w:val="none" w:sz="0" w:space="0" w:color="auto"/>
          </w:divBdr>
          <w:divsChild>
            <w:div w:id="715736764">
              <w:marLeft w:val="180"/>
              <w:marRight w:val="0"/>
              <w:marTop w:val="0"/>
              <w:marBottom w:val="0"/>
              <w:divBdr>
                <w:top w:val="none" w:sz="0" w:space="0" w:color="auto"/>
                <w:left w:val="none" w:sz="0" w:space="0" w:color="auto"/>
                <w:bottom w:val="none" w:sz="0" w:space="0" w:color="auto"/>
                <w:right w:val="none" w:sz="0" w:space="0" w:color="auto"/>
              </w:divBdr>
              <w:divsChild>
                <w:div w:id="194585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869165">
          <w:marLeft w:val="0"/>
          <w:marRight w:val="0"/>
          <w:marTop w:val="0"/>
          <w:marBottom w:val="0"/>
          <w:divBdr>
            <w:top w:val="none" w:sz="0" w:space="0" w:color="auto"/>
            <w:left w:val="none" w:sz="0" w:space="0" w:color="auto"/>
            <w:bottom w:val="none" w:sz="0" w:space="0" w:color="auto"/>
            <w:right w:val="none" w:sz="0" w:space="0" w:color="auto"/>
          </w:divBdr>
          <w:divsChild>
            <w:div w:id="1025836439">
              <w:marLeft w:val="180"/>
              <w:marRight w:val="0"/>
              <w:marTop w:val="0"/>
              <w:marBottom w:val="0"/>
              <w:divBdr>
                <w:top w:val="none" w:sz="0" w:space="0" w:color="auto"/>
                <w:left w:val="none" w:sz="0" w:space="0" w:color="auto"/>
                <w:bottom w:val="none" w:sz="0" w:space="0" w:color="auto"/>
                <w:right w:val="none" w:sz="0" w:space="0" w:color="auto"/>
              </w:divBdr>
              <w:divsChild>
                <w:div w:id="1875193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595777">
          <w:marLeft w:val="0"/>
          <w:marRight w:val="0"/>
          <w:marTop w:val="0"/>
          <w:marBottom w:val="0"/>
          <w:divBdr>
            <w:top w:val="none" w:sz="0" w:space="0" w:color="auto"/>
            <w:left w:val="none" w:sz="0" w:space="0" w:color="auto"/>
            <w:bottom w:val="none" w:sz="0" w:space="0" w:color="auto"/>
            <w:right w:val="none" w:sz="0" w:space="0" w:color="auto"/>
          </w:divBdr>
          <w:divsChild>
            <w:div w:id="478574339">
              <w:marLeft w:val="180"/>
              <w:marRight w:val="0"/>
              <w:marTop w:val="0"/>
              <w:marBottom w:val="0"/>
              <w:divBdr>
                <w:top w:val="none" w:sz="0" w:space="0" w:color="auto"/>
                <w:left w:val="none" w:sz="0" w:space="0" w:color="auto"/>
                <w:bottom w:val="none" w:sz="0" w:space="0" w:color="auto"/>
                <w:right w:val="none" w:sz="0" w:space="0" w:color="auto"/>
              </w:divBdr>
              <w:divsChild>
                <w:div w:id="796489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712243">
          <w:marLeft w:val="0"/>
          <w:marRight w:val="0"/>
          <w:marTop w:val="0"/>
          <w:marBottom w:val="0"/>
          <w:divBdr>
            <w:top w:val="none" w:sz="0" w:space="0" w:color="auto"/>
            <w:left w:val="none" w:sz="0" w:space="0" w:color="auto"/>
            <w:bottom w:val="none" w:sz="0" w:space="0" w:color="auto"/>
            <w:right w:val="none" w:sz="0" w:space="0" w:color="auto"/>
          </w:divBdr>
          <w:divsChild>
            <w:div w:id="554435849">
              <w:marLeft w:val="180"/>
              <w:marRight w:val="0"/>
              <w:marTop w:val="0"/>
              <w:marBottom w:val="0"/>
              <w:divBdr>
                <w:top w:val="none" w:sz="0" w:space="0" w:color="auto"/>
                <w:left w:val="none" w:sz="0" w:space="0" w:color="auto"/>
                <w:bottom w:val="none" w:sz="0" w:space="0" w:color="auto"/>
                <w:right w:val="none" w:sz="0" w:space="0" w:color="auto"/>
              </w:divBdr>
              <w:divsChild>
                <w:div w:id="1833060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247828">
          <w:marLeft w:val="0"/>
          <w:marRight w:val="0"/>
          <w:marTop w:val="0"/>
          <w:marBottom w:val="0"/>
          <w:divBdr>
            <w:top w:val="none" w:sz="0" w:space="0" w:color="auto"/>
            <w:left w:val="none" w:sz="0" w:space="0" w:color="auto"/>
            <w:bottom w:val="none" w:sz="0" w:space="0" w:color="auto"/>
            <w:right w:val="none" w:sz="0" w:space="0" w:color="auto"/>
          </w:divBdr>
          <w:divsChild>
            <w:div w:id="345059304">
              <w:marLeft w:val="180"/>
              <w:marRight w:val="0"/>
              <w:marTop w:val="0"/>
              <w:marBottom w:val="0"/>
              <w:divBdr>
                <w:top w:val="none" w:sz="0" w:space="0" w:color="auto"/>
                <w:left w:val="none" w:sz="0" w:space="0" w:color="auto"/>
                <w:bottom w:val="none" w:sz="0" w:space="0" w:color="auto"/>
                <w:right w:val="none" w:sz="0" w:space="0" w:color="auto"/>
              </w:divBdr>
              <w:divsChild>
                <w:div w:id="131079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695655">
          <w:marLeft w:val="0"/>
          <w:marRight w:val="0"/>
          <w:marTop w:val="0"/>
          <w:marBottom w:val="0"/>
          <w:divBdr>
            <w:top w:val="none" w:sz="0" w:space="0" w:color="auto"/>
            <w:left w:val="none" w:sz="0" w:space="0" w:color="auto"/>
            <w:bottom w:val="none" w:sz="0" w:space="0" w:color="auto"/>
            <w:right w:val="none" w:sz="0" w:space="0" w:color="auto"/>
          </w:divBdr>
          <w:divsChild>
            <w:div w:id="498930828">
              <w:marLeft w:val="180"/>
              <w:marRight w:val="0"/>
              <w:marTop w:val="0"/>
              <w:marBottom w:val="0"/>
              <w:divBdr>
                <w:top w:val="none" w:sz="0" w:space="0" w:color="auto"/>
                <w:left w:val="none" w:sz="0" w:space="0" w:color="auto"/>
                <w:bottom w:val="none" w:sz="0" w:space="0" w:color="auto"/>
                <w:right w:val="none" w:sz="0" w:space="0" w:color="auto"/>
              </w:divBdr>
              <w:divsChild>
                <w:div w:id="412511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588546">
          <w:marLeft w:val="0"/>
          <w:marRight w:val="0"/>
          <w:marTop w:val="0"/>
          <w:marBottom w:val="0"/>
          <w:divBdr>
            <w:top w:val="none" w:sz="0" w:space="0" w:color="auto"/>
            <w:left w:val="none" w:sz="0" w:space="0" w:color="auto"/>
            <w:bottom w:val="none" w:sz="0" w:space="0" w:color="auto"/>
            <w:right w:val="none" w:sz="0" w:space="0" w:color="auto"/>
          </w:divBdr>
          <w:divsChild>
            <w:div w:id="1194151763">
              <w:marLeft w:val="180"/>
              <w:marRight w:val="0"/>
              <w:marTop w:val="0"/>
              <w:marBottom w:val="0"/>
              <w:divBdr>
                <w:top w:val="none" w:sz="0" w:space="0" w:color="auto"/>
                <w:left w:val="none" w:sz="0" w:space="0" w:color="auto"/>
                <w:bottom w:val="none" w:sz="0" w:space="0" w:color="auto"/>
                <w:right w:val="none" w:sz="0" w:space="0" w:color="auto"/>
              </w:divBdr>
              <w:divsChild>
                <w:div w:id="1857696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252974">
          <w:marLeft w:val="0"/>
          <w:marRight w:val="0"/>
          <w:marTop w:val="0"/>
          <w:marBottom w:val="0"/>
          <w:divBdr>
            <w:top w:val="none" w:sz="0" w:space="0" w:color="auto"/>
            <w:left w:val="none" w:sz="0" w:space="0" w:color="auto"/>
            <w:bottom w:val="none" w:sz="0" w:space="0" w:color="auto"/>
            <w:right w:val="none" w:sz="0" w:space="0" w:color="auto"/>
          </w:divBdr>
          <w:divsChild>
            <w:div w:id="906383928">
              <w:marLeft w:val="180"/>
              <w:marRight w:val="0"/>
              <w:marTop w:val="0"/>
              <w:marBottom w:val="0"/>
              <w:divBdr>
                <w:top w:val="none" w:sz="0" w:space="0" w:color="auto"/>
                <w:left w:val="none" w:sz="0" w:space="0" w:color="auto"/>
                <w:bottom w:val="none" w:sz="0" w:space="0" w:color="auto"/>
                <w:right w:val="none" w:sz="0" w:space="0" w:color="auto"/>
              </w:divBdr>
              <w:divsChild>
                <w:div w:id="1302073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429618">
          <w:marLeft w:val="0"/>
          <w:marRight w:val="0"/>
          <w:marTop w:val="0"/>
          <w:marBottom w:val="0"/>
          <w:divBdr>
            <w:top w:val="none" w:sz="0" w:space="0" w:color="auto"/>
            <w:left w:val="none" w:sz="0" w:space="0" w:color="auto"/>
            <w:bottom w:val="none" w:sz="0" w:space="0" w:color="auto"/>
            <w:right w:val="none" w:sz="0" w:space="0" w:color="auto"/>
          </w:divBdr>
          <w:divsChild>
            <w:div w:id="1506244535">
              <w:marLeft w:val="180"/>
              <w:marRight w:val="0"/>
              <w:marTop w:val="0"/>
              <w:marBottom w:val="0"/>
              <w:divBdr>
                <w:top w:val="none" w:sz="0" w:space="0" w:color="auto"/>
                <w:left w:val="none" w:sz="0" w:space="0" w:color="auto"/>
                <w:bottom w:val="none" w:sz="0" w:space="0" w:color="auto"/>
                <w:right w:val="none" w:sz="0" w:space="0" w:color="auto"/>
              </w:divBdr>
              <w:divsChild>
                <w:div w:id="1129057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608001">
          <w:marLeft w:val="0"/>
          <w:marRight w:val="0"/>
          <w:marTop w:val="0"/>
          <w:marBottom w:val="0"/>
          <w:divBdr>
            <w:top w:val="none" w:sz="0" w:space="0" w:color="auto"/>
            <w:left w:val="none" w:sz="0" w:space="0" w:color="auto"/>
            <w:bottom w:val="none" w:sz="0" w:space="0" w:color="auto"/>
            <w:right w:val="none" w:sz="0" w:space="0" w:color="auto"/>
          </w:divBdr>
          <w:divsChild>
            <w:div w:id="543950424">
              <w:marLeft w:val="180"/>
              <w:marRight w:val="0"/>
              <w:marTop w:val="0"/>
              <w:marBottom w:val="0"/>
              <w:divBdr>
                <w:top w:val="none" w:sz="0" w:space="0" w:color="auto"/>
                <w:left w:val="none" w:sz="0" w:space="0" w:color="auto"/>
                <w:bottom w:val="none" w:sz="0" w:space="0" w:color="auto"/>
                <w:right w:val="none" w:sz="0" w:space="0" w:color="auto"/>
              </w:divBdr>
              <w:divsChild>
                <w:div w:id="1833334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758229">
          <w:marLeft w:val="0"/>
          <w:marRight w:val="0"/>
          <w:marTop w:val="0"/>
          <w:marBottom w:val="0"/>
          <w:divBdr>
            <w:top w:val="none" w:sz="0" w:space="0" w:color="auto"/>
            <w:left w:val="none" w:sz="0" w:space="0" w:color="auto"/>
            <w:bottom w:val="none" w:sz="0" w:space="0" w:color="auto"/>
            <w:right w:val="none" w:sz="0" w:space="0" w:color="auto"/>
          </w:divBdr>
          <w:divsChild>
            <w:div w:id="223757019">
              <w:marLeft w:val="180"/>
              <w:marRight w:val="0"/>
              <w:marTop w:val="0"/>
              <w:marBottom w:val="0"/>
              <w:divBdr>
                <w:top w:val="none" w:sz="0" w:space="0" w:color="auto"/>
                <w:left w:val="none" w:sz="0" w:space="0" w:color="auto"/>
                <w:bottom w:val="none" w:sz="0" w:space="0" w:color="auto"/>
                <w:right w:val="none" w:sz="0" w:space="0" w:color="auto"/>
              </w:divBdr>
              <w:divsChild>
                <w:div w:id="1800876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6552726">
          <w:marLeft w:val="0"/>
          <w:marRight w:val="0"/>
          <w:marTop w:val="0"/>
          <w:marBottom w:val="0"/>
          <w:divBdr>
            <w:top w:val="none" w:sz="0" w:space="0" w:color="auto"/>
            <w:left w:val="none" w:sz="0" w:space="0" w:color="auto"/>
            <w:bottom w:val="none" w:sz="0" w:space="0" w:color="auto"/>
            <w:right w:val="none" w:sz="0" w:space="0" w:color="auto"/>
          </w:divBdr>
          <w:divsChild>
            <w:div w:id="1219828551">
              <w:marLeft w:val="180"/>
              <w:marRight w:val="0"/>
              <w:marTop w:val="0"/>
              <w:marBottom w:val="0"/>
              <w:divBdr>
                <w:top w:val="none" w:sz="0" w:space="0" w:color="auto"/>
                <w:left w:val="none" w:sz="0" w:space="0" w:color="auto"/>
                <w:bottom w:val="none" w:sz="0" w:space="0" w:color="auto"/>
                <w:right w:val="none" w:sz="0" w:space="0" w:color="auto"/>
              </w:divBdr>
              <w:divsChild>
                <w:div w:id="897399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599988">
          <w:marLeft w:val="0"/>
          <w:marRight w:val="0"/>
          <w:marTop w:val="0"/>
          <w:marBottom w:val="0"/>
          <w:divBdr>
            <w:top w:val="none" w:sz="0" w:space="0" w:color="auto"/>
            <w:left w:val="none" w:sz="0" w:space="0" w:color="auto"/>
            <w:bottom w:val="none" w:sz="0" w:space="0" w:color="auto"/>
            <w:right w:val="none" w:sz="0" w:space="0" w:color="auto"/>
          </w:divBdr>
          <w:divsChild>
            <w:div w:id="1561867337">
              <w:marLeft w:val="180"/>
              <w:marRight w:val="0"/>
              <w:marTop w:val="0"/>
              <w:marBottom w:val="0"/>
              <w:divBdr>
                <w:top w:val="none" w:sz="0" w:space="0" w:color="auto"/>
                <w:left w:val="none" w:sz="0" w:space="0" w:color="auto"/>
                <w:bottom w:val="none" w:sz="0" w:space="0" w:color="auto"/>
                <w:right w:val="none" w:sz="0" w:space="0" w:color="auto"/>
              </w:divBdr>
              <w:divsChild>
                <w:div w:id="19361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634688">
          <w:marLeft w:val="0"/>
          <w:marRight w:val="0"/>
          <w:marTop w:val="0"/>
          <w:marBottom w:val="0"/>
          <w:divBdr>
            <w:top w:val="none" w:sz="0" w:space="0" w:color="auto"/>
            <w:left w:val="none" w:sz="0" w:space="0" w:color="auto"/>
            <w:bottom w:val="none" w:sz="0" w:space="0" w:color="auto"/>
            <w:right w:val="none" w:sz="0" w:space="0" w:color="auto"/>
          </w:divBdr>
          <w:divsChild>
            <w:div w:id="1770348292">
              <w:marLeft w:val="180"/>
              <w:marRight w:val="0"/>
              <w:marTop w:val="0"/>
              <w:marBottom w:val="0"/>
              <w:divBdr>
                <w:top w:val="none" w:sz="0" w:space="0" w:color="auto"/>
                <w:left w:val="none" w:sz="0" w:space="0" w:color="auto"/>
                <w:bottom w:val="none" w:sz="0" w:space="0" w:color="auto"/>
                <w:right w:val="none" w:sz="0" w:space="0" w:color="auto"/>
              </w:divBdr>
              <w:divsChild>
                <w:div w:id="646252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795057">
          <w:marLeft w:val="0"/>
          <w:marRight w:val="0"/>
          <w:marTop w:val="0"/>
          <w:marBottom w:val="0"/>
          <w:divBdr>
            <w:top w:val="none" w:sz="0" w:space="0" w:color="auto"/>
            <w:left w:val="none" w:sz="0" w:space="0" w:color="auto"/>
            <w:bottom w:val="none" w:sz="0" w:space="0" w:color="auto"/>
            <w:right w:val="none" w:sz="0" w:space="0" w:color="auto"/>
          </w:divBdr>
          <w:divsChild>
            <w:div w:id="804588372">
              <w:marLeft w:val="180"/>
              <w:marRight w:val="0"/>
              <w:marTop w:val="0"/>
              <w:marBottom w:val="0"/>
              <w:divBdr>
                <w:top w:val="none" w:sz="0" w:space="0" w:color="auto"/>
                <w:left w:val="none" w:sz="0" w:space="0" w:color="auto"/>
                <w:bottom w:val="none" w:sz="0" w:space="0" w:color="auto"/>
                <w:right w:val="none" w:sz="0" w:space="0" w:color="auto"/>
              </w:divBdr>
              <w:divsChild>
                <w:div w:id="592786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89832">
          <w:marLeft w:val="0"/>
          <w:marRight w:val="0"/>
          <w:marTop w:val="0"/>
          <w:marBottom w:val="0"/>
          <w:divBdr>
            <w:top w:val="none" w:sz="0" w:space="0" w:color="auto"/>
            <w:left w:val="none" w:sz="0" w:space="0" w:color="auto"/>
            <w:bottom w:val="none" w:sz="0" w:space="0" w:color="auto"/>
            <w:right w:val="none" w:sz="0" w:space="0" w:color="auto"/>
          </w:divBdr>
          <w:divsChild>
            <w:div w:id="1898128703">
              <w:marLeft w:val="180"/>
              <w:marRight w:val="0"/>
              <w:marTop w:val="0"/>
              <w:marBottom w:val="0"/>
              <w:divBdr>
                <w:top w:val="none" w:sz="0" w:space="0" w:color="auto"/>
                <w:left w:val="none" w:sz="0" w:space="0" w:color="auto"/>
                <w:bottom w:val="none" w:sz="0" w:space="0" w:color="auto"/>
                <w:right w:val="none" w:sz="0" w:space="0" w:color="auto"/>
              </w:divBdr>
              <w:divsChild>
                <w:div w:id="500705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7107216">
          <w:marLeft w:val="0"/>
          <w:marRight w:val="0"/>
          <w:marTop w:val="0"/>
          <w:marBottom w:val="0"/>
          <w:divBdr>
            <w:top w:val="none" w:sz="0" w:space="0" w:color="auto"/>
            <w:left w:val="none" w:sz="0" w:space="0" w:color="auto"/>
            <w:bottom w:val="none" w:sz="0" w:space="0" w:color="auto"/>
            <w:right w:val="none" w:sz="0" w:space="0" w:color="auto"/>
          </w:divBdr>
          <w:divsChild>
            <w:div w:id="1210995552">
              <w:marLeft w:val="180"/>
              <w:marRight w:val="0"/>
              <w:marTop w:val="0"/>
              <w:marBottom w:val="0"/>
              <w:divBdr>
                <w:top w:val="none" w:sz="0" w:space="0" w:color="auto"/>
                <w:left w:val="none" w:sz="0" w:space="0" w:color="auto"/>
                <w:bottom w:val="none" w:sz="0" w:space="0" w:color="auto"/>
                <w:right w:val="none" w:sz="0" w:space="0" w:color="auto"/>
              </w:divBdr>
              <w:divsChild>
                <w:div w:id="786967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515530">
          <w:marLeft w:val="0"/>
          <w:marRight w:val="0"/>
          <w:marTop w:val="0"/>
          <w:marBottom w:val="0"/>
          <w:divBdr>
            <w:top w:val="none" w:sz="0" w:space="0" w:color="auto"/>
            <w:left w:val="none" w:sz="0" w:space="0" w:color="auto"/>
            <w:bottom w:val="none" w:sz="0" w:space="0" w:color="auto"/>
            <w:right w:val="none" w:sz="0" w:space="0" w:color="auto"/>
          </w:divBdr>
          <w:divsChild>
            <w:div w:id="861631361">
              <w:marLeft w:val="180"/>
              <w:marRight w:val="0"/>
              <w:marTop w:val="0"/>
              <w:marBottom w:val="0"/>
              <w:divBdr>
                <w:top w:val="none" w:sz="0" w:space="0" w:color="auto"/>
                <w:left w:val="none" w:sz="0" w:space="0" w:color="auto"/>
                <w:bottom w:val="none" w:sz="0" w:space="0" w:color="auto"/>
                <w:right w:val="none" w:sz="0" w:space="0" w:color="auto"/>
              </w:divBdr>
              <w:divsChild>
                <w:div w:id="2073581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110905">
          <w:marLeft w:val="0"/>
          <w:marRight w:val="0"/>
          <w:marTop w:val="0"/>
          <w:marBottom w:val="0"/>
          <w:divBdr>
            <w:top w:val="none" w:sz="0" w:space="0" w:color="auto"/>
            <w:left w:val="none" w:sz="0" w:space="0" w:color="auto"/>
            <w:bottom w:val="none" w:sz="0" w:space="0" w:color="auto"/>
            <w:right w:val="none" w:sz="0" w:space="0" w:color="auto"/>
          </w:divBdr>
          <w:divsChild>
            <w:div w:id="978222397">
              <w:marLeft w:val="180"/>
              <w:marRight w:val="0"/>
              <w:marTop w:val="0"/>
              <w:marBottom w:val="0"/>
              <w:divBdr>
                <w:top w:val="none" w:sz="0" w:space="0" w:color="auto"/>
                <w:left w:val="none" w:sz="0" w:space="0" w:color="auto"/>
                <w:bottom w:val="none" w:sz="0" w:space="0" w:color="auto"/>
                <w:right w:val="none" w:sz="0" w:space="0" w:color="auto"/>
              </w:divBdr>
              <w:divsChild>
                <w:div w:id="1523400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513055">
          <w:marLeft w:val="0"/>
          <w:marRight w:val="0"/>
          <w:marTop w:val="0"/>
          <w:marBottom w:val="0"/>
          <w:divBdr>
            <w:top w:val="none" w:sz="0" w:space="0" w:color="auto"/>
            <w:left w:val="none" w:sz="0" w:space="0" w:color="auto"/>
            <w:bottom w:val="none" w:sz="0" w:space="0" w:color="auto"/>
            <w:right w:val="none" w:sz="0" w:space="0" w:color="auto"/>
          </w:divBdr>
          <w:divsChild>
            <w:div w:id="1482230396">
              <w:marLeft w:val="180"/>
              <w:marRight w:val="0"/>
              <w:marTop w:val="0"/>
              <w:marBottom w:val="0"/>
              <w:divBdr>
                <w:top w:val="none" w:sz="0" w:space="0" w:color="auto"/>
                <w:left w:val="none" w:sz="0" w:space="0" w:color="auto"/>
                <w:bottom w:val="none" w:sz="0" w:space="0" w:color="auto"/>
                <w:right w:val="none" w:sz="0" w:space="0" w:color="auto"/>
              </w:divBdr>
              <w:divsChild>
                <w:div w:id="1104036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453356">
          <w:marLeft w:val="0"/>
          <w:marRight w:val="0"/>
          <w:marTop w:val="0"/>
          <w:marBottom w:val="0"/>
          <w:divBdr>
            <w:top w:val="none" w:sz="0" w:space="0" w:color="auto"/>
            <w:left w:val="none" w:sz="0" w:space="0" w:color="auto"/>
            <w:bottom w:val="none" w:sz="0" w:space="0" w:color="auto"/>
            <w:right w:val="none" w:sz="0" w:space="0" w:color="auto"/>
          </w:divBdr>
          <w:divsChild>
            <w:div w:id="1337459818">
              <w:marLeft w:val="180"/>
              <w:marRight w:val="0"/>
              <w:marTop w:val="0"/>
              <w:marBottom w:val="0"/>
              <w:divBdr>
                <w:top w:val="none" w:sz="0" w:space="0" w:color="auto"/>
                <w:left w:val="none" w:sz="0" w:space="0" w:color="auto"/>
                <w:bottom w:val="none" w:sz="0" w:space="0" w:color="auto"/>
                <w:right w:val="none" w:sz="0" w:space="0" w:color="auto"/>
              </w:divBdr>
              <w:divsChild>
                <w:div w:id="1797792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040366">
          <w:marLeft w:val="0"/>
          <w:marRight w:val="0"/>
          <w:marTop w:val="0"/>
          <w:marBottom w:val="0"/>
          <w:divBdr>
            <w:top w:val="none" w:sz="0" w:space="0" w:color="auto"/>
            <w:left w:val="none" w:sz="0" w:space="0" w:color="auto"/>
            <w:bottom w:val="none" w:sz="0" w:space="0" w:color="auto"/>
            <w:right w:val="none" w:sz="0" w:space="0" w:color="auto"/>
          </w:divBdr>
          <w:divsChild>
            <w:div w:id="1509639356">
              <w:marLeft w:val="180"/>
              <w:marRight w:val="0"/>
              <w:marTop w:val="0"/>
              <w:marBottom w:val="0"/>
              <w:divBdr>
                <w:top w:val="none" w:sz="0" w:space="0" w:color="auto"/>
                <w:left w:val="none" w:sz="0" w:space="0" w:color="auto"/>
                <w:bottom w:val="none" w:sz="0" w:space="0" w:color="auto"/>
                <w:right w:val="none" w:sz="0" w:space="0" w:color="auto"/>
              </w:divBdr>
              <w:divsChild>
                <w:div w:id="1273435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4462490">
          <w:marLeft w:val="0"/>
          <w:marRight w:val="0"/>
          <w:marTop w:val="0"/>
          <w:marBottom w:val="0"/>
          <w:divBdr>
            <w:top w:val="none" w:sz="0" w:space="0" w:color="auto"/>
            <w:left w:val="none" w:sz="0" w:space="0" w:color="auto"/>
            <w:bottom w:val="none" w:sz="0" w:space="0" w:color="auto"/>
            <w:right w:val="none" w:sz="0" w:space="0" w:color="auto"/>
          </w:divBdr>
          <w:divsChild>
            <w:div w:id="946697297">
              <w:marLeft w:val="180"/>
              <w:marRight w:val="0"/>
              <w:marTop w:val="0"/>
              <w:marBottom w:val="0"/>
              <w:divBdr>
                <w:top w:val="none" w:sz="0" w:space="0" w:color="auto"/>
                <w:left w:val="none" w:sz="0" w:space="0" w:color="auto"/>
                <w:bottom w:val="none" w:sz="0" w:space="0" w:color="auto"/>
                <w:right w:val="none" w:sz="0" w:space="0" w:color="auto"/>
              </w:divBdr>
              <w:divsChild>
                <w:div w:id="1711493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995511">
          <w:marLeft w:val="0"/>
          <w:marRight w:val="0"/>
          <w:marTop w:val="0"/>
          <w:marBottom w:val="0"/>
          <w:divBdr>
            <w:top w:val="none" w:sz="0" w:space="0" w:color="auto"/>
            <w:left w:val="none" w:sz="0" w:space="0" w:color="auto"/>
            <w:bottom w:val="none" w:sz="0" w:space="0" w:color="auto"/>
            <w:right w:val="none" w:sz="0" w:space="0" w:color="auto"/>
          </w:divBdr>
          <w:divsChild>
            <w:div w:id="192574483">
              <w:marLeft w:val="180"/>
              <w:marRight w:val="0"/>
              <w:marTop w:val="0"/>
              <w:marBottom w:val="0"/>
              <w:divBdr>
                <w:top w:val="none" w:sz="0" w:space="0" w:color="auto"/>
                <w:left w:val="none" w:sz="0" w:space="0" w:color="auto"/>
                <w:bottom w:val="none" w:sz="0" w:space="0" w:color="auto"/>
                <w:right w:val="none" w:sz="0" w:space="0" w:color="auto"/>
              </w:divBdr>
              <w:divsChild>
                <w:div w:id="1134830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650175">
          <w:marLeft w:val="0"/>
          <w:marRight w:val="0"/>
          <w:marTop w:val="0"/>
          <w:marBottom w:val="0"/>
          <w:divBdr>
            <w:top w:val="none" w:sz="0" w:space="0" w:color="auto"/>
            <w:left w:val="none" w:sz="0" w:space="0" w:color="auto"/>
            <w:bottom w:val="none" w:sz="0" w:space="0" w:color="auto"/>
            <w:right w:val="none" w:sz="0" w:space="0" w:color="auto"/>
          </w:divBdr>
          <w:divsChild>
            <w:div w:id="1490633397">
              <w:marLeft w:val="180"/>
              <w:marRight w:val="0"/>
              <w:marTop w:val="0"/>
              <w:marBottom w:val="0"/>
              <w:divBdr>
                <w:top w:val="none" w:sz="0" w:space="0" w:color="auto"/>
                <w:left w:val="none" w:sz="0" w:space="0" w:color="auto"/>
                <w:bottom w:val="none" w:sz="0" w:space="0" w:color="auto"/>
                <w:right w:val="none" w:sz="0" w:space="0" w:color="auto"/>
              </w:divBdr>
              <w:divsChild>
                <w:div w:id="1969434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676198">
          <w:marLeft w:val="0"/>
          <w:marRight w:val="0"/>
          <w:marTop w:val="0"/>
          <w:marBottom w:val="0"/>
          <w:divBdr>
            <w:top w:val="none" w:sz="0" w:space="0" w:color="auto"/>
            <w:left w:val="none" w:sz="0" w:space="0" w:color="auto"/>
            <w:bottom w:val="none" w:sz="0" w:space="0" w:color="auto"/>
            <w:right w:val="none" w:sz="0" w:space="0" w:color="auto"/>
          </w:divBdr>
          <w:divsChild>
            <w:div w:id="1635061759">
              <w:marLeft w:val="180"/>
              <w:marRight w:val="0"/>
              <w:marTop w:val="0"/>
              <w:marBottom w:val="0"/>
              <w:divBdr>
                <w:top w:val="none" w:sz="0" w:space="0" w:color="auto"/>
                <w:left w:val="none" w:sz="0" w:space="0" w:color="auto"/>
                <w:bottom w:val="none" w:sz="0" w:space="0" w:color="auto"/>
                <w:right w:val="none" w:sz="0" w:space="0" w:color="auto"/>
              </w:divBdr>
              <w:divsChild>
                <w:div w:id="2095396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67811">
          <w:marLeft w:val="0"/>
          <w:marRight w:val="0"/>
          <w:marTop w:val="0"/>
          <w:marBottom w:val="0"/>
          <w:divBdr>
            <w:top w:val="none" w:sz="0" w:space="0" w:color="auto"/>
            <w:left w:val="none" w:sz="0" w:space="0" w:color="auto"/>
            <w:bottom w:val="none" w:sz="0" w:space="0" w:color="auto"/>
            <w:right w:val="none" w:sz="0" w:space="0" w:color="auto"/>
          </w:divBdr>
          <w:divsChild>
            <w:div w:id="1947229511">
              <w:marLeft w:val="180"/>
              <w:marRight w:val="0"/>
              <w:marTop w:val="0"/>
              <w:marBottom w:val="0"/>
              <w:divBdr>
                <w:top w:val="none" w:sz="0" w:space="0" w:color="auto"/>
                <w:left w:val="none" w:sz="0" w:space="0" w:color="auto"/>
                <w:bottom w:val="none" w:sz="0" w:space="0" w:color="auto"/>
                <w:right w:val="none" w:sz="0" w:space="0" w:color="auto"/>
              </w:divBdr>
              <w:divsChild>
                <w:div w:id="1340230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21633">
          <w:marLeft w:val="0"/>
          <w:marRight w:val="0"/>
          <w:marTop w:val="0"/>
          <w:marBottom w:val="0"/>
          <w:divBdr>
            <w:top w:val="none" w:sz="0" w:space="0" w:color="auto"/>
            <w:left w:val="none" w:sz="0" w:space="0" w:color="auto"/>
            <w:bottom w:val="none" w:sz="0" w:space="0" w:color="auto"/>
            <w:right w:val="none" w:sz="0" w:space="0" w:color="auto"/>
          </w:divBdr>
          <w:divsChild>
            <w:div w:id="1538657751">
              <w:marLeft w:val="180"/>
              <w:marRight w:val="0"/>
              <w:marTop w:val="0"/>
              <w:marBottom w:val="0"/>
              <w:divBdr>
                <w:top w:val="none" w:sz="0" w:space="0" w:color="auto"/>
                <w:left w:val="none" w:sz="0" w:space="0" w:color="auto"/>
                <w:bottom w:val="none" w:sz="0" w:space="0" w:color="auto"/>
                <w:right w:val="none" w:sz="0" w:space="0" w:color="auto"/>
              </w:divBdr>
              <w:divsChild>
                <w:div w:id="840776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326952">
          <w:marLeft w:val="0"/>
          <w:marRight w:val="0"/>
          <w:marTop w:val="0"/>
          <w:marBottom w:val="0"/>
          <w:divBdr>
            <w:top w:val="none" w:sz="0" w:space="0" w:color="auto"/>
            <w:left w:val="none" w:sz="0" w:space="0" w:color="auto"/>
            <w:bottom w:val="none" w:sz="0" w:space="0" w:color="auto"/>
            <w:right w:val="none" w:sz="0" w:space="0" w:color="auto"/>
          </w:divBdr>
          <w:divsChild>
            <w:div w:id="1048997297">
              <w:marLeft w:val="180"/>
              <w:marRight w:val="0"/>
              <w:marTop w:val="0"/>
              <w:marBottom w:val="0"/>
              <w:divBdr>
                <w:top w:val="none" w:sz="0" w:space="0" w:color="auto"/>
                <w:left w:val="none" w:sz="0" w:space="0" w:color="auto"/>
                <w:bottom w:val="none" w:sz="0" w:space="0" w:color="auto"/>
                <w:right w:val="none" w:sz="0" w:space="0" w:color="auto"/>
              </w:divBdr>
              <w:divsChild>
                <w:div w:id="1766804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448975">
          <w:marLeft w:val="0"/>
          <w:marRight w:val="0"/>
          <w:marTop w:val="0"/>
          <w:marBottom w:val="0"/>
          <w:divBdr>
            <w:top w:val="none" w:sz="0" w:space="0" w:color="auto"/>
            <w:left w:val="none" w:sz="0" w:space="0" w:color="auto"/>
            <w:bottom w:val="none" w:sz="0" w:space="0" w:color="auto"/>
            <w:right w:val="none" w:sz="0" w:space="0" w:color="auto"/>
          </w:divBdr>
          <w:divsChild>
            <w:div w:id="413941091">
              <w:marLeft w:val="180"/>
              <w:marRight w:val="0"/>
              <w:marTop w:val="0"/>
              <w:marBottom w:val="0"/>
              <w:divBdr>
                <w:top w:val="none" w:sz="0" w:space="0" w:color="auto"/>
                <w:left w:val="none" w:sz="0" w:space="0" w:color="auto"/>
                <w:bottom w:val="none" w:sz="0" w:space="0" w:color="auto"/>
                <w:right w:val="none" w:sz="0" w:space="0" w:color="auto"/>
              </w:divBdr>
              <w:divsChild>
                <w:div w:id="311449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244329">
          <w:marLeft w:val="0"/>
          <w:marRight w:val="0"/>
          <w:marTop w:val="0"/>
          <w:marBottom w:val="0"/>
          <w:divBdr>
            <w:top w:val="none" w:sz="0" w:space="0" w:color="auto"/>
            <w:left w:val="none" w:sz="0" w:space="0" w:color="auto"/>
            <w:bottom w:val="none" w:sz="0" w:space="0" w:color="auto"/>
            <w:right w:val="none" w:sz="0" w:space="0" w:color="auto"/>
          </w:divBdr>
          <w:divsChild>
            <w:div w:id="50152418">
              <w:marLeft w:val="180"/>
              <w:marRight w:val="0"/>
              <w:marTop w:val="0"/>
              <w:marBottom w:val="0"/>
              <w:divBdr>
                <w:top w:val="none" w:sz="0" w:space="0" w:color="auto"/>
                <w:left w:val="none" w:sz="0" w:space="0" w:color="auto"/>
                <w:bottom w:val="none" w:sz="0" w:space="0" w:color="auto"/>
                <w:right w:val="none" w:sz="0" w:space="0" w:color="auto"/>
              </w:divBdr>
              <w:divsChild>
                <w:div w:id="13508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038787">
          <w:marLeft w:val="0"/>
          <w:marRight w:val="0"/>
          <w:marTop w:val="0"/>
          <w:marBottom w:val="0"/>
          <w:divBdr>
            <w:top w:val="none" w:sz="0" w:space="0" w:color="auto"/>
            <w:left w:val="none" w:sz="0" w:space="0" w:color="auto"/>
            <w:bottom w:val="none" w:sz="0" w:space="0" w:color="auto"/>
            <w:right w:val="none" w:sz="0" w:space="0" w:color="auto"/>
          </w:divBdr>
          <w:divsChild>
            <w:div w:id="1627274816">
              <w:marLeft w:val="180"/>
              <w:marRight w:val="0"/>
              <w:marTop w:val="0"/>
              <w:marBottom w:val="0"/>
              <w:divBdr>
                <w:top w:val="none" w:sz="0" w:space="0" w:color="auto"/>
                <w:left w:val="none" w:sz="0" w:space="0" w:color="auto"/>
                <w:bottom w:val="none" w:sz="0" w:space="0" w:color="auto"/>
                <w:right w:val="none" w:sz="0" w:space="0" w:color="auto"/>
              </w:divBdr>
              <w:divsChild>
                <w:div w:id="210775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06778">
          <w:marLeft w:val="0"/>
          <w:marRight w:val="0"/>
          <w:marTop w:val="0"/>
          <w:marBottom w:val="0"/>
          <w:divBdr>
            <w:top w:val="none" w:sz="0" w:space="0" w:color="auto"/>
            <w:left w:val="none" w:sz="0" w:space="0" w:color="auto"/>
            <w:bottom w:val="none" w:sz="0" w:space="0" w:color="auto"/>
            <w:right w:val="none" w:sz="0" w:space="0" w:color="auto"/>
          </w:divBdr>
          <w:divsChild>
            <w:div w:id="582569763">
              <w:marLeft w:val="180"/>
              <w:marRight w:val="0"/>
              <w:marTop w:val="0"/>
              <w:marBottom w:val="0"/>
              <w:divBdr>
                <w:top w:val="none" w:sz="0" w:space="0" w:color="auto"/>
                <w:left w:val="none" w:sz="0" w:space="0" w:color="auto"/>
                <w:bottom w:val="none" w:sz="0" w:space="0" w:color="auto"/>
                <w:right w:val="none" w:sz="0" w:space="0" w:color="auto"/>
              </w:divBdr>
              <w:divsChild>
                <w:div w:id="1362434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753891">
          <w:marLeft w:val="0"/>
          <w:marRight w:val="0"/>
          <w:marTop w:val="0"/>
          <w:marBottom w:val="0"/>
          <w:divBdr>
            <w:top w:val="none" w:sz="0" w:space="0" w:color="auto"/>
            <w:left w:val="none" w:sz="0" w:space="0" w:color="auto"/>
            <w:bottom w:val="none" w:sz="0" w:space="0" w:color="auto"/>
            <w:right w:val="none" w:sz="0" w:space="0" w:color="auto"/>
          </w:divBdr>
          <w:divsChild>
            <w:div w:id="2027318276">
              <w:marLeft w:val="180"/>
              <w:marRight w:val="0"/>
              <w:marTop w:val="0"/>
              <w:marBottom w:val="0"/>
              <w:divBdr>
                <w:top w:val="none" w:sz="0" w:space="0" w:color="auto"/>
                <w:left w:val="none" w:sz="0" w:space="0" w:color="auto"/>
                <w:bottom w:val="none" w:sz="0" w:space="0" w:color="auto"/>
                <w:right w:val="none" w:sz="0" w:space="0" w:color="auto"/>
              </w:divBdr>
              <w:divsChild>
                <w:div w:id="1770389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627258">
          <w:marLeft w:val="0"/>
          <w:marRight w:val="0"/>
          <w:marTop w:val="0"/>
          <w:marBottom w:val="0"/>
          <w:divBdr>
            <w:top w:val="none" w:sz="0" w:space="0" w:color="auto"/>
            <w:left w:val="none" w:sz="0" w:space="0" w:color="auto"/>
            <w:bottom w:val="none" w:sz="0" w:space="0" w:color="auto"/>
            <w:right w:val="none" w:sz="0" w:space="0" w:color="auto"/>
          </w:divBdr>
          <w:divsChild>
            <w:div w:id="20978596">
              <w:marLeft w:val="180"/>
              <w:marRight w:val="0"/>
              <w:marTop w:val="0"/>
              <w:marBottom w:val="0"/>
              <w:divBdr>
                <w:top w:val="none" w:sz="0" w:space="0" w:color="auto"/>
                <w:left w:val="none" w:sz="0" w:space="0" w:color="auto"/>
                <w:bottom w:val="none" w:sz="0" w:space="0" w:color="auto"/>
                <w:right w:val="none" w:sz="0" w:space="0" w:color="auto"/>
              </w:divBdr>
              <w:divsChild>
                <w:div w:id="236087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967670">
          <w:marLeft w:val="0"/>
          <w:marRight w:val="0"/>
          <w:marTop w:val="0"/>
          <w:marBottom w:val="0"/>
          <w:divBdr>
            <w:top w:val="none" w:sz="0" w:space="0" w:color="auto"/>
            <w:left w:val="none" w:sz="0" w:space="0" w:color="auto"/>
            <w:bottom w:val="none" w:sz="0" w:space="0" w:color="auto"/>
            <w:right w:val="none" w:sz="0" w:space="0" w:color="auto"/>
          </w:divBdr>
          <w:divsChild>
            <w:div w:id="562528073">
              <w:marLeft w:val="180"/>
              <w:marRight w:val="0"/>
              <w:marTop w:val="0"/>
              <w:marBottom w:val="0"/>
              <w:divBdr>
                <w:top w:val="none" w:sz="0" w:space="0" w:color="auto"/>
                <w:left w:val="none" w:sz="0" w:space="0" w:color="auto"/>
                <w:bottom w:val="none" w:sz="0" w:space="0" w:color="auto"/>
                <w:right w:val="none" w:sz="0" w:space="0" w:color="auto"/>
              </w:divBdr>
              <w:divsChild>
                <w:div w:id="68620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908950">
          <w:marLeft w:val="0"/>
          <w:marRight w:val="0"/>
          <w:marTop w:val="0"/>
          <w:marBottom w:val="0"/>
          <w:divBdr>
            <w:top w:val="none" w:sz="0" w:space="0" w:color="auto"/>
            <w:left w:val="none" w:sz="0" w:space="0" w:color="auto"/>
            <w:bottom w:val="none" w:sz="0" w:space="0" w:color="auto"/>
            <w:right w:val="none" w:sz="0" w:space="0" w:color="auto"/>
          </w:divBdr>
          <w:divsChild>
            <w:div w:id="1198007233">
              <w:marLeft w:val="180"/>
              <w:marRight w:val="0"/>
              <w:marTop w:val="0"/>
              <w:marBottom w:val="0"/>
              <w:divBdr>
                <w:top w:val="none" w:sz="0" w:space="0" w:color="auto"/>
                <w:left w:val="none" w:sz="0" w:space="0" w:color="auto"/>
                <w:bottom w:val="none" w:sz="0" w:space="0" w:color="auto"/>
                <w:right w:val="none" w:sz="0" w:space="0" w:color="auto"/>
              </w:divBdr>
              <w:divsChild>
                <w:div w:id="1090347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247825">
          <w:marLeft w:val="0"/>
          <w:marRight w:val="0"/>
          <w:marTop w:val="0"/>
          <w:marBottom w:val="0"/>
          <w:divBdr>
            <w:top w:val="none" w:sz="0" w:space="0" w:color="auto"/>
            <w:left w:val="none" w:sz="0" w:space="0" w:color="auto"/>
            <w:bottom w:val="none" w:sz="0" w:space="0" w:color="auto"/>
            <w:right w:val="none" w:sz="0" w:space="0" w:color="auto"/>
          </w:divBdr>
          <w:divsChild>
            <w:div w:id="1355809632">
              <w:marLeft w:val="180"/>
              <w:marRight w:val="0"/>
              <w:marTop w:val="0"/>
              <w:marBottom w:val="0"/>
              <w:divBdr>
                <w:top w:val="none" w:sz="0" w:space="0" w:color="auto"/>
                <w:left w:val="none" w:sz="0" w:space="0" w:color="auto"/>
                <w:bottom w:val="none" w:sz="0" w:space="0" w:color="auto"/>
                <w:right w:val="none" w:sz="0" w:space="0" w:color="auto"/>
              </w:divBdr>
              <w:divsChild>
                <w:div w:id="1304192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991642">
          <w:marLeft w:val="0"/>
          <w:marRight w:val="0"/>
          <w:marTop w:val="0"/>
          <w:marBottom w:val="0"/>
          <w:divBdr>
            <w:top w:val="none" w:sz="0" w:space="0" w:color="auto"/>
            <w:left w:val="none" w:sz="0" w:space="0" w:color="auto"/>
            <w:bottom w:val="none" w:sz="0" w:space="0" w:color="auto"/>
            <w:right w:val="none" w:sz="0" w:space="0" w:color="auto"/>
          </w:divBdr>
          <w:divsChild>
            <w:div w:id="1506360386">
              <w:marLeft w:val="180"/>
              <w:marRight w:val="0"/>
              <w:marTop w:val="0"/>
              <w:marBottom w:val="0"/>
              <w:divBdr>
                <w:top w:val="none" w:sz="0" w:space="0" w:color="auto"/>
                <w:left w:val="none" w:sz="0" w:space="0" w:color="auto"/>
                <w:bottom w:val="none" w:sz="0" w:space="0" w:color="auto"/>
                <w:right w:val="none" w:sz="0" w:space="0" w:color="auto"/>
              </w:divBdr>
              <w:divsChild>
                <w:div w:id="1234311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393806">
          <w:marLeft w:val="0"/>
          <w:marRight w:val="0"/>
          <w:marTop w:val="0"/>
          <w:marBottom w:val="0"/>
          <w:divBdr>
            <w:top w:val="none" w:sz="0" w:space="0" w:color="auto"/>
            <w:left w:val="none" w:sz="0" w:space="0" w:color="auto"/>
            <w:bottom w:val="none" w:sz="0" w:space="0" w:color="auto"/>
            <w:right w:val="none" w:sz="0" w:space="0" w:color="auto"/>
          </w:divBdr>
          <w:divsChild>
            <w:div w:id="1665209056">
              <w:marLeft w:val="180"/>
              <w:marRight w:val="0"/>
              <w:marTop w:val="0"/>
              <w:marBottom w:val="0"/>
              <w:divBdr>
                <w:top w:val="none" w:sz="0" w:space="0" w:color="auto"/>
                <w:left w:val="none" w:sz="0" w:space="0" w:color="auto"/>
                <w:bottom w:val="none" w:sz="0" w:space="0" w:color="auto"/>
                <w:right w:val="none" w:sz="0" w:space="0" w:color="auto"/>
              </w:divBdr>
              <w:divsChild>
                <w:div w:id="118115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273199">
          <w:marLeft w:val="0"/>
          <w:marRight w:val="0"/>
          <w:marTop w:val="0"/>
          <w:marBottom w:val="0"/>
          <w:divBdr>
            <w:top w:val="none" w:sz="0" w:space="0" w:color="auto"/>
            <w:left w:val="none" w:sz="0" w:space="0" w:color="auto"/>
            <w:bottom w:val="none" w:sz="0" w:space="0" w:color="auto"/>
            <w:right w:val="none" w:sz="0" w:space="0" w:color="auto"/>
          </w:divBdr>
          <w:divsChild>
            <w:div w:id="798687244">
              <w:marLeft w:val="180"/>
              <w:marRight w:val="0"/>
              <w:marTop w:val="0"/>
              <w:marBottom w:val="0"/>
              <w:divBdr>
                <w:top w:val="none" w:sz="0" w:space="0" w:color="auto"/>
                <w:left w:val="none" w:sz="0" w:space="0" w:color="auto"/>
                <w:bottom w:val="none" w:sz="0" w:space="0" w:color="auto"/>
                <w:right w:val="none" w:sz="0" w:space="0" w:color="auto"/>
              </w:divBdr>
              <w:divsChild>
                <w:div w:id="1412502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650679">
          <w:marLeft w:val="0"/>
          <w:marRight w:val="0"/>
          <w:marTop w:val="0"/>
          <w:marBottom w:val="0"/>
          <w:divBdr>
            <w:top w:val="none" w:sz="0" w:space="0" w:color="auto"/>
            <w:left w:val="none" w:sz="0" w:space="0" w:color="auto"/>
            <w:bottom w:val="none" w:sz="0" w:space="0" w:color="auto"/>
            <w:right w:val="none" w:sz="0" w:space="0" w:color="auto"/>
          </w:divBdr>
          <w:divsChild>
            <w:div w:id="1258715439">
              <w:marLeft w:val="180"/>
              <w:marRight w:val="0"/>
              <w:marTop w:val="0"/>
              <w:marBottom w:val="0"/>
              <w:divBdr>
                <w:top w:val="none" w:sz="0" w:space="0" w:color="auto"/>
                <w:left w:val="none" w:sz="0" w:space="0" w:color="auto"/>
                <w:bottom w:val="none" w:sz="0" w:space="0" w:color="auto"/>
                <w:right w:val="none" w:sz="0" w:space="0" w:color="auto"/>
              </w:divBdr>
              <w:divsChild>
                <w:div w:id="1788432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616361">
          <w:marLeft w:val="0"/>
          <w:marRight w:val="0"/>
          <w:marTop w:val="0"/>
          <w:marBottom w:val="0"/>
          <w:divBdr>
            <w:top w:val="none" w:sz="0" w:space="0" w:color="auto"/>
            <w:left w:val="none" w:sz="0" w:space="0" w:color="auto"/>
            <w:bottom w:val="none" w:sz="0" w:space="0" w:color="auto"/>
            <w:right w:val="none" w:sz="0" w:space="0" w:color="auto"/>
          </w:divBdr>
          <w:divsChild>
            <w:div w:id="2008437871">
              <w:marLeft w:val="180"/>
              <w:marRight w:val="0"/>
              <w:marTop w:val="0"/>
              <w:marBottom w:val="0"/>
              <w:divBdr>
                <w:top w:val="none" w:sz="0" w:space="0" w:color="auto"/>
                <w:left w:val="none" w:sz="0" w:space="0" w:color="auto"/>
                <w:bottom w:val="none" w:sz="0" w:space="0" w:color="auto"/>
                <w:right w:val="none" w:sz="0" w:space="0" w:color="auto"/>
              </w:divBdr>
              <w:divsChild>
                <w:div w:id="253630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464907">
          <w:marLeft w:val="0"/>
          <w:marRight w:val="0"/>
          <w:marTop w:val="0"/>
          <w:marBottom w:val="0"/>
          <w:divBdr>
            <w:top w:val="none" w:sz="0" w:space="0" w:color="auto"/>
            <w:left w:val="none" w:sz="0" w:space="0" w:color="auto"/>
            <w:bottom w:val="none" w:sz="0" w:space="0" w:color="auto"/>
            <w:right w:val="none" w:sz="0" w:space="0" w:color="auto"/>
          </w:divBdr>
          <w:divsChild>
            <w:div w:id="1468816308">
              <w:marLeft w:val="180"/>
              <w:marRight w:val="0"/>
              <w:marTop w:val="0"/>
              <w:marBottom w:val="0"/>
              <w:divBdr>
                <w:top w:val="none" w:sz="0" w:space="0" w:color="auto"/>
                <w:left w:val="none" w:sz="0" w:space="0" w:color="auto"/>
                <w:bottom w:val="none" w:sz="0" w:space="0" w:color="auto"/>
                <w:right w:val="none" w:sz="0" w:space="0" w:color="auto"/>
              </w:divBdr>
              <w:divsChild>
                <w:div w:id="19209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746759">
          <w:marLeft w:val="0"/>
          <w:marRight w:val="0"/>
          <w:marTop w:val="0"/>
          <w:marBottom w:val="0"/>
          <w:divBdr>
            <w:top w:val="none" w:sz="0" w:space="0" w:color="auto"/>
            <w:left w:val="none" w:sz="0" w:space="0" w:color="auto"/>
            <w:bottom w:val="none" w:sz="0" w:space="0" w:color="auto"/>
            <w:right w:val="none" w:sz="0" w:space="0" w:color="auto"/>
          </w:divBdr>
          <w:divsChild>
            <w:div w:id="1452937316">
              <w:marLeft w:val="180"/>
              <w:marRight w:val="0"/>
              <w:marTop w:val="0"/>
              <w:marBottom w:val="0"/>
              <w:divBdr>
                <w:top w:val="none" w:sz="0" w:space="0" w:color="auto"/>
                <w:left w:val="none" w:sz="0" w:space="0" w:color="auto"/>
                <w:bottom w:val="none" w:sz="0" w:space="0" w:color="auto"/>
                <w:right w:val="none" w:sz="0" w:space="0" w:color="auto"/>
              </w:divBdr>
              <w:divsChild>
                <w:div w:id="2011907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540933">
          <w:marLeft w:val="0"/>
          <w:marRight w:val="0"/>
          <w:marTop w:val="0"/>
          <w:marBottom w:val="0"/>
          <w:divBdr>
            <w:top w:val="none" w:sz="0" w:space="0" w:color="auto"/>
            <w:left w:val="none" w:sz="0" w:space="0" w:color="auto"/>
            <w:bottom w:val="none" w:sz="0" w:space="0" w:color="auto"/>
            <w:right w:val="none" w:sz="0" w:space="0" w:color="auto"/>
          </w:divBdr>
          <w:divsChild>
            <w:div w:id="836729157">
              <w:marLeft w:val="180"/>
              <w:marRight w:val="0"/>
              <w:marTop w:val="0"/>
              <w:marBottom w:val="0"/>
              <w:divBdr>
                <w:top w:val="none" w:sz="0" w:space="0" w:color="auto"/>
                <w:left w:val="none" w:sz="0" w:space="0" w:color="auto"/>
                <w:bottom w:val="none" w:sz="0" w:space="0" w:color="auto"/>
                <w:right w:val="none" w:sz="0" w:space="0" w:color="auto"/>
              </w:divBdr>
              <w:divsChild>
                <w:div w:id="454372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915094">
          <w:marLeft w:val="0"/>
          <w:marRight w:val="0"/>
          <w:marTop w:val="0"/>
          <w:marBottom w:val="0"/>
          <w:divBdr>
            <w:top w:val="none" w:sz="0" w:space="0" w:color="auto"/>
            <w:left w:val="none" w:sz="0" w:space="0" w:color="auto"/>
            <w:bottom w:val="none" w:sz="0" w:space="0" w:color="auto"/>
            <w:right w:val="none" w:sz="0" w:space="0" w:color="auto"/>
          </w:divBdr>
          <w:divsChild>
            <w:div w:id="1873614015">
              <w:marLeft w:val="180"/>
              <w:marRight w:val="0"/>
              <w:marTop w:val="0"/>
              <w:marBottom w:val="0"/>
              <w:divBdr>
                <w:top w:val="none" w:sz="0" w:space="0" w:color="auto"/>
                <w:left w:val="none" w:sz="0" w:space="0" w:color="auto"/>
                <w:bottom w:val="none" w:sz="0" w:space="0" w:color="auto"/>
                <w:right w:val="none" w:sz="0" w:space="0" w:color="auto"/>
              </w:divBdr>
              <w:divsChild>
                <w:div w:id="263003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4853430">
          <w:marLeft w:val="0"/>
          <w:marRight w:val="0"/>
          <w:marTop w:val="0"/>
          <w:marBottom w:val="0"/>
          <w:divBdr>
            <w:top w:val="none" w:sz="0" w:space="0" w:color="auto"/>
            <w:left w:val="none" w:sz="0" w:space="0" w:color="auto"/>
            <w:bottom w:val="none" w:sz="0" w:space="0" w:color="auto"/>
            <w:right w:val="none" w:sz="0" w:space="0" w:color="auto"/>
          </w:divBdr>
          <w:divsChild>
            <w:div w:id="293751961">
              <w:marLeft w:val="180"/>
              <w:marRight w:val="0"/>
              <w:marTop w:val="0"/>
              <w:marBottom w:val="0"/>
              <w:divBdr>
                <w:top w:val="none" w:sz="0" w:space="0" w:color="auto"/>
                <w:left w:val="none" w:sz="0" w:space="0" w:color="auto"/>
                <w:bottom w:val="none" w:sz="0" w:space="0" w:color="auto"/>
                <w:right w:val="none" w:sz="0" w:space="0" w:color="auto"/>
              </w:divBdr>
              <w:divsChild>
                <w:div w:id="1552813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0495770">
          <w:marLeft w:val="0"/>
          <w:marRight w:val="0"/>
          <w:marTop w:val="0"/>
          <w:marBottom w:val="0"/>
          <w:divBdr>
            <w:top w:val="none" w:sz="0" w:space="0" w:color="auto"/>
            <w:left w:val="none" w:sz="0" w:space="0" w:color="auto"/>
            <w:bottom w:val="none" w:sz="0" w:space="0" w:color="auto"/>
            <w:right w:val="none" w:sz="0" w:space="0" w:color="auto"/>
          </w:divBdr>
          <w:divsChild>
            <w:div w:id="1063258883">
              <w:marLeft w:val="180"/>
              <w:marRight w:val="0"/>
              <w:marTop w:val="0"/>
              <w:marBottom w:val="0"/>
              <w:divBdr>
                <w:top w:val="none" w:sz="0" w:space="0" w:color="auto"/>
                <w:left w:val="none" w:sz="0" w:space="0" w:color="auto"/>
                <w:bottom w:val="none" w:sz="0" w:space="0" w:color="auto"/>
                <w:right w:val="none" w:sz="0" w:space="0" w:color="auto"/>
              </w:divBdr>
              <w:divsChild>
                <w:div w:id="1690644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6843961">
          <w:marLeft w:val="0"/>
          <w:marRight w:val="0"/>
          <w:marTop w:val="0"/>
          <w:marBottom w:val="0"/>
          <w:divBdr>
            <w:top w:val="none" w:sz="0" w:space="0" w:color="auto"/>
            <w:left w:val="none" w:sz="0" w:space="0" w:color="auto"/>
            <w:bottom w:val="none" w:sz="0" w:space="0" w:color="auto"/>
            <w:right w:val="none" w:sz="0" w:space="0" w:color="auto"/>
          </w:divBdr>
          <w:divsChild>
            <w:div w:id="1212885223">
              <w:marLeft w:val="180"/>
              <w:marRight w:val="0"/>
              <w:marTop w:val="0"/>
              <w:marBottom w:val="0"/>
              <w:divBdr>
                <w:top w:val="none" w:sz="0" w:space="0" w:color="auto"/>
                <w:left w:val="none" w:sz="0" w:space="0" w:color="auto"/>
                <w:bottom w:val="none" w:sz="0" w:space="0" w:color="auto"/>
                <w:right w:val="none" w:sz="0" w:space="0" w:color="auto"/>
              </w:divBdr>
              <w:divsChild>
                <w:div w:id="1486238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565652">
          <w:marLeft w:val="0"/>
          <w:marRight w:val="0"/>
          <w:marTop w:val="0"/>
          <w:marBottom w:val="0"/>
          <w:divBdr>
            <w:top w:val="none" w:sz="0" w:space="0" w:color="auto"/>
            <w:left w:val="none" w:sz="0" w:space="0" w:color="auto"/>
            <w:bottom w:val="none" w:sz="0" w:space="0" w:color="auto"/>
            <w:right w:val="none" w:sz="0" w:space="0" w:color="auto"/>
          </w:divBdr>
          <w:divsChild>
            <w:div w:id="55521229">
              <w:marLeft w:val="180"/>
              <w:marRight w:val="0"/>
              <w:marTop w:val="0"/>
              <w:marBottom w:val="0"/>
              <w:divBdr>
                <w:top w:val="none" w:sz="0" w:space="0" w:color="auto"/>
                <w:left w:val="none" w:sz="0" w:space="0" w:color="auto"/>
                <w:bottom w:val="none" w:sz="0" w:space="0" w:color="auto"/>
                <w:right w:val="none" w:sz="0" w:space="0" w:color="auto"/>
              </w:divBdr>
              <w:divsChild>
                <w:div w:id="1208647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45285">
          <w:marLeft w:val="0"/>
          <w:marRight w:val="0"/>
          <w:marTop w:val="0"/>
          <w:marBottom w:val="0"/>
          <w:divBdr>
            <w:top w:val="none" w:sz="0" w:space="0" w:color="auto"/>
            <w:left w:val="none" w:sz="0" w:space="0" w:color="auto"/>
            <w:bottom w:val="none" w:sz="0" w:space="0" w:color="auto"/>
            <w:right w:val="none" w:sz="0" w:space="0" w:color="auto"/>
          </w:divBdr>
          <w:divsChild>
            <w:div w:id="942037632">
              <w:marLeft w:val="180"/>
              <w:marRight w:val="0"/>
              <w:marTop w:val="0"/>
              <w:marBottom w:val="0"/>
              <w:divBdr>
                <w:top w:val="none" w:sz="0" w:space="0" w:color="auto"/>
                <w:left w:val="none" w:sz="0" w:space="0" w:color="auto"/>
                <w:bottom w:val="none" w:sz="0" w:space="0" w:color="auto"/>
                <w:right w:val="none" w:sz="0" w:space="0" w:color="auto"/>
              </w:divBdr>
              <w:divsChild>
                <w:div w:id="196357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496544">
          <w:marLeft w:val="0"/>
          <w:marRight w:val="0"/>
          <w:marTop w:val="0"/>
          <w:marBottom w:val="0"/>
          <w:divBdr>
            <w:top w:val="none" w:sz="0" w:space="0" w:color="auto"/>
            <w:left w:val="none" w:sz="0" w:space="0" w:color="auto"/>
            <w:bottom w:val="none" w:sz="0" w:space="0" w:color="auto"/>
            <w:right w:val="none" w:sz="0" w:space="0" w:color="auto"/>
          </w:divBdr>
          <w:divsChild>
            <w:div w:id="363869315">
              <w:marLeft w:val="180"/>
              <w:marRight w:val="0"/>
              <w:marTop w:val="0"/>
              <w:marBottom w:val="0"/>
              <w:divBdr>
                <w:top w:val="none" w:sz="0" w:space="0" w:color="auto"/>
                <w:left w:val="none" w:sz="0" w:space="0" w:color="auto"/>
                <w:bottom w:val="none" w:sz="0" w:space="0" w:color="auto"/>
                <w:right w:val="none" w:sz="0" w:space="0" w:color="auto"/>
              </w:divBdr>
              <w:divsChild>
                <w:div w:id="629243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6304497">
          <w:marLeft w:val="0"/>
          <w:marRight w:val="0"/>
          <w:marTop w:val="0"/>
          <w:marBottom w:val="0"/>
          <w:divBdr>
            <w:top w:val="none" w:sz="0" w:space="0" w:color="auto"/>
            <w:left w:val="none" w:sz="0" w:space="0" w:color="auto"/>
            <w:bottom w:val="none" w:sz="0" w:space="0" w:color="auto"/>
            <w:right w:val="none" w:sz="0" w:space="0" w:color="auto"/>
          </w:divBdr>
          <w:divsChild>
            <w:div w:id="203830682">
              <w:marLeft w:val="180"/>
              <w:marRight w:val="0"/>
              <w:marTop w:val="0"/>
              <w:marBottom w:val="0"/>
              <w:divBdr>
                <w:top w:val="none" w:sz="0" w:space="0" w:color="auto"/>
                <w:left w:val="none" w:sz="0" w:space="0" w:color="auto"/>
                <w:bottom w:val="none" w:sz="0" w:space="0" w:color="auto"/>
                <w:right w:val="none" w:sz="0" w:space="0" w:color="auto"/>
              </w:divBdr>
              <w:divsChild>
                <w:div w:id="1653633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587127">
          <w:marLeft w:val="0"/>
          <w:marRight w:val="0"/>
          <w:marTop w:val="0"/>
          <w:marBottom w:val="0"/>
          <w:divBdr>
            <w:top w:val="none" w:sz="0" w:space="0" w:color="auto"/>
            <w:left w:val="none" w:sz="0" w:space="0" w:color="auto"/>
            <w:bottom w:val="none" w:sz="0" w:space="0" w:color="auto"/>
            <w:right w:val="none" w:sz="0" w:space="0" w:color="auto"/>
          </w:divBdr>
          <w:divsChild>
            <w:div w:id="709769613">
              <w:marLeft w:val="180"/>
              <w:marRight w:val="0"/>
              <w:marTop w:val="0"/>
              <w:marBottom w:val="0"/>
              <w:divBdr>
                <w:top w:val="none" w:sz="0" w:space="0" w:color="auto"/>
                <w:left w:val="none" w:sz="0" w:space="0" w:color="auto"/>
                <w:bottom w:val="none" w:sz="0" w:space="0" w:color="auto"/>
                <w:right w:val="none" w:sz="0" w:space="0" w:color="auto"/>
              </w:divBdr>
              <w:divsChild>
                <w:div w:id="712848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932224">
          <w:marLeft w:val="0"/>
          <w:marRight w:val="0"/>
          <w:marTop w:val="0"/>
          <w:marBottom w:val="0"/>
          <w:divBdr>
            <w:top w:val="none" w:sz="0" w:space="0" w:color="auto"/>
            <w:left w:val="none" w:sz="0" w:space="0" w:color="auto"/>
            <w:bottom w:val="none" w:sz="0" w:space="0" w:color="auto"/>
            <w:right w:val="none" w:sz="0" w:space="0" w:color="auto"/>
          </w:divBdr>
          <w:divsChild>
            <w:div w:id="610091875">
              <w:marLeft w:val="180"/>
              <w:marRight w:val="0"/>
              <w:marTop w:val="0"/>
              <w:marBottom w:val="0"/>
              <w:divBdr>
                <w:top w:val="none" w:sz="0" w:space="0" w:color="auto"/>
                <w:left w:val="none" w:sz="0" w:space="0" w:color="auto"/>
                <w:bottom w:val="none" w:sz="0" w:space="0" w:color="auto"/>
                <w:right w:val="none" w:sz="0" w:space="0" w:color="auto"/>
              </w:divBdr>
              <w:divsChild>
                <w:div w:id="642320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495412">
          <w:marLeft w:val="0"/>
          <w:marRight w:val="0"/>
          <w:marTop w:val="0"/>
          <w:marBottom w:val="0"/>
          <w:divBdr>
            <w:top w:val="none" w:sz="0" w:space="0" w:color="auto"/>
            <w:left w:val="none" w:sz="0" w:space="0" w:color="auto"/>
            <w:bottom w:val="none" w:sz="0" w:space="0" w:color="auto"/>
            <w:right w:val="none" w:sz="0" w:space="0" w:color="auto"/>
          </w:divBdr>
          <w:divsChild>
            <w:div w:id="364598192">
              <w:marLeft w:val="180"/>
              <w:marRight w:val="0"/>
              <w:marTop w:val="0"/>
              <w:marBottom w:val="0"/>
              <w:divBdr>
                <w:top w:val="none" w:sz="0" w:space="0" w:color="auto"/>
                <w:left w:val="none" w:sz="0" w:space="0" w:color="auto"/>
                <w:bottom w:val="none" w:sz="0" w:space="0" w:color="auto"/>
                <w:right w:val="none" w:sz="0" w:space="0" w:color="auto"/>
              </w:divBdr>
              <w:divsChild>
                <w:div w:id="1744138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07825">
          <w:marLeft w:val="0"/>
          <w:marRight w:val="0"/>
          <w:marTop w:val="0"/>
          <w:marBottom w:val="0"/>
          <w:divBdr>
            <w:top w:val="none" w:sz="0" w:space="0" w:color="auto"/>
            <w:left w:val="none" w:sz="0" w:space="0" w:color="auto"/>
            <w:bottom w:val="none" w:sz="0" w:space="0" w:color="auto"/>
            <w:right w:val="none" w:sz="0" w:space="0" w:color="auto"/>
          </w:divBdr>
          <w:divsChild>
            <w:div w:id="676082899">
              <w:marLeft w:val="180"/>
              <w:marRight w:val="0"/>
              <w:marTop w:val="0"/>
              <w:marBottom w:val="0"/>
              <w:divBdr>
                <w:top w:val="none" w:sz="0" w:space="0" w:color="auto"/>
                <w:left w:val="none" w:sz="0" w:space="0" w:color="auto"/>
                <w:bottom w:val="none" w:sz="0" w:space="0" w:color="auto"/>
                <w:right w:val="none" w:sz="0" w:space="0" w:color="auto"/>
              </w:divBdr>
              <w:divsChild>
                <w:div w:id="767892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850587">
          <w:marLeft w:val="0"/>
          <w:marRight w:val="0"/>
          <w:marTop w:val="0"/>
          <w:marBottom w:val="0"/>
          <w:divBdr>
            <w:top w:val="none" w:sz="0" w:space="0" w:color="auto"/>
            <w:left w:val="none" w:sz="0" w:space="0" w:color="auto"/>
            <w:bottom w:val="none" w:sz="0" w:space="0" w:color="auto"/>
            <w:right w:val="none" w:sz="0" w:space="0" w:color="auto"/>
          </w:divBdr>
          <w:divsChild>
            <w:div w:id="1762219279">
              <w:marLeft w:val="180"/>
              <w:marRight w:val="0"/>
              <w:marTop w:val="0"/>
              <w:marBottom w:val="0"/>
              <w:divBdr>
                <w:top w:val="none" w:sz="0" w:space="0" w:color="auto"/>
                <w:left w:val="none" w:sz="0" w:space="0" w:color="auto"/>
                <w:bottom w:val="none" w:sz="0" w:space="0" w:color="auto"/>
                <w:right w:val="none" w:sz="0" w:space="0" w:color="auto"/>
              </w:divBdr>
              <w:divsChild>
                <w:div w:id="1351250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5730685">
          <w:marLeft w:val="0"/>
          <w:marRight w:val="0"/>
          <w:marTop w:val="0"/>
          <w:marBottom w:val="0"/>
          <w:divBdr>
            <w:top w:val="none" w:sz="0" w:space="0" w:color="auto"/>
            <w:left w:val="none" w:sz="0" w:space="0" w:color="auto"/>
            <w:bottom w:val="none" w:sz="0" w:space="0" w:color="auto"/>
            <w:right w:val="none" w:sz="0" w:space="0" w:color="auto"/>
          </w:divBdr>
          <w:divsChild>
            <w:div w:id="343674009">
              <w:marLeft w:val="180"/>
              <w:marRight w:val="0"/>
              <w:marTop w:val="0"/>
              <w:marBottom w:val="0"/>
              <w:divBdr>
                <w:top w:val="none" w:sz="0" w:space="0" w:color="auto"/>
                <w:left w:val="none" w:sz="0" w:space="0" w:color="auto"/>
                <w:bottom w:val="none" w:sz="0" w:space="0" w:color="auto"/>
                <w:right w:val="none" w:sz="0" w:space="0" w:color="auto"/>
              </w:divBdr>
              <w:divsChild>
                <w:div w:id="1209493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9002899">
          <w:marLeft w:val="0"/>
          <w:marRight w:val="0"/>
          <w:marTop w:val="0"/>
          <w:marBottom w:val="0"/>
          <w:divBdr>
            <w:top w:val="none" w:sz="0" w:space="0" w:color="auto"/>
            <w:left w:val="none" w:sz="0" w:space="0" w:color="auto"/>
            <w:bottom w:val="none" w:sz="0" w:space="0" w:color="auto"/>
            <w:right w:val="none" w:sz="0" w:space="0" w:color="auto"/>
          </w:divBdr>
          <w:divsChild>
            <w:div w:id="896084839">
              <w:marLeft w:val="180"/>
              <w:marRight w:val="0"/>
              <w:marTop w:val="0"/>
              <w:marBottom w:val="0"/>
              <w:divBdr>
                <w:top w:val="none" w:sz="0" w:space="0" w:color="auto"/>
                <w:left w:val="none" w:sz="0" w:space="0" w:color="auto"/>
                <w:bottom w:val="none" w:sz="0" w:space="0" w:color="auto"/>
                <w:right w:val="none" w:sz="0" w:space="0" w:color="auto"/>
              </w:divBdr>
              <w:divsChild>
                <w:div w:id="643202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3179694">
          <w:marLeft w:val="0"/>
          <w:marRight w:val="0"/>
          <w:marTop w:val="0"/>
          <w:marBottom w:val="0"/>
          <w:divBdr>
            <w:top w:val="none" w:sz="0" w:space="0" w:color="auto"/>
            <w:left w:val="none" w:sz="0" w:space="0" w:color="auto"/>
            <w:bottom w:val="none" w:sz="0" w:space="0" w:color="auto"/>
            <w:right w:val="none" w:sz="0" w:space="0" w:color="auto"/>
          </w:divBdr>
          <w:divsChild>
            <w:div w:id="998115735">
              <w:marLeft w:val="180"/>
              <w:marRight w:val="0"/>
              <w:marTop w:val="0"/>
              <w:marBottom w:val="0"/>
              <w:divBdr>
                <w:top w:val="none" w:sz="0" w:space="0" w:color="auto"/>
                <w:left w:val="none" w:sz="0" w:space="0" w:color="auto"/>
                <w:bottom w:val="none" w:sz="0" w:space="0" w:color="auto"/>
                <w:right w:val="none" w:sz="0" w:space="0" w:color="auto"/>
              </w:divBdr>
              <w:divsChild>
                <w:div w:id="1808743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593577">
          <w:marLeft w:val="0"/>
          <w:marRight w:val="0"/>
          <w:marTop w:val="0"/>
          <w:marBottom w:val="0"/>
          <w:divBdr>
            <w:top w:val="none" w:sz="0" w:space="0" w:color="auto"/>
            <w:left w:val="none" w:sz="0" w:space="0" w:color="auto"/>
            <w:bottom w:val="none" w:sz="0" w:space="0" w:color="auto"/>
            <w:right w:val="none" w:sz="0" w:space="0" w:color="auto"/>
          </w:divBdr>
          <w:divsChild>
            <w:div w:id="1039286008">
              <w:marLeft w:val="180"/>
              <w:marRight w:val="0"/>
              <w:marTop w:val="0"/>
              <w:marBottom w:val="0"/>
              <w:divBdr>
                <w:top w:val="none" w:sz="0" w:space="0" w:color="auto"/>
                <w:left w:val="none" w:sz="0" w:space="0" w:color="auto"/>
                <w:bottom w:val="none" w:sz="0" w:space="0" w:color="auto"/>
                <w:right w:val="none" w:sz="0" w:space="0" w:color="auto"/>
              </w:divBdr>
              <w:divsChild>
                <w:div w:id="764692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28675">
          <w:marLeft w:val="0"/>
          <w:marRight w:val="0"/>
          <w:marTop w:val="0"/>
          <w:marBottom w:val="0"/>
          <w:divBdr>
            <w:top w:val="none" w:sz="0" w:space="0" w:color="auto"/>
            <w:left w:val="none" w:sz="0" w:space="0" w:color="auto"/>
            <w:bottom w:val="none" w:sz="0" w:space="0" w:color="auto"/>
            <w:right w:val="none" w:sz="0" w:space="0" w:color="auto"/>
          </w:divBdr>
          <w:divsChild>
            <w:div w:id="1193227815">
              <w:marLeft w:val="180"/>
              <w:marRight w:val="0"/>
              <w:marTop w:val="0"/>
              <w:marBottom w:val="0"/>
              <w:divBdr>
                <w:top w:val="none" w:sz="0" w:space="0" w:color="auto"/>
                <w:left w:val="none" w:sz="0" w:space="0" w:color="auto"/>
                <w:bottom w:val="none" w:sz="0" w:space="0" w:color="auto"/>
                <w:right w:val="none" w:sz="0" w:space="0" w:color="auto"/>
              </w:divBdr>
              <w:divsChild>
                <w:div w:id="1197740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2700177">
          <w:marLeft w:val="0"/>
          <w:marRight w:val="0"/>
          <w:marTop w:val="0"/>
          <w:marBottom w:val="0"/>
          <w:divBdr>
            <w:top w:val="none" w:sz="0" w:space="0" w:color="auto"/>
            <w:left w:val="none" w:sz="0" w:space="0" w:color="auto"/>
            <w:bottom w:val="none" w:sz="0" w:space="0" w:color="auto"/>
            <w:right w:val="none" w:sz="0" w:space="0" w:color="auto"/>
          </w:divBdr>
          <w:divsChild>
            <w:div w:id="1783956438">
              <w:marLeft w:val="180"/>
              <w:marRight w:val="0"/>
              <w:marTop w:val="0"/>
              <w:marBottom w:val="0"/>
              <w:divBdr>
                <w:top w:val="none" w:sz="0" w:space="0" w:color="auto"/>
                <w:left w:val="none" w:sz="0" w:space="0" w:color="auto"/>
                <w:bottom w:val="none" w:sz="0" w:space="0" w:color="auto"/>
                <w:right w:val="none" w:sz="0" w:space="0" w:color="auto"/>
              </w:divBdr>
              <w:divsChild>
                <w:div w:id="25450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226501">
          <w:marLeft w:val="0"/>
          <w:marRight w:val="0"/>
          <w:marTop w:val="0"/>
          <w:marBottom w:val="0"/>
          <w:divBdr>
            <w:top w:val="none" w:sz="0" w:space="0" w:color="auto"/>
            <w:left w:val="none" w:sz="0" w:space="0" w:color="auto"/>
            <w:bottom w:val="none" w:sz="0" w:space="0" w:color="auto"/>
            <w:right w:val="none" w:sz="0" w:space="0" w:color="auto"/>
          </w:divBdr>
          <w:divsChild>
            <w:div w:id="541093862">
              <w:marLeft w:val="180"/>
              <w:marRight w:val="0"/>
              <w:marTop w:val="0"/>
              <w:marBottom w:val="0"/>
              <w:divBdr>
                <w:top w:val="none" w:sz="0" w:space="0" w:color="auto"/>
                <w:left w:val="none" w:sz="0" w:space="0" w:color="auto"/>
                <w:bottom w:val="none" w:sz="0" w:space="0" w:color="auto"/>
                <w:right w:val="none" w:sz="0" w:space="0" w:color="auto"/>
              </w:divBdr>
              <w:divsChild>
                <w:div w:id="1076897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844478">
          <w:marLeft w:val="0"/>
          <w:marRight w:val="0"/>
          <w:marTop w:val="0"/>
          <w:marBottom w:val="0"/>
          <w:divBdr>
            <w:top w:val="none" w:sz="0" w:space="0" w:color="auto"/>
            <w:left w:val="none" w:sz="0" w:space="0" w:color="auto"/>
            <w:bottom w:val="none" w:sz="0" w:space="0" w:color="auto"/>
            <w:right w:val="none" w:sz="0" w:space="0" w:color="auto"/>
          </w:divBdr>
          <w:divsChild>
            <w:div w:id="1847398799">
              <w:marLeft w:val="180"/>
              <w:marRight w:val="0"/>
              <w:marTop w:val="0"/>
              <w:marBottom w:val="0"/>
              <w:divBdr>
                <w:top w:val="none" w:sz="0" w:space="0" w:color="auto"/>
                <w:left w:val="none" w:sz="0" w:space="0" w:color="auto"/>
                <w:bottom w:val="none" w:sz="0" w:space="0" w:color="auto"/>
                <w:right w:val="none" w:sz="0" w:space="0" w:color="auto"/>
              </w:divBdr>
              <w:divsChild>
                <w:div w:id="234781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806786">
          <w:marLeft w:val="0"/>
          <w:marRight w:val="0"/>
          <w:marTop w:val="0"/>
          <w:marBottom w:val="0"/>
          <w:divBdr>
            <w:top w:val="none" w:sz="0" w:space="0" w:color="auto"/>
            <w:left w:val="none" w:sz="0" w:space="0" w:color="auto"/>
            <w:bottom w:val="none" w:sz="0" w:space="0" w:color="auto"/>
            <w:right w:val="none" w:sz="0" w:space="0" w:color="auto"/>
          </w:divBdr>
          <w:divsChild>
            <w:div w:id="1304386450">
              <w:marLeft w:val="180"/>
              <w:marRight w:val="0"/>
              <w:marTop w:val="0"/>
              <w:marBottom w:val="0"/>
              <w:divBdr>
                <w:top w:val="none" w:sz="0" w:space="0" w:color="auto"/>
                <w:left w:val="none" w:sz="0" w:space="0" w:color="auto"/>
                <w:bottom w:val="none" w:sz="0" w:space="0" w:color="auto"/>
                <w:right w:val="none" w:sz="0" w:space="0" w:color="auto"/>
              </w:divBdr>
              <w:divsChild>
                <w:div w:id="374888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6834789">
          <w:marLeft w:val="0"/>
          <w:marRight w:val="0"/>
          <w:marTop w:val="0"/>
          <w:marBottom w:val="0"/>
          <w:divBdr>
            <w:top w:val="none" w:sz="0" w:space="0" w:color="auto"/>
            <w:left w:val="none" w:sz="0" w:space="0" w:color="auto"/>
            <w:bottom w:val="none" w:sz="0" w:space="0" w:color="auto"/>
            <w:right w:val="none" w:sz="0" w:space="0" w:color="auto"/>
          </w:divBdr>
          <w:divsChild>
            <w:div w:id="534588309">
              <w:marLeft w:val="180"/>
              <w:marRight w:val="0"/>
              <w:marTop w:val="0"/>
              <w:marBottom w:val="0"/>
              <w:divBdr>
                <w:top w:val="none" w:sz="0" w:space="0" w:color="auto"/>
                <w:left w:val="none" w:sz="0" w:space="0" w:color="auto"/>
                <w:bottom w:val="none" w:sz="0" w:space="0" w:color="auto"/>
                <w:right w:val="none" w:sz="0" w:space="0" w:color="auto"/>
              </w:divBdr>
              <w:divsChild>
                <w:div w:id="458961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512626">
          <w:marLeft w:val="0"/>
          <w:marRight w:val="0"/>
          <w:marTop w:val="0"/>
          <w:marBottom w:val="0"/>
          <w:divBdr>
            <w:top w:val="none" w:sz="0" w:space="0" w:color="auto"/>
            <w:left w:val="none" w:sz="0" w:space="0" w:color="auto"/>
            <w:bottom w:val="none" w:sz="0" w:space="0" w:color="auto"/>
            <w:right w:val="none" w:sz="0" w:space="0" w:color="auto"/>
          </w:divBdr>
          <w:divsChild>
            <w:div w:id="1209952780">
              <w:marLeft w:val="180"/>
              <w:marRight w:val="0"/>
              <w:marTop w:val="0"/>
              <w:marBottom w:val="0"/>
              <w:divBdr>
                <w:top w:val="none" w:sz="0" w:space="0" w:color="auto"/>
                <w:left w:val="none" w:sz="0" w:space="0" w:color="auto"/>
                <w:bottom w:val="none" w:sz="0" w:space="0" w:color="auto"/>
                <w:right w:val="none" w:sz="0" w:space="0" w:color="auto"/>
              </w:divBdr>
              <w:divsChild>
                <w:div w:id="358818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316817">
          <w:marLeft w:val="0"/>
          <w:marRight w:val="0"/>
          <w:marTop w:val="0"/>
          <w:marBottom w:val="0"/>
          <w:divBdr>
            <w:top w:val="none" w:sz="0" w:space="0" w:color="auto"/>
            <w:left w:val="none" w:sz="0" w:space="0" w:color="auto"/>
            <w:bottom w:val="none" w:sz="0" w:space="0" w:color="auto"/>
            <w:right w:val="none" w:sz="0" w:space="0" w:color="auto"/>
          </w:divBdr>
          <w:divsChild>
            <w:div w:id="682124844">
              <w:marLeft w:val="180"/>
              <w:marRight w:val="0"/>
              <w:marTop w:val="0"/>
              <w:marBottom w:val="0"/>
              <w:divBdr>
                <w:top w:val="none" w:sz="0" w:space="0" w:color="auto"/>
                <w:left w:val="none" w:sz="0" w:space="0" w:color="auto"/>
                <w:bottom w:val="none" w:sz="0" w:space="0" w:color="auto"/>
                <w:right w:val="none" w:sz="0" w:space="0" w:color="auto"/>
              </w:divBdr>
              <w:divsChild>
                <w:div w:id="2104186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3401482">
          <w:marLeft w:val="0"/>
          <w:marRight w:val="0"/>
          <w:marTop w:val="0"/>
          <w:marBottom w:val="0"/>
          <w:divBdr>
            <w:top w:val="none" w:sz="0" w:space="0" w:color="auto"/>
            <w:left w:val="none" w:sz="0" w:space="0" w:color="auto"/>
            <w:bottom w:val="none" w:sz="0" w:space="0" w:color="auto"/>
            <w:right w:val="none" w:sz="0" w:space="0" w:color="auto"/>
          </w:divBdr>
          <w:divsChild>
            <w:div w:id="516968823">
              <w:marLeft w:val="180"/>
              <w:marRight w:val="0"/>
              <w:marTop w:val="0"/>
              <w:marBottom w:val="0"/>
              <w:divBdr>
                <w:top w:val="none" w:sz="0" w:space="0" w:color="auto"/>
                <w:left w:val="none" w:sz="0" w:space="0" w:color="auto"/>
                <w:bottom w:val="none" w:sz="0" w:space="0" w:color="auto"/>
                <w:right w:val="none" w:sz="0" w:space="0" w:color="auto"/>
              </w:divBdr>
              <w:divsChild>
                <w:div w:id="1924490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436423">
          <w:marLeft w:val="0"/>
          <w:marRight w:val="0"/>
          <w:marTop w:val="0"/>
          <w:marBottom w:val="0"/>
          <w:divBdr>
            <w:top w:val="none" w:sz="0" w:space="0" w:color="auto"/>
            <w:left w:val="none" w:sz="0" w:space="0" w:color="auto"/>
            <w:bottom w:val="none" w:sz="0" w:space="0" w:color="auto"/>
            <w:right w:val="none" w:sz="0" w:space="0" w:color="auto"/>
          </w:divBdr>
          <w:divsChild>
            <w:div w:id="628514614">
              <w:marLeft w:val="180"/>
              <w:marRight w:val="0"/>
              <w:marTop w:val="0"/>
              <w:marBottom w:val="0"/>
              <w:divBdr>
                <w:top w:val="none" w:sz="0" w:space="0" w:color="auto"/>
                <w:left w:val="none" w:sz="0" w:space="0" w:color="auto"/>
                <w:bottom w:val="none" w:sz="0" w:space="0" w:color="auto"/>
                <w:right w:val="none" w:sz="0" w:space="0" w:color="auto"/>
              </w:divBdr>
              <w:divsChild>
                <w:div w:id="434904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013035">
          <w:marLeft w:val="0"/>
          <w:marRight w:val="0"/>
          <w:marTop w:val="0"/>
          <w:marBottom w:val="0"/>
          <w:divBdr>
            <w:top w:val="none" w:sz="0" w:space="0" w:color="auto"/>
            <w:left w:val="none" w:sz="0" w:space="0" w:color="auto"/>
            <w:bottom w:val="none" w:sz="0" w:space="0" w:color="auto"/>
            <w:right w:val="none" w:sz="0" w:space="0" w:color="auto"/>
          </w:divBdr>
          <w:divsChild>
            <w:div w:id="1702823212">
              <w:marLeft w:val="180"/>
              <w:marRight w:val="0"/>
              <w:marTop w:val="0"/>
              <w:marBottom w:val="0"/>
              <w:divBdr>
                <w:top w:val="none" w:sz="0" w:space="0" w:color="auto"/>
                <w:left w:val="none" w:sz="0" w:space="0" w:color="auto"/>
                <w:bottom w:val="none" w:sz="0" w:space="0" w:color="auto"/>
                <w:right w:val="none" w:sz="0" w:space="0" w:color="auto"/>
              </w:divBdr>
              <w:divsChild>
                <w:div w:id="33166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349272">
          <w:marLeft w:val="0"/>
          <w:marRight w:val="0"/>
          <w:marTop w:val="0"/>
          <w:marBottom w:val="0"/>
          <w:divBdr>
            <w:top w:val="none" w:sz="0" w:space="0" w:color="auto"/>
            <w:left w:val="none" w:sz="0" w:space="0" w:color="auto"/>
            <w:bottom w:val="none" w:sz="0" w:space="0" w:color="auto"/>
            <w:right w:val="none" w:sz="0" w:space="0" w:color="auto"/>
          </w:divBdr>
          <w:divsChild>
            <w:div w:id="1549300071">
              <w:marLeft w:val="180"/>
              <w:marRight w:val="0"/>
              <w:marTop w:val="0"/>
              <w:marBottom w:val="0"/>
              <w:divBdr>
                <w:top w:val="none" w:sz="0" w:space="0" w:color="auto"/>
                <w:left w:val="none" w:sz="0" w:space="0" w:color="auto"/>
                <w:bottom w:val="none" w:sz="0" w:space="0" w:color="auto"/>
                <w:right w:val="none" w:sz="0" w:space="0" w:color="auto"/>
              </w:divBdr>
              <w:divsChild>
                <w:div w:id="1210336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255555">
          <w:marLeft w:val="0"/>
          <w:marRight w:val="0"/>
          <w:marTop w:val="0"/>
          <w:marBottom w:val="0"/>
          <w:divBdr>
            <w:top w:val="none" w:sz="0" w:space="0" w:color="auto"/>
            <w:left w:val="none" w:sz="0" w:space="0" w:color="auto"/>
            <w:bottom w:val="none" w:sz="0" w:space="0" w:color="auto"/>
            <w:right w:val="none" w:sz="0" w:space="0" w:color="auto"/>
          </w:divBdr>
          <w:divsChild>
            <w:div w:id="384331388">
              <w:marLeft w:val="180"/>
              <w:marRight w:val="0"/>
              <w:marTop w:val="0"/>
              <w:marBottom w:val="0"/>
              <w:divBdr>
                <w:top w:val="none" w:sz="0" w:space="0" w:color="auto"/>
                <w:left w:val="none" w:sz="0" w:space="0" w:color="auto"/>
                <w:bottom w:val="none" w:sz="0" w:space="0" w:color="auto"/>
                <w:right w:val="none" w:sz="0" w:space="0" w:color="auto"/>
              </w:divBdr>
              <w:divsChild>
                <w:div w:id="1010334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8951274">
          <w:marLeft w:val="0"/>
          <w:marRight w:val="0"/>
          <w:marTop w:val="0"/>
          <w:marBottom w:val="0"/>
          <w:divBdr>
            <w:top w:val="none" w:sz="0" w:space="0" w:color="auto"/>
            <w:left w:val="none" w:sz="0" w:space="0" w:color="auto"/>
            <w:bottom w:val="none" w:sz="0" w:space="0" w:color="auto"/>
            <w:right w:val="none" w:sz="0" w:space="0" w:color="auto"/>
          </w:divBdr>
          <w:divsChild>
            <w:div w:id="406458552">
              <w:marLeft w:val="180"/>
              <w:marRight w:val="0"/>
              <w:marTop w:val="0"/>
              <w:marBottom w:val="0"/>
              <w:divBdr>
                <w:top w:val="none" w:sz="0" w:space="0" w:color="auto"/>
                <w:left w:val="none" w:sz="0" w:space="0" w:color="auto"/>
                <w:bottom w:val="none" w:sz="0" w:space="0" w:color="auto"/>
                <w:right w:val="none" w:sz="0" w:space="0" w:color="auto"/>
              </w:divBdr>
              <w:divsChild>
                <w:div w:id="1701666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657502">
          <w:marLeft w:val="0"/>
          <w:marRight w:val="0"/>
          <w:marTop w:val="0"/>
          <w:marBottom w:val="0"/>
          <w:divBdr>
            <w:top w:val="none" w:sz="0" w:space="0" w:color="auto"/>
            <w:left w:val="none" w:sz="0" w:space="0" w:color="auto"/>
            <w:bottom w:val="none" w:sz="0" w:space="0" w:color="auto"/>
            <w:right w:val="none" w:sz="0" w:space="0" w:color="auto"/>
          </w:divBdr>
          <w:divsChild>
            <w:div w:id="1523787110">
              <w:marLeft w:val="180"/>
              <w:marRight w:val="0"/>
              <w:marTop w:val="0"/>
              <w:marBottom w:val="0"/>
              <w:divBdr>
                <w:top w:val="none" w:sz="0" w:space="0" w:color="auto"/>
                <w:left w:val="none" w:sz="0" w:space="0" w:color="auto"/>
                <w:bottom w:val="none" w:sz="0" w:space="0" w:color="auto"/>
                <w:right w:val="none" w:sz="0" w:space="0" w:color="auto"/>
              </w:divBdr>
              <w:divsChild>
                <w:div w:id="1866946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401287">
          <w:marLeft w:val="0"/>
          <w:marRight w:val="0"/>
          <w:marTop w:val="0"/>
          <w:marBottom w:val="0"/>
          <w:divBdr>
            <w:top w:val="none" w:sz="0" w:space="0" w:color="auto"/>
            <w:left w:val="none" w:sz="0" w:space="0" w:color="auto"/>
            <w:bottom w:val="none" w:sz="0" w:space="0" w:color="auto"/>
            <w:right w:val="none" w:sz="0" w:space="0" w:color="auto"/>
          </w:divBdr>
          <w:divsChild>
            <w:div w:id="1347367047">
              <w:marLeft w:val="180"/>
              <w:marRight w:val="0"/>
              <w:marTop w:val="0"/>
              <w:marBottom w:val="0"/>
              <w:divBdr>
                <w:top w:val="none" w:sz="0" w:space="0" w:color="auto"/>
                <w:left w:val="none" w:sz="0" w:space="0" w:color="auto"/>
                <w:bottom w:val="none" w:sz="0" w:space="0" w:color="auto"/>
                <w:right w:val="none" w:sz="0" w:space="0" w:color="auto"/>
              </w:divBdr>
              <w:divsChild>
                <w:div w:id="896815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630353">
          <w:marLeft w:val="0"/>
          <w:marRight w:val="0"/>
          <w:marTop w:val="0"/>
          <w:marBottom w:val="0"/>
          <w:divBdr>
            <w:top w:val="none" w:sz="0" w:space="0" w:color="auto"/>
            <w:left w:val="none" w:sz="0" w:space="0" w:color="auto"/>
            <w:bottom w:val="none" w:sz="0" w:space="0" w:color="auto"/>
            <w:right w:val="none" w:sz="0" w:space="0" w:color="auto"/>
          </w:divBdr>
          <w:divsChild>
            <w:div w:id="581254430">
              <w:marLeft w:val="180"/>
              <w:marRight w:val="0"/>
              <w:marTop w:val="0"/>
              <w:marBottom w:val="0"/>
              <w:divBdr>
                <w:top w:val="none" w:sz="0" w:space="0" w:color="auto"/>
                <w:left w:val="none" w:sz="0" w:space="0" w:color="auto"/>
                <w:bottom w:val="none" w:sz="0" w:space="0" w:color="auto"/>
                <w:right w:val="none" w:sz="0" w:space="0" w:color="auto"/>
              </w:divBdr>
              <w:divsChild>
                <w:div w:id="141705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105144">
          <w:marLeft w:val="0"/>
          <w:marRight w:val="0"/>
          <w:marTop w:val="0"/>
          <w:marBottom w:val="0"/>
          <w:divBdr>
            <w:top w:val="none" w:sz="0" w:space="0" w:color="auto"/>
            <w:left w:val="none" w:sz="0" w:space="0" w:color="auto"/>
            <w:bottom w:val="none" w:sz="0" w:space="0" w:color="auto"/>
            <w:right w:val="none" w:sz="0" w:space="0" w:color="auto"/>
          </w:divBdr>
          <w:divsChild>
            <w:div w:id="1681278710">
              <w:marLeft w:val="180"/>
              <w:marRight w:val="0"/>
              <w:marTop w:val="0"/>
              <w:marBottom w:val="0"/>
              <w:divBdr>
                <w:top w:val="none" w:sz="0" w:space="0" w:color="auto"/>
                <w:left w:val="none" w:sz="0" w:space="0" w:color="auto"/>
                <w:bottom w:val="none" w:sz="0" w:space="0" w:color="auto"/>
                <w:right w:val="none" w:sz="0" w:space="0" w:color="auto"/>
              </w:divBdr>
              <w:divsChild>
                <w:div w:id="31928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140824">
          <w:marLeft w:val="0"/>
          <w:marRight w:val="0"/>
          <w:marTop w:val="0"/>
          <w:marBottom w:val="0"/>
          <w:divBdr>
            <w:top w:val="none" w:sz="0" w:space="0" w:color="auto"/>
            <w:left w:val="none" w:sz="0" w:space="0" w:color="auto"/>
            <w:bottom w:val="none" w:sz="0" w:space="0" w:color="auto"/>
            <w:right w:val="none" w:sz="0" w:space="0" w:color="auto"/>
          </w:divBdr>
          <w:divsChild>
            <w:div w:id="1930232972">
              <w:marLeft w:val="180"/>
              <w:marRight w:val="0"/>
              <w:marTop w:val="0"/>
              <w:marBottom w:val="0"/>
              <w:divBdr>
                <w:top w:val="none" w:sz="0" w:space="0" w:color="auto"/>
                <w:left w:val="none" w:sz="0" w:space="0" w:color="auto"/>
                <w:bottom w:val="none" w:sz="0" w:space="0" w:color="auto"/>
                <w:right w:val="none" w:sz="0" w:space="0" w:color="auto"/>
              </w:divBdr>
              <w:divsChild>
                <w:div w:id="145631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000051">
          <w:marLeft w:val="0"/>
          <w:marRight w:val="0"/>
          <w:marTop w:val="0"/>
          <w:marBottom w:val="0"/>
          <w:divBdr>
            <w:top w:val="none" w:sz="0" w:space="0" w:color="auto"/>
            <w:left w:val="none" w:sz="0" w:space="0" w:color="auto"/>
            <w:bottom w:val="none" w:sz="0" w:space="0" w:color="auto"/>
            <w:right w:val="none" w:sz="0" w:space="0" w:color="auto"/>
          </w:divBdr>
          <w:divsChild>
            <w:div w:id="76753548">
              <w:marLeft w:val="180"/>
              <w:marRight w:val="0"/>
              <w:marTop w:val="0"/>
              <w:marBottom w:val="0"/>
              <w:divBdr>
                <w:top w:val="none" w:sz="0" w:space="0" w:color="auto"/>
                <w:left w:val="none" w:sz="0" w:space="0" w:color="auto"/>
                <w:bottom w:val="none" w:sz="0" w:space="0" w:color="auto"/>
                <w:right w:val="none" w:sz="0" w:space="0" w:color="auto"/>
              </w:divBdr>
              <w:divsChild>
                <w:div w:id="1296065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85344">
          <w:marLeft w:val="0"/>
          <w:marRight w:val="0"/>
          <w:marTop w:val="0"/>
          <w:marBottom w:val="0"/>
          <w:divBdr>
            <w:top w:val="none" w:sz="0" w:space="0" w:color="auto"/>
            <w:left w:val="none" w:sz="0" w:space="0" w:color="auto"/>
            <w:bottom w:val="none" w:sz="0" w:space="0" w:color="auto"/>
            <w:right w:val="none" w:sz="0" w:space="0" w:color="auto"/>
          </w:divBdr>
          <w:divsChild>
            <w:div w:id="322978287">
              <w:marLeft w:val="180"/>
              <w:marRight w:val="0"/>
              <w:marTop w:val="0"/>
              <w:marBottom w:val="0"/>
              <w:divBdr>
                <w:top w:val="none" w:sz="0" w:space="0" w:color="auto"/>
                <w:left w:val="none" w:sz="0" w:space="0" w:color="auto"/>
                <w:bottom w:val="none" w:sz="0" w:space="0" w:color="auto"/>
                <w:right w:val="none" w:sz="0" w:space="0" w:color="auto"/>
              </w:divBdr>
              <w:divsChild>
                <w:div w:id="854459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9743530">
          <w:marLeft w:val="0"/>
          <w:marRight w:val="0"/>
          <w:marTop w:val="0"/>
          <w:marBottom w:val="0"/>
          <w:divBdr>
            <w:top w:val="none" w:sz="0" w:space="0" w:color="auto"/>
            <w:left w:val="none" w:sz="0" w:space="0" w:color="auto"/>
            <w:bottom w:val="none" w:sz="0" w:space="0" w:color="auto"/>
            <w:right w:val="none" w:sz="0" w:space="0" w:color="auto"/>
          </w:divBdr>
          <w:divsChild>
            <w:div w:id="805469023">
              <w:marLeft w:val="180"/>
              <w:marRight w:val="0"/>
              <w:marTop w:val="0"/>
              <w:marBottom w:val="0"/>
              <w:divBdr>
                <w:top w:val="none" w:sz="0" w:space="0" w:color="auto"/>
                <w:left w:val="none" w:sz="0" w:space="0" w:color="auto"/>
                <w:bottom w:val="none" w:sz="0" w:space="0" w:color="auto"/>
                <w:right w:val="none" w:sz="0" w:space="0" w:color="auto"/>
              </w:divBdr>
              <w:divsChild>
                <w:div w:id="881214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042304">
          <w:marLeft w:val="0"/>
          <w:marRight w:val="0"/>
          <w:marTop w:val="0"/>
          <w:marBottom w:val="0"/>
          <w:divBdr>
            <w:top w:val="none" w:sz="0" w:space="0" w:color="auto"/>
            <w:left w:val="none" w:sz="0" w:space="0" w:color="auto"/>
            <w:bottom w:val="none" w:sz="0" w:space="0" w:color="auto"/>
            <w:right w:val="none" w:sz="0" w:space="0" w:color="auto"/>
          </w:divBdr>
          <w:divsChild>
            <w:div w:id="870534972">
              <w:marLeft w:val="180"/>
              <w:marRight w:val="0"/>
              <w:marTop w:val="0"/>
              <w:marBottom w:val="0"/>
              <w:divBdr>
                <w:top w:val="none" w:sz="0" w:space="0" w:color="auto"/>
                <w:left w:val="none" w:sz="0" w:space="0" w:color="auto"/>
                <w:bottom w:val="none" w:sz="0" w:space="0" w:color="auto"/>
                <w:right w:val="none" w:sz="0" w:space="0" w:color="auto"/>
              </w:divBdr>
              <w:divsChild>
                <w:div w:id="867526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359857">
          <w:marLeft w:val="0"/>
          <w:marRight w:val="0"/>
          <w:marTop w:val="0"/>
          <w:marBottom w:val="0"/>
          <w:divBdr>
            <w:top w:val="none" w:sz="0" w:space="0" w:color="auto"/>
            <w:left w:val="none" w:sz="0" w:space="0" w:color="auto"/>
            <w:bottom w:val="none" w:sz="0" w:space="0" w:color="auto"/>
            <w:right w:val="none" w:sz="0" w:space="0" w:color="auto"/>
          </w:divBdr>
          <w:divsChild>
            <w:div w:id="769619825">
              <w:marLeft w:val="180"/>
              <w:marRight w:val="0"/>
              <w:marTop w:val="0"/>
              <w:marBottom w:val="0"/>
              <w:divBdr>
                <w:top w:val="none" w:sz="0" w:space="0" w:color="auto"/>
                <w:left w:val="none" w:sz="0" w:space="0" w:color="auto"/>
                <w:bottom w:val="none" w:sz="0" w:space="0" w:color="auto"/>
                <w:right w:val="none" w:sz="0" w:space="0" w:color="auto"/>
              </w:divBdr>
              <w:divsChild>
                <w:div w:id="1296523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684545">
          <w:marLeft w:val="0"/>
          <w:marRight w:val="0"/>
          <w:marTop w:val="0"/>
          <w:marBottom w:val="0"/>
          <w:divBdr>
            <w:top w:val="none" w:sz="0" w:space="0" w:color="auto"/>
            <w:left w:val="none" w:sz="0" w:space="0" w:color="auto"/>
            <w:bottom w:val="none" w:sz="0" w:space="0" w:color="auto"/>
            <w:right w:val="none" w:sz="0" w:space="0" w:color="auto"/>
          </w:divBdr>
          <w:divsChild>
            <w:div w:id="1965574577">
              <w:marLeft w:val="180"/>
              <w:marRight w:val="0"/>
              <w:marTop w:val="0"/>
              <w:marBottom w:val="0"/>
              <w:divBdr>
                <w:top w:val="none" w:sz="0" w:space="0" w:color="auto"/>
                <w:left w:val="none" w:sz="0" w:space="0" w:color="auto"/>
                <w:bottom w:val="none" w:sz="0" w:space="0" w:color="auto"/>
                <w:right w:val="none" w:sz="0" w:space="0" w:color="auto"/>
              </w:divBdr>
              <w:divsChild>
                <w:div w:id="2011827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423469">
          <w:marLeft w:val="0"/>
          <w:marRight w:val="0"/>
          <w:marTop w:val="0"/>
          <w:marBottom w:val="0"/>
          <w:divBdr>
            <w:top w:val="none" w:sz="0" w:space="0" w:color="auto"/>
            <w:left w:val="none" w:sz="0" w:space="0" w:color="auto"/>
            <w:bottom w:val="none" w:sz="0" w:space="0" w:color="auto"/>
            <w:right w:val="none" w:sz="0" w:space="0" w:color="auto"/>
          </w:divBdr>
          <w:divsChild>
            <w:div w:id="1225945002">
              <w:marLeft w:val="180"/>
              <w:marRight w:val="0"/>
              <w:marTop w:val="0"/>
              <w:marBottom w:val="0"/>
              <w:divBdr>
                <w:top w:val="none" w:sz="0" w:space="0" w:color="auto"/>
                <w:left w:val="none" w:sz="0" w:space="0" w:color="auto"/>
                <w:bottom w:val="none" w:sz="0" w:space="0" w:color="auto"/>
                <w:right w:val="none" w:sz="0" w:space="0" w:color="auto"/>
              </w:divBdr>
              <w:divsChild>
                <w:div w:id="175965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650448">
          <w:marLeft w:val="0"/>
          <w:marRight w:val="0"/>
          <w:marTop w:val="0"/>
          <w:marBottom w:val="0"/>
          <w:divBdr>
            <w:top w:val="none" w:sz="0" w:space="0" w:color="auto"/>
            <w:left w:val="none" w:sz="0" w:space="0" w:color="auto"/>
            <w:bottom w:val="none" w:sz="0" w:space="0" w:color="auto"/>
            <w:right w:val="none" w:sz="0" w:space="0" w:color="auto"/>
          </w:divBdr>
          <w:divsChild>
            <w:div w:id="1133253840">
              <w:marLeft w:val="180"/>
              <w:marRight w:val="0"/>
              <w:marTop w:val="0"/>
              <w:marBottom w:val="0"/>
              <w:divBdr>
                <w:top w:val="none" w:sz="0" w:space="0" w:color="auto"/>
                <w:left w:val="none" w:sz="0" w:space="0" w:color="auto"/>
                <w:bottom w:val="none" w:sz="0" w:space="0" w:color="auto"/>
                <w:right w:val="none" w:sz="0" w:space="0" w:color="auto"/>
              </w:divBdr>
              <w:divsChild>
                <w:div w:id="1288392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731302">
          <w:marLeft w:val="0"/>
          <w:marRight w:val="0"/>
          <w:marTop w:val="0"/>
          <w:marBottom w:val="0"/>
          <w:divBdr>
            <w:top w:val="none" w:sz="0" w:space="0" w:color="auto"/>
            <w:left w:val="none" w:sz="0" w:space="0" w:color="auto"/>
            <w:bottom w:val="none" w:sz="0" w:space="0" w:color="auto"/>
            <w:right w:val="none" w:sz="0" w:space="0" w:color="auto"/>
          </w:divBdr>
          <w:divsChild>
            <w:div w:id="1462457995">
              <w:marLeft w:val="180"/>
              <w:marRight w:val="0"/>
              <w:marTop w:val="0"/>
              <w:marBottom w:val="0"/>
              <w:divBdr>
                <w:top w:val="none" w:sz="0" w:space="0" w:color="auto"/>
                <w:left w:val="none" w:sz="0" w:space="0" w:color="auto"/>
                <w:bottom w:val="none" w:sz="0" w:space="0" w:color="auto"/>
                <w:right w:val="none" w:sz="0" w:space="0" w:color="auto"/>
              </w:divBdr>
              <w:divsChild>
                <w:div w:id="1305546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574449">
          <w:marLeft w:val="0"/>
          <w:marRight w:val="0"/>
          <w:marTop w:val="0"/>
          <w:marBottom w:val="0"/>
          <w:divBdr>
            <w:top w:val="none" w:sz="0" w:space="0" w:color="auto"/>
            <w:left w:val="none" w:sz="0" w:space="0" w:color="auto"/>
            <w:bottom w:val="none" w:sz="0" w:space="0" w:color="auto"/>
            <w:right w:val="none" w:sz="0" w:space="0" w:color="auto"/>
          </w:divBdr>
          <w:divsChild>
            <w:div w:id="1021397338">
              <w:marLeft w:val="180"/>
              <w:marRight w:val="0"/>
              <w:marTop w:val="0"/>
              <w:marBottom w:val="0"/>
              <w:divBdr>
                <w:top w:val="none" w:sz="0" w:space="0" w:color="auto"/>
                <w:left w:val="none" w:sz="0" w:space="0" w:color="auto"/>
                <w:bottom w:val="none" w:sz="0" w:space="0" w:color="auto"/>
                <w:right w:val="none" w:sz="0" w:space="0" w:color="auto"/>
              </w:divBdr>
              <w:divsChild>
                <w:div w:id="1919749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946371">
          <w:marLeft w:val="0"/>
          <w:marRight w:val="0"/>
          <w:marTop w:val="0"/>
          <w:marBottom w:val="0"/>
          <w:divBdr>
            <w:top w:val="none" w:sz="0" w:space="0" w:color="auto"/>
            <w:left w:val="none" w:sz="0" w:space="0" w:color="auto"/>
            <w:bottom w:val="none" w:sz="0" w:space="0" w:color="auto"/>
            <w:right w:val="none" w:sz="0" w:space="0" w:color="auto"/>
          </w:divBdr>
          <w:divsChild>
            <w:div w:id="1225798761">
              <w:marLeft w:val="180"/>
              <w:marRight w:val="0"/>
              <w:marTop w:val="0"/>
              <w:marBottom w:val="0"/>
              <w:divBdr>
                <w:top w:val="none" w:sz="0" w:space="0" w:color="auto"/>
                <w:left w:val="none" w:sz="0" w:space="0" w:color="auto"/>
                <w:bottom w:val="none" w:sz="0" w:space="0" w:color="auto"/>
                <w:right w:val="none" w:sz="0" w:space="0" w:color="auto"/>
              </w:divBdr>
              <w:divsChild>
                <w:div w:id="550312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099794">
          <w:marLeft w:val="0"/>
          <w:marRight w:val="0"/>
          <w:marTop w:val="0"/>
          <w:marBottom w:val="0"/>
          <w:divBdr>
            <w:top w:val="none" w:sz="0" w:space="0" w:color="auto"/>
            <w:left w:val="none" w:sz="0" w:space="0" w:color="auto"/>
            <w:bottom w:val="none" w:sz="0" w:space="0" w:color="auto"/>
            <w:right w:val="none" w:sz="0" w:space="0" w:color="auto"/>
          </w:divBdr>
          <w:divsChild>
            <w:div w:id="1260799877">
              <w:marLeft w:val="180"/>
              <w:marRight w:val="0"/>
              <w:marTop w:val="0"/>
              <w:marBottom w:val="0"/>
              <w:divBdr>
                <w:top w:val="none" w:sz="0" w:space="0" w:color="auto"/>
                <w:left w:val="none" w:sz="0" w:space="0" w:color="auto"/>
                <w:bottom w:val="none" w:sz="0" w:space="0" w:color="auto"/>
                <w:right w:val="none" w:sz="0" w:space="0" w:color="auto"/>
              </w:divBdr>
              <w:divsChild>
                <w:div w:id="771241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339314">
          <w:marLeft w:val="0"/>
          <w:marRight w:val="0"/>
          <w:marTop w:val="0"/>
          <w:marBottom w:val="0"/>
          <w:divBdr>
            <w:top w:val="none" w:sz="0" w:space="0" w:color="auto"/>
            <w:left w:val="none" w:sz="0" w:space="0" w:color="auto"/>
            <w:bottom w:val="none" w:sz="0" w:space="0" w:color="auto"/>
            <w:right w:val="none" w:sz="0" w:space="0" w:color="auto"/>
          </w:divBdr>
          <w:divsChild>
            <w:div w:id="88046486">
              <w:marLeft w:val="180"/>
              <w:marRight w:val="0"/>
              <w:marTop w:val="0"/>
              <w:marBottom w:val="0"/>
              <w:divBdr>
                <w:top w:val="none" w:sz="0" w:space="0" w:color="auto"/>
                <w:left w:val="none" w:sz="0" w:space="0" w:color="auto"/>
                <w:bottom w:val="none" w:sz="0" w:space="0" w:color="auto"/>
                <w:right w:val="none" w:sz="0" w:space="0" w:color="auto"/>
              </w:divBdr>
              <w:divsChild>
                <w:div w:id="1426075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689205">
          <w:marLeft w:val="0"/>
          <w:marRight w:val="0"/>
          <w:marTop w:val="0"/>
          <w:marBottom w:val="0"/>
          <w:divBdr>
            <w:top w:val="none" w:sz="0" w:space="0" w:color="auto"/>
            <w:left w:val="none" w:sz="0" w:space="0" w:color="auto"/>
            <w:bottom w:val="none" w:sz="0" w:space="0" w:color="auto"/>
            <w:right w:val="none" w:sz="0" w:space="0" w:color="auto"/>
          </w:divBdr>
          <w:divsChild>
            <w:div w:id="1527019141">
              <w:marLeft w:val="180"/>
              <w:marRight w:val="0"/>
              <w:marTop w:val="0"/>
              <w:marBottom w:val="0"/>
              <w:divBdr>
                <w:top w:val="none" w:sz="0" w:space="0" w:color="auto"/>
                <w:left w:val="none" w:sz="0" w:space="0" w:color="auto"/>
                <w:bottom w:val="none" w:sz="0" w:space="0" w:color="auto"/>
                <w:right w:val="none" w:sz="0" w:space="0" w:color="auto"/>
              </w:divBdr>
              <w:divsChild>
                <w:div w:id="893321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017693">
          <w:marLeft w:val="0"/>
          <w:marRight w:val="0"/>
          <w:marTop w:val="0"/>
          <w:marBottom w:val="0"/>
          <w:divBdr>
            <w:top w:val="none" w:sz="0" w:space="0" w:color="auto"/>
            <w:left w:val="none" w:sz="0" w:space="0" w:color="auto"/>
            <w:bottom w:val="none" w:sz="0" w:space="0" w:color="auto"/>
            <w:right w:val="none" w:sz="0" w:space="0" w:color="auto"/>
          </w:divBdr>
          <w:divsChild>
            <w:div w:id="2001300671">
              <w:marLeft w:val="180"/>
              <w:marRight w:val="0"/>
              <w:marTop w:val="0"/>
              <w:marBottom w:val="0"/>
              <w:divBdr>
                <w:top w:val="none" w:sz="0" w:space="0" w:color="auto"/>
                <w:left w:val="none" w:sz="0" w:space="0" w:color="auto"/>
                <w:bottom w:val="none" w:sz="0" w:space="0" w:color="auto"/>
                <w:right w:val="none" w:sz="0" w:space="0" w:color="auto"/>
              </w:divBdr>
              <w:divsChild>
                <w:div w:id="1448087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656860">
          <w:marLeft w:val="0"/>
          <w:marRight w:val="0"/>
          <w:marTop w:val="0"/>
          <w:marBottom w:val="0"/>
          <w:divBdr>
            <w:top w:val="none" w:sz="0" w:space="0" w:color="auto"/>
            <w:left w:val="none" w:sz="0" w:space="0" w:color="auto"/>
            <w:bottom w:val="none" w:sz="0" w:space="0" w:color="auto"/>
            <w:right w:val="none" w:sz="0" w:space="0" w:color="auto"/>
          </w:divBdr>
          <w:divsChild>
            <w:div w:id="648367902">
              <w:marLeft w:val="180"/>
              <w:marRight w:val="0"/>
              <w:marTop w:val="0"/>
              <w:marBottom w:val="0"/>
              <w:divBdr>
                <w:top w:val="none" w:sz="0" w:space="0" w:color="auto"/>
                <w:left w:val="none" w:sz="0" w:space="0" w:color="auto"/>
                <w:bottom w:val="none" w:sz="0" w:space="0" w:color="auto"/>
                <w:right w:val="none" w:sz="0" w:space="0" w:color="auto"/>
              </w:divBdr>
              <w:divsChild>
                <w:div w:id="1378435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23543">
          <w:marLeft w:val="0"/>
          <w:marRight w:val="0"/>
          <w:marTop w:val="0"/>
          <w:marBottom w:val="0"/>
          <w:divBdr>
            <w:top w:val="none" w:sz="0" w:space="0" w:color="auto"/>
            <w:left w:val="none" w:sz="0" w:space="0" w:color="auto"/>
            <w:bottom w:val="none" w:sz="0" w:space="0" w:color="auto"/>
            <w:right w:val="none" w:sz="0" w:space="0" w:color="auto"/>
          </w:divBdr>
          <w:divsChild>
            <w:div w:id="1988436788">
              <w:marLeft w:val="180"/>
              <w:marRight w:val="0"/>
              <w:marTop w:val="0"/>
              <w:marBottom w:val="0"/>
              <w:divBdr>
                <w:top w:val="none" w:sz="0" w:space="0" w:color="auto"/>
                <w:left w:val="none" w:sz="0" w:space="0" w:color="auto"/>
                <w:bottom w:val="none" w:sz="0" w:space="0" w:color="auto"/>
                <w:right w:val="none" w:sz="0" w:space="0" w:color="auto"/>
              </w:divBdr>
              <w:divsChild>
                <w:div w:id="2137719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241851">
          <w:marLeft w:val="0"/>
          <w:marRight w:val="0"/>
          <w:marTop w:val="0"/>
          <w:marBottom w:val="0"/>
          <w:divBdr>
            <w:top w:val="none" w:sz="0" w:space="0" w:color="auto"/>
            <w:left w:val="none" w:sz="0" w:space="0" w:color="auto"/>
            <w:bottom w:val="none" w:sz="0" w:space="0" w:color="auto"/>
            <w:right w:val="none" w:sz="0" w:space="0" w:color="auto"/>
          </w:divBdr>
          <w:divsChild>
            <w:div w:id="1228496494">
              <w:marLeft w:val="180"/>
              <w:marRight w:val="0"/>
              <w:marTop w:val="0"/>
              <w:marBottom w:val="0"/>
              <w:divBdr>
                <w:top w:val="none" w:sz="0" w:space="0" w:color="auto"/>
                <w:left w:val="none" w:sz="0" w:space="0" w:color="auto"/>
                <w:bottom w:val="none" w:sz="0" w:space="0" w:color="auto"/>
                <w:right w:val="none" w:sz="0" w:space="0" w:color="auto"/>
              </w:divBdr>
              <w:divsChild>
                <w:div w:id="1342590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742897">
          <w:marLeft w:val="0"/>
          <w:marRight w:val="0"/>
          <w:marTop w:val="0"/>
          <w:marBottom w:val="0"/>
          <w:divBdr>
            <w:top w:val="none" w:sz="0" w:space="0" w:color="auto"/>
            <w:left w:val="none" w:sz="0" w:space="0" w:color="auto"/>
            <w:bottom w:val="none" w:sz="0" w:space="0" w:color="auto"/>
            <w:right w:val="none" w:sz="0" w:space="0" w:color="auto"/>
          </w:divBdr>
          <w:divsChild>
            <w:div w:id="902637100">
              <w:marLeft w:val="180"/>
              <w:marRight w:val="0"/>
              <w:marTop w:val="0"/>
              <w:marBottom w:val="0"/>
              <w:divBdr>
                <w:top w:val="none" w:sz="0" w:space="0" w:color="auto"/>
                <w:left w:val="none" w:sz="0" w:space="0" w:color="auto"/>
                <w:bottom w:val="none" w:sz="0" w:space="0" w:color="auto"/>
                <w:right w:val="none" w:sz="0" w:space="0" w:color="auto"/>
              </w:divBdr>
              <w:divsChild>
                <w:div w:id="1331903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8310966">
          <w:marLeft w:val="0"/>
          <w:marRight w:val="0"/>
          <w:marTop w:val="0"/>
          <w:marBottom w:val="0"/>
          <w:divBdr>
            <w:top w:val="none" w:sz="0" w:space="0" w:color="auto"/>
            <w:left w:val="none" w:sz="0" w:space="0" w:color="auto"/>
            <w:bottom w:val="none" w:sz="0" w:space="0" w:color="auto"/>
            <w:right w:val="none" w:sz="0" w:space="0" w:color="auto"/>
          </w:divBdr>
          <w:divsChild>
            <w:div w:id="790830902">
              <w:marLeft w:val="180"/>
              <w:marRight w:val="0"/>
              <w:marTop w:val="0"/>
              <w:marBottom w:val="0"/>
              <w:divBdr>
                <w:top w:val="none" w:sz="0" w:space="0" w:color="auto"/>
                <w:left w:val="none" w:sz="0" w:space="0" w:color="auto"/>
                <w:bottom w:val="none" w:sz="0" w:space="0" w:color="auto"/>
                <w:right w:val="none" w:sz="0" w:space="0" w:color="auto"/>
              </w:divBdr>
              <w:divsChild>
                <w:div w:id="1833981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857051">
          <w:marLeft w:val="0"/>
          <w:marRight w:val="0"/>
          <w:marTop w:val="0"/>
          <w:marBottom w:val="0"/>
          <w:divBdr>
            <w:top w:val="none" w:sz="0" w:space="0" w:color="auto"/>
            <w:left w:val="none" w:sz="0" w:space="0" w:color="auto"/>
            <w:bottom w:val="none" w:sz="0" w:space="0" w:color="auto"/>
            <w:right w:val="none" w:sz="0" w:space="0" w:color="auto"/>
          </w:divBdr>
          <w:divsChild>
            <w:div w:id="1757438398">
              <w:marLeft w:val="180"/>
              <w:marRight w:val="0"/>
              <w:marTop w:val="0"/>
              <w:marBottom w:val="0"/>
              <w:divBdr>
                <w:top w:val="none" w:sz="0" w:space="0" w:color="auto"/>
                <w:left w:val="none" w:sz="0" w:space="0" w:color="auto"/>
                <w:bottom w:val="none" w:sz="0" w:space="0" w:color="auto"/>
                <w:right w:val="none" w:sz="0" w:space="0" w:color="auto"/>
              </w:divBdr>
              <w:divsChild>
                <w:div w:id="99684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522039">
          <w:marLeft w:val="0"/>
          <w:marRight w:val="0"/>
          <w:marTop w:val="0"/>
          <w:marBottom w:val="0"/>
          <w:divBdr>
            <w:top w:val="none" w:sz="0" w:space="0" w:color="auto"/>
            <w:left w:val="none" w:sz="0" w:space="0" w:color="auto"/>
            <w:bottom w:val="none" w:sz="0" w:space="0" w:color="auto"/>
            <w:right w:val="none" w:sz="0" w:space="0" w:color="auto"/>
          </w:divBdr>
          <w:divsChild>
            <w:div w:id="1618566703">
              <w:marLeft w:val="180"/>
              <w:marRight w:val="0"/>
              <w:marTop w:val="0"/>
              <w:marBottom w:val="0"/>
              <w:divBdr>
                <w:top w:val="none" w:sz="0" w:space="0" w:color="auto"/>
                <w:left w:val="none" w:sz="0" w:space="0" w:color="auto"/>
                <w:bottom w:val="none" w:sz="0" w:space="0" w:color="auto"/>
                <w:right w:val="none" w:sz="0" w:space="0" w:color="auto"/>
              </w:divBdr>
              <w:divsChild>
                <w:div w:id="1894658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5095688">
          <w:marLeft w:val="0"/>
          <w:marRight w:val="0"/>
          <w:marTop w:val="0"/>
          <w:marBottom w:val="0"/>
          <w:divBdr>
            <w:top w:val="none" w:sz="0" w:space="0" w:color="auto"/>
            <w:left w:val="none" w:sz="0" w:space="0" w:color="auto"/>
            <w:bottom w:val="none" w:sz="0" w:space="0" w:color="auto"/>
            <w:right w:val="none" w:sz="0" w:space="0" w:color="auto"/>
          </w:divBdr>
          <w:divsChild>
            <w:div w:id="2003657975">
              <w:marLeft w:val="180"/>
              <w:marRight w:val="0"/>
              <w:marTop w:val="0"/>
              <w:marBottom w:val="0"/>
              <w:divBdr>
                <w:top w:val="none" w:sz="0" w:space="0" w:color="auto"/>
                <w:left w:val="none" w:sz="0" w:space="0" w:color="auto"/>
                <w:bottom w:val="none" w:sz="0" w:space="0" w:color="auto"/>
                <w:right w:val="none" w:sz="0" w:space="0" w:color="auto"/>
              </w:divBdr>
              <w:divsChild>
                <w:div w:id="2102026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314690">
          <w:marLeft w:val="0"/>
          <w:marRight w:val="0"/>
          <w:marTop w:val="0"/>
          <w:marBottom w:val="0"/>
          <w:divBdr>
            <w:top w:val="none" w:sz="0" w:space="0" w:color="auto"/>
            <w:left w:val="none" w:sz="0" w:space="0" w:color="auto"/>
            <w:bottom w:val="none" w:sz="0" w:space="0" w:color="auto"/>
            <w:right w:val="none" w:sz="0" w:space="0" w:color="auto"/>
          </w:divBdr>
          <w:divsChild>
            <w:div w:id="1748961949">
              <w:marLeft w:val="180"/>
              <w:marRight w:val="0"/>
              <w:marTop w:val="0"/>
              <w:marBottom w:val="0"/>
              <w:divBdr>
                <w:top w:val="none" w:sz="0" w:space="0" w:color="auto"/>
                <w:left w:val="none" w:sz="0" w:space="0" w:color="auto"/>
                <w:bottom w:val="none" w:sz="0" w:space="0" w:color="auto"/>
                <w:right w:val="none" w:sz="0" w:space="0" w:color="auto"/>
              </w:divBdr>
              <w:divsChild>
                <w:div w:id="711657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903029">
          <w:marLeft w:val="0"/>
          <w:marRight w:val="0"/>
          <w:marTop w:val="0"/>
          <w:marBottom w:val="0"/>
          <w:divBdr>
            <w:top w:val="none" w:sz="0" w:space="0" w:color="auto"/>
            <w:left w:val="none" w:sz="0" w:space="0" w:color="auto"/>
            <w:bottom w:val="none" w:sz="0" w:space="0" w:color="auto"/>
            <w:right w:val="none" w:sz="0" w:space="0" w:color="auto"/>
          </w:divBdr>
          <w:divsChild>
            <w:div w:id="447358519">
              <w:marLeft w:val="180"/>
              <w:marRight w:val="0"/>
              <w:marTop w:val="0"/>
              <w:marBottom w:val="0"/>
              <w:divBdr>
                <w:top w:val="none" w:sz="0" w:space="0" w:color="auto"/>
                <w:left w:val="none" w:sz="0" w:space="0" w:color="auto"/>
                <w:bottom w:val="none" w:sz="0" w:space="0" w:color="auto"/>
                <w:right w:val="none" w:sz="0" w:space="0" w:color="auto"/>
              </w:divBdr>
              <w:divsChild>
                <w:div w:id="1650093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962399">
          <w:marLeft w:val="0"/>
          <w:marRight w:val="0"/>
          <w:marTop w:val="0"/>
          <w:marBottom w:val="0"/>
          <w:divBdr>
            <w:top w:val="none" w:sz="0" w:space="0" w:color="auto"/>
            <w:left w:val="none" w:sz="0" w:space="0" w:color="auto"/>
            <w:bottom w:val="none" w:sz="0" w:space="0" w:color="auto"/>
            <w:right w:val="none" w:sz="0" w:space="0" w:color="auto"/>
          </w:divBdr>
          <w:divsChild>
            <w:div w:id="1625497166">
              <w:marLeft w:val="180"/>
              <w:marRight w:val="0"/>
              <w:marTop w:val="0"/>
              <w:marBottom w:val="0"/>
              <w:divBdr>
                <w:top w:val="none" w:sz="0" w:space="0" w:color="auto"/>
                <w:left w:val="none" w:sz="0" w:space="0" w:color="auto"/>
                <w:bottom w:val="none" w:sz="0" w:space="0" w:color="auto"/>
                <w:right w:val="none" w:sz="0" w:space="0" w:color="auto"/>
              </w:divBdr>
              <w:divsChild>
                <w:div w:id="1863200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488760">
          <w:marLeft w:val="0"/>
          <w:marRight w:val="0"/>
          <w:marTop w:val="0"/>
          <w:marBottom w:val="0"/>
          <w:divBdr>
            <w:top w:val="none" w:sz="0" w:space="0" w:color="auto"/>
            <w:left w:val="none" w:sz="0" w:space="0" w:color="auto"/>
            <w:bottom w:val="none" w:sz="0" w:space="0" w:color="auto"/>
            <w:right w:val="none" w:sz="0" w:space="0" w:color="auto"/>
          </w:divBdr>
          <w:divsChild>
            <w:div w:id="753553770">
              <w:marLeft w:val="180"/>
              <w:marRight w:val="0"/>
              <w:marTop w:val="0"/>
              <w:marBottom w:val="0"/>
              <w:divBdr>
                <w:top w:val="none" w:sz="0" w:space="0" w:color="auto"/>
                <w:left w:val="none" w:sz="0" w:space="0" w:color="auto"/>
                <w:bottom w:val="none" w:sz="0" w:space="0" w:color="auto"/>
                <w:right w:val="none" w:sz="0" w:space="0" w:color="auto"/>
              </w:divBdr>
              <w:divsChild>
                <w:div w:id="807825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7331460">
          <w:marLeft w:val="0"/>
          <w:marRight w:val="0"/>
          <w:marTop w:val="0"/>
          <w:marBottom w:val="0"/>
          <w:divBdr>
            <w:top w:val="none" w:sz="0" w:space="0" w:color="auto"/>
            <w:left w:val="none" w:sz="0" w:space="0" w:color="auto"/>
            <w:bottom w:val="none" w:sz="0" w:space="0" w:color="auto"/>
            <w:right w:val="none" w:sz="0" w:space="0" w:color="auto"/>
          </w:divBdr>
          <w:divsChild>
            <w:div w:id="2098745373">
              <w:marLeft w:val="180"/>
              <w:marRight w:val="0"/>
              <w:marTop w:val="0"/>
              <w:marBottom w:val="0"/>
              <w:divBdr>
                <w:top w:val="none" w:sz="0" w:space="0" w:color="auto"/>
                <w:left w:val="none" w:sz="0" w:space="0" w:color="auto"/>
                <w:bottom w:val="none" w:sz="0" w:space="0" w:color="auto"/>
                <w:right w:val="none" w:sz="0" w:space="0" w:color="auto"/>
              </w:divBdr>
              <w:divsChild>
                <w:div w:id="1138767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841020">
          <w:marLeft w:val="0"/>
          <w:marRight w:val="0"/>
          <w:marTop w:val="0"/>
          <w:marBottom w:val="0"/>
          <w:divBdr>
            <w:top w:val="none" w:sz="0" w:space="0" w:color="auto"/>
            <w:left w:val="none" w:sz="0" w:space="0" w:color="auto"/>
            <w:bottom w:val="none" w:sz="0" w:space="0" w:color="auto"/>
            <w:right w:val="none" w:sz="0" w:space="0" w:color="auto"/>
          </w:divBdr>
          <w:divsChild>
            <w:div w:id="241061480">
              <w:marLeft w:val="180"/>
              <w:marRight w:val="0"/>
              <w:marTop w:val="0"/>
              <w:marBottom w:val="0"/>
              <w:divBdr>
                <w:top w:val="none" w:sz="0" w:space="0" w:color="auto"/>
                <w:left w:val="none" w:sz="0" w:space="0" w:color="auto"/>
                <w:bottom w:val="none" w:sz="0" w:space="0" w:color="auto"/>
                <w:right w:val="none" w:sz="0" w:space="0" w:color="auto"/>
              </w:divBdr>
              <w:divsChild>
                <w:div w:id="122962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33523">
          <w:marLeft w:val="0"/>
          <w:marRight w:val="0"/>
          <w:marTop w:val="0"/>
          <w:marBottom w:val="0"/>
          <w:divBdr>
            <w:top w:val="none" w:sz="0" w:space="0" w:color="auto"/>
            <w:left w:val="none" w:sz="0" w:space="0" w:color="auto"/>
            <w:bottom w:val="none" w:sz="0" w:space="0" w:color="auto"/>
            <w:right w:val="none" w:sz="0" w:space="0" w:color="auto"/>
          </w:divBdr>
          <w:divsChild>
            <w:div w:id="492372855">
              <w:marLeft w:val="180"/>
              <w:marRight w:val="0"/>
              <w:marTop w:val="0"/>
              <w:marBottom w:val="0"/>
              <w:divBdr>
                <w:top w:val="none" w:sz="0" w:space="0" w:color="auto"/>
                <w:left w:val="none" w:sz="0" w:space="0" w:color="auto"/>
                <w:bottom w:val="none" w:sz="0" w:space="0" w:color="auto"/>
                <w:right w:val="none" w:sz="0" w:space="0" w:color="auto"/>
              </w:divBdr>
              <w:divsChild>
                <w:div w:id="2109039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797310">
          <w:marLeft w:val="0"/>
          <w:marRight w:val="0"/>
          <w:marTop w:val="0"/>
          <w:marBottom w:val="0"/>
          <w:divBdr>
            <w:top w:val="none" w:sz="0" w:space="0" w:color="auto"/>
            <w:left w:val="none" w:sz="0" w:space="0" w:color="auto"/>
            <w:bottom w:val="none" w:sz="0" w:space="0" w:color="auto"/>
            <w:right w:val="none" w:sz="0" w:space="0" w:color="auto"/>
          </w:divBdr>
          <w:divsChild>
            <w:div w:id="433090117">
              <w:marLeft w:val="180"/>
              <w:marRight w:val="0"/>
              <w:marTop w:val="0"/>
              <w:marBottom w:val="0"/>
              <w:divBdr>
                <w:top w:val="none" w:sz="0" w:space="0" w:color="auto"/>
                <w:left w:val="none" w:sz="0" w:space="0" w:color="auto"/>
                <w:bottom w:val="none" w:sz="0" w:space="0" w:color="auto"/>
                <w:right w:val="none" w:sz="0" w:space="0" w:color="auto"/>
              </w:divBdr>
              <w:divsChild>
                <w:div w:id="1341813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3370890">
          <w:marLeft w:val="0"/>
          <w:marRight w:val="0"/>
          <w:marTop w:val="0"/>
          <w:marBottom w:val="0"/>
          <w:divBdr>
            <w:top w:val="none" w:sz="0" w:space="0" w:color="auto"/>
            <w:left w:val="none" w:sz="0" w:space="0" w:color="auto"/>
            <w:bottom w:val="none" w:sz="0" w:space="0" w:color="auto"/>
            <w:right w:val="none" w:sz="0" w:space="0" w:color="auto"/>
          </w:divBdr>
          <w:divsChild>
            <w:div w:id="2130971922">
              <w:marLeft w:val="180"/>
              <w:marRight w:val="0"/>
              <w:marTop w:val="0"/>
              <w:marBottom w:val="0"/>
              <w:divBdr>
                <w:top w:val="none" w:sz="0" w:space="0" w:color="auto"/>
                <w:left w:val="none" w:sz="0" w:space="0" w:color="auto"/>
                <w:bottom w:val="none" w:sz="0" w:space="0" w:color="auto"/>
                <w:right w:val="none" w:sz="0" w:space="0" w:color="auto"/>
              </w:divBdr>
              <w:divsChild>
                <w:div w:id="1162549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571425">
          <w:marLeft w:val="0"/>
          <w:marRight w:val="0"/>
          <w:marTop w:val="0"/>
          <w:marBottom w:val="0"/>
          <w:divBdr>
            <w:top w:val="none" w:sz="0" w:space="0" w:color="auto"/>
            <w:left w:val="none" w:sz="0" w:space="0" w:color="auto"/>
            <w:bottom w:val="none" w:sz="0" w:space="0" w:color="auto"/>
            <w:right w:val="none" w:sz="0" w:space="0" w:color="auto"/>
          </w:divBdr>
          <w:divsChild>
            <w:div w:id="853107304">
              <w:marLeft w:val="180"/>
              <w:marRight w:val="0"/>
              <w:marTop w:val="0"/>
              <w:marBottom w:val="0"/>
              <w:divBdr>
                <w:top w:val="none" w:sz="0" w:space="0" w:color="auto"/>
                <w:left w:val="none" w:sz="0" w:space="0" w:color="auto"/>
                <w:bottom w:val="none" w:sz="0" w:space="0" w:color="auto"/>
                <w:right w:val="none" w:sz="0" w:space="0" w:color="auto"/>
              </w:divBdr>
              <w:divsChild>
                <w:div w:id="1503617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5193923">
          <w:marLeft w:val="0"/>
          <w:marRight w:val="0"/>
          <w:marTop w:val="0"/>
          <w:marBottom w:val="0"/>
          <w:divBdr>
            <w:top w:val="none" w:sz="0" w:space="0" w:color="auto"/>
            <w:left w:val="none" w:sz="0" w:space="0" w:color="auto"/>
            <w:bottom w:val="none" w:sz="0" w:space="0" w:color="auto"/>
            <w:right w:val="none" w:sz="0" w:space="0" w:color="auto"/>
          </w:divBdr>
          <w:divsChild>
            <w:div w:id="910966280">
              <w:marLeft w:val="180"/>
              <w:marRight w:val="0"/>
              <w:marTop w:val="0"/>
              <w:marBottom w:val="0"/>
              <w:divBdr>
                <w:top w:val="none" w:sz="0" w:space="0" w:color="auto"/>
                <w:left w:val="none" w:sz="0" w:space="0" w:color="auto"/>
                <w:bottom w:val="none" w:sz="0" w:space="0" w:color="auto"/>
                <w:right w:val="none" w:sz="0" w:space="0" w:color="auto"/>
              </w:divBdr>
              <w:divsChild>
                <w:div w:id="1811240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722370">
          <w:marLeft w:val="0"/>
          <w:marRight w:val="0"/>
          <w:marTop w:val="0"/>
          <w:marBottom w:val="0"/>
          <w:divBdr>
            <w:top w:val="none" w:sz="0" w:space="0" w:color="auto"/>
            <w:left w:val="none" w:sz="0" w:space="0" w:color="auto"/>
            <w:bottom w:val="none" w:sz="0" w:space="0" w:color="auto"/>
            <w:right w:val="none" w:sz="0" w:space="0" w:color="auto"/>
          </w:divBdr>
          <w:divsChild>
            <w:div w:id="1866361613">
              <w:marLeft w:val="180"/>
              <w:marRight w:val="0"/>
              <w:marTop w:val="0"/>
              <w:marBottom w:val="0"/>
              <w:divBdr>
                <w:top w:val="none" w:sz="0" w:space="0" w:color="auto"/>
                <w:left w:val="none" w:sz="0" w:space="0" w:color="auto"/>
                <w:bottom w:val="none" w:sz="0" w:space="0" w:color="auto"/>
                <w:right w:val="none" w:sz="0" w:space="0" w:color="auto"/>
              </w:divBdr>
              <w:divsChild>
                <w:div w:id="1662345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772349">
          <w:marLeft w:val="0"/>
          <w:marRight w:val="0"/>
          <w:marTop w:val="0"/>
          <w:marBottom w:val="0"/>
          <w:divBdr>
            <w:top w:val="none" w:sz="0" w:space="0" w:color="auto"/>
            <w:left w:val="none" w:sz="0" w:space="0" w:color="auto"/>
            <w:bottom w:val="none" w:sz="0" w:space="0" w:color="auto"/>
            <w:right w:val="none" w:sz="0" w:space="0" w:color="auto"/>
          </w:divBdr>
          <w:divsChild>
            <w:div w:id="249311164">
              <w:marLeft w:val="180"/>
              <w:marRight w:val="0"/>
              <w:marTop w:val="0"/>
              <w:marBottom w:val="0"/>
              <w:divBdr>
                <w:top w:val="none" w:sz="0" w:space="0" w:color="auto"/>
                <w:left w:val="none" w:sz="0" w:space="0" w:color="auto"/>
                <w:bottom w:val="none" w:sz="0" w:space="0" w:color="auto"/>
                <w:right w:val="none" w:sz="0" w:space="0" w:color="auto"/>
              </w:divBdr>
              <w:divsChild>
                <w:div w:id="1262765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31037">
          <w:marLeft w:val="0"/>
          <w:marRight w:val="0"/>
          <w:marTop w:val="0"/>
          <w:marBottom w:val="0"/>
          <w:divBdr>
            <w:top w:val="none" w:sz="0" w:space="0" w:color="auto"/>
            <w:left w:val="none" w:sz="0" w:space="0" w:color="auto"/>
            <w:bottom w:val="none" w:sz="0" w:space="0" w:color="auto"/>
            <w:right w:val="none" w:sz="0" w:space="0" w:color="auto"/>
          </w:divBdr>
          <w:divsChild>
            <w:div w:id="1122071447">
              <w:marLeft w:val="180"/>
              <w:marRight w:val="0"/>
              <w:marTop w:val="0"/>
              <w:marBottom w:val="0"/>
              <w:divBdr>
                <w:top w:val="none" w:sz="0" w:space="0" w:color="auto"/>
                <w:left w:val="none" w:sz="0" w:space="0" w:color="auto"/>
                <w:bottom w:val="none" w:sz="0" w:space="0" w:color="auto"/>
                <w:right w:val="none" w:sz="0" w:space="0" w:color="auto"/>
              </w:divBdr>
              <w:divsChild>
                <w:div w:id="926615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315177">
          <w:marLeft w:val="0"/>
          <w:marRight w:val="0"/>
          <w:marTop w:val="0"/>
          <w:marBottom w:val="0"/>
          <w:divBdr>
            <w:top w:val="none" w:sz="0" w:space="0" w:color="auto"/>
            <w:left w:val="none" w:sz="0" w:space="0" w:color="auto"/>
            <w:bottom w:val="none" w:sz="0" w:space="0" w:color="auto"/>
            <w:right w:val="none" w:sz="0" w:space="0" w:color="auto"/>
          </w:divBdr>
          <w:divsChild>
            <w:div w:id="913320583">
              <w:marLeft w:val="180"/>
              <w:marRight w:val="0"/>
              <w:marTop w:val="0"/>
              <w:marBottom w:val="0"/>
              <w:divBdr>
                <w:top w:val="none" w:sz="0" w:space="0" w:color="auto"/>
                <w:left w:val="none" w:sz="0" w:space="0" w:color="auto"/>
                <w:bottom w:val="none" w:sz="0" w:space="0" w:color="auto"/>
                <w:right w:val="none" w:sz="0" w:space="0" w:color="auto"/>
              </w:divBdr>
              <w:divsChild>
                <w:div w:id="898320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173916">
          <w:marLeft w:val="0"/>
          <w:marRight w:val="0"/>
          <w:marTop w:val="0"/>
          <w:marBottom w:val="0"/>
          <w:divBdr>
            <w:top w:val="none" w:sz="0" w:space="0" w:color="auto"/>
            <w:left w:val="none" w:sz="0" w:space="0" w:color="auto"/>
            <w:bottom w:val="none" w:sz="0" w:space="0" w:color="auto"/>
            <w:right w:val="none" w:sz="0" w:space="0" w:color="auto"/>
          </w:divBdr>
          <w:divsChild>
            <w:div w:id="1815877959">
              <w:marLeft w:val="180"/>
              <w:marRight w:val="0"/>
              <w:marTop w:val="0"/>
              <w:marBottom w:val="0"/>
              <w:divBdr>
                <w:top w:val="none" w:sz="0" w:space="0" w:color="auto"/>
                <w:left w:val="none" w:sz="0" w:space="0" w:color="auto"/>
                <w:bottom w:val="none" w:sz="0" w:space="0" w:color="auto"/>
                <w:right w:val="none" w:sz="0" w:space="0" w:color="auto"/>
              </w:divBdr>
              <w:divsChild>
                <w:div w:id="742683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168189">
          <w:marLeft w:val="0"/>
          <w:marRight w:val="0"/>
          <w:marTop w:val="0"/>
          <w:marBottom w:val="0"/>
          <w:divBdr>
            <w:top w:val="none" w:sz="0" w:space="0" w:color="auto"/>
            <w:left w:val="none" w:sz="0" w:space="0" w:color="auto"/>
            <w:bottom w:val="none" w:sz="0" w:space="0" w:color="auto"/>
            <w:right w:val="none" w:sz="0" w:space="0" w:color="auto"/>
          </w:divBdr>
          <w:divsChild>
            <w:div w:id="752508943">
              <w:marLeft w:val="180"/>
              <w:marRight w:val="0"/>
              <w:marTop w:val="0"/>
              <w:marBottom w:val="0"/>
              <w:divBdr>
                <w:top w:val="none" w:sz="0" w:space="0" w:color="auto"/>
                <w:left w:val="none" w:sz="0" w:space="0" w:color="auto"/>
                <w:bottom w:val="none" w:sz="0" w:space="0" w:color="auto"/>
                <w:right w:val="none" w:sz="0" w:space="0" w:color="auto"/>
              </w:divBdr>
              <w:divsChild>
                <w:div w:id="303509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38761">
          <w:marLeft w:val="0"/>
          <w:marRight w:val="0"/>
          <w:marTop w:val="0"/>
          <w:marBottom w:val="0"/>
          <w:divBdr>
            <w:top w:val="none" w:sz="0" w:space="0" w:color="auto"/>
            <w:left w:val="none" w:sz="0" w:space="0" w:color="auto"/>
            <w:bottom w:val="none" w:sz="0" w:space="0" w:color="auto"/>
            <w:right w:val="none" w:sz="0" w:space="0" w:color="auto"/>
          </w:divBdr>
          <w:divsChild>
            <w:div w:id="1715079065">
              <w:marLeft w:val="180"/>
              <w:marRight w:val="0"/>
              <w:marTop w:val="0"/>
              <w:marBottom w:val="0"/>
              <w:divBdr>
                <w:top w:val="none" w:sz="0" w:space="0" w:color="auto"/>
                <w:left w:val="none" w:sz="0" w:space="0" w:color="auto"/>
                <w:bottom w:val="none" w:sz="0" w:space="0" w:color="auto"/>
                <w:right w:val="none" w:sz="0" w:space="0" w:color="auto"/>
              </w:divBdr>
              <w:divsChild>
                <w:div w:id="273294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705904">
          <w:marLeft w:val="0"/>
          <w:marRight w:val="0"/>
          <w:marTop w:val="0"/>
          <w:marBottom w:val="0"/>
          <w:divBdr>
            <w:top w:val="none" w:sz="0" w:space="0" w:color="auto"/>
            <w:left w:val="none" w:sz="0" w:space="0" w:color="auto"/>
            <w:bottom w:val="none" w:sz="0" w:space="0" w:color="auto"/>
            <w:right w:val="none" w:sz="0" w:space="0" w:color="auto"/>
          </w:divBdr>
          <w:divsChild>
            <w:div w:id="1139687431">
              <w:marLeft w:val="180"/>
              <w:marRight w:val="0"/>
              <w:marTop w:val="0"/>
              <w:marBottom w:val="0"/>
              <w:divBdr>
                <w:top w:val="none" w:sz="0" w:space="0" w:color="auto"/>
                <w:left w:val="none" w:sz="0" w:space="0" w:color="auto"/>
                <w:bottom w:val="none" w:sz="0" w:space="0" w:color="auto"/>
                <w:right w:val="none" w:sz="0" w:space="0" w:color="auto"/>
              </w:divBdr>
              <w:divsChild>
                <w:div w:id="1714767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8000599">
          <w:marLeft w:val="0"/>
          <w:marRight w:val="0"/>
          <w:marTop w:val="0"/>
          <w:marBottom w:val="0"/>
          <w:divBdr>
            <w:top w:val="none" w:sz="0" w:space="0" w:color="auto"/>
            <w:left w:val="none" w:sz="0" w:space="0" w:color="auto"/>
            <w:bottom w:val="none" w:sz="0" w:space="0" w:color="auto"/>
            <w:right w:val="none" w:sz="0" w:space="0" w:color="auto"/>
          </w:divBdr>
          <w:divsChild>
            <w:div w:id="1572151540">
              <w:marLeft w:val="180"/>
              <w:marRight w:val="0"/>
              <w:marTop w:val="0"/>
              <w:marBottom w:val="0"/>
              <w:divBdr>
                <w:top w:val="none" w:sz="0" w:space="0" w:color="auto"/>
                <w:left w:val="none" w:sz="0" w:space="0" w:color="auto"/>
                <w:bottom w:val="none" w:sz="0" w:space="0" w:color="auto"/>
                <w:right w:val="none" w:sz="0" w:space="0" w:color="auto"/>
              </w:divBdr>
              <w:divsChild>
                <w:div w:id="354115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8729179">
          <w:marLeft w:val="0"/>
          <w:marRight w:val="0"/>
          <w:marTop w:val="0"/>
          <w:marBottom w:val="0"/>
          <w:divBdr>
            <w:top w:val="none" w:sz="0" w:space="0" w:color="auto"/>
            <w:left w:val="none" w:sz="0" w:space="0" w:color="auto"/>
            <w:bottom w:val="none" w:sz="0" w:space="0" w:color="auto"/>
            <w:right w:val="none" w:sz="0" w:space="0" w:color="auto"/>
          </w:divBdr>
          <w:divsChild>
            <w:div w:id="214705252">
              <w:marLeft w:val="180"/>
              <w:marRight w:val="0"/>
              <w:marTop w:val="0"/>
              <w:marBottom w:val="0"/>
              <w:divBdr>
                <w:top w:val="none" w:sz="0" w:space="0" w:color="auto"/>
                <w:left w:val="none" w:sz="0" w:space="0" w:color="auto"/>
                <w:bottom w:val="none" w:sz="0" w:space="0" w:color="auto"/>
                <w:right w:val="none" w:sz="0" w:space="0" w:color="auto"/>
              </w:divBdr>
              <w:divsChild>
                <w:div w:id="565259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322019">
          <w:marLeft w:val="0"/>
          <w:marRight w:val="0"/>
          <w:marTop w:val="0"/>
          <w:marBottom w:val="0"/>
          <w:divBdr>
            <w:top w:val="none" w:sz="0" w:space="0" w:color="auto"/>
            <w:left w:val="none" w:sz="0" w:space="0" w:color="auto"/>
            <w:bottom w:val="none" w:sz="0" w:space="0" w:color="auto"/>
            <w:right w:val="none" w:sz="0" w:space="0" w:color="auto"/>
          </w:divBdr>
          <w:divsChild>
            <w:div w:id="481700992">
              <w:marLeft w:val="180"/>
              <w:marRight w:val="0"/>
              <w:marTop w:val="0"/>
              <w:marBottom w:val="0"/>
              <w:divBdr>
                <w:top w:val="none" w:sz="0" w:space="0" w:color="auto"/>
                <w:left w:val="none" w:sz="0" w:space="0" w:color="auto"/>
                <w:bottom w:val="none" w:sz="0" w:space="0" w:color="auto"/>
                <w:right w:val="none" w:sz="0" w:space="0" w:color="auto"/>
              </w:divBdr>
              <w:divsChild>
                <w:div w:id="1460344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613920">
          <w:marLeft w:val="0"/>
          <w:marRight w:val="0"/>
          <w:marTop w:val="0"/>
          <w:marBottom w:val="0"/>
          <w:divBdr>
            <w:top w:val="none" w:sz="0" w:space="0" w:color="auto"/>
            <w:left w:val="none" w:sz="0" w:space="0" w:color="auto"/>
            <w:bottom w:val="none" w:sz="0" w:space="0" w:color="auto"/>
            <w:right w:val="none" w:sz="0" w:space="0" w:color="auto"/>
          </w:divBdr>
          <w:divsChild>
            <w:div w:id="1682394527">
              <w:marLeft w:val="180"/>
              <w:marRight w:val="0"/>
              <w:marTop w:val="0"/>
              <w:marBottom w:val="0"/>
              <w:divBdr>
                <w:top w:val="none" w:sz="0" w:space="0" w:color="auto"/>
                <w:left w:val="none" w:sz="0" w:space="0" w:color="auto"/>
                <w:bottom w:val="none" w:sz="0" w:space="0" w:color="auto"/>
                <w:right w:val="none" w:sz="0" w:space="0" w:color="auto"/>
              </w:divBdr>
              <w:divsChild>
                <w:div w:id="1553349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685403">
          <w:marLeft w:val="0"/>
          <w:marRight w:val="0"/>
          <w:marTop w:val="0"/>
          <w:marBottom w:val="0"/>
          <w:divBdr>
            <w:top w:val="none" w:sz="0" w:space="0" w:color="auto"/>
            <w:left w:val="none" w:sz="0" w:space="0" w:color="auto"/>
            <w:bottom w:val="none" w:sz="0" w:space="0" w:color="auto"/>
            <w:right w:val="none" w:sz="0" w:space="0" w:color="auto"/>
          </w:divBdr>
          <w:divsChild>
            <w:div w:id="395008777">
              <w:marLeft w:val="180"/>
              <w:marRight w:val="0"/>
              <w:marTop w:val="0"/>
              <w:marBottom w:val="0"/>
              <w:divBdr>
                <w:top w:val="none" w:sz="0" w:space="0" w:color="auto"/>
                <w:left w:val="none" w:sz="0" w:space="0" w:color="auto"/>
                <w:bottom w:val="none" w:sz="0" w:space="0" w:color="auto"/>
                <w:right w:val="none" w:sz="0" w:space="0" w:color="auto"/>
              </w:divBdr>
              <w:divsChild>
                <w:div w:id="474761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642318">
          <w:marLeft w:val="0"/>
          <w:marRight w:val="0"/>
          <w:marTop w:val="0"/>
          <w:marBottom w:val="0"/>
          <w:divBdr>
            <w:top w:val="none" w:sz="0" w:space="0" w:color="auto"/>
            <w:left w:val="none" w:sz="0" w:space="0" w:color="auto"/>
            <w:bottom w:val="none" w:sz="0" w:space="0" w:color="auto"/>
            <w:right w:val="none" w:sz="0" w:space="0" w:color="auto"/>
          </w:divBdr>
          <w:divsChild>
            <w:div w:id="1605570479">
              <w:marLeft w:val="180"/>
              <w:marRight w:val="0"/>
              <w:marTop w:val="0"/>
              <w:marBottom w:val="0"/>
              <w:divBdr>
                <w:top w:val="none" w:sz="0" w:space="0" w:color="auto"/>
                <w:left w:val="none" w:sz="0" w:space="0" w:color="auto"/>
                <w:bottom w:val="none" w:sz="0" w:space="0" w:color="auto"/>
                <w:right w:val="none" w:sz="0" w:space="0" w:color="auto"/>
              </w:divBdr>
              <w:divsChild>
                <w:div w:id="932201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23479">
          <w:marLeft w:val="0"/>
          <w:marRight w:val="0"/>
          <w:marTop w:val="0"/>
          <w:marBottom w:val="0"/>
          <w:divBdr>
            <w:top w:val="none" w:sz="0" w:space="0" w:color="auto"/>
            <w:left w:val="none" w:sz="0" w:space="0" w:color="auto"/>
            <w:bottom w:val="none" w:sz="0" w:space="0" w:color="auto"/>
            <w:right w:val="none" w:sz="0" w:space="0" w:color="auto"/>
          </w:divBdr>
          <w:divsChild>
            <w:div w:id="822158412">
              <w:marLeft w:val="180"/>
              <w:marRight w:val="0"/>
              <w:marTop w:val="0"/>
              <w:marBottom w:val="0"/>
              <w:divBdr>
                <w:top w:val="none" w:sz="0" w:space="0" w:color="auto"/>
                <w:left w:val="none" w:sz="0" w:space="0" w:color="auto"/>
                <w:bottom w:val="none" w:sz="0" w:space="0" w:color="auto"/>
                <w:right w:val="none" w:sz="0" w:space="0" w:color="auto"/>
              </w:divBdr>
              <w:divsChild>
                <w:div w:id="1952517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374195">
          <w:marLeft w:val="0"/>
          <w:marRight w:val="0"/>
          <w:marTop w:val="0"/>
          <w:marBottom w:val="0"/>
          <w:divBdr>
            <w:top w:val="none" w:sz="0" w:space="0" w:color="auto"/>
            <w:left w:val="none" w:sz="0" w:space="0" w:color="auto"/>
            <w:bottom w:val="none" w:sz="0" w:space="0" w:color="auto"/>
            <w:right w:val="none" w:sz="0" w:space="0" w:color="auto"/>
          </w:divBdr>
          <w:divsChild>
            <w:div w:id="1313564704">
              <w:marLeft w:val="180"/>
              <w:marRight w:val="0"/>
              <w:marTop w:val="0"/>
              <w:marBottom w:val="0"/>
              <w:divBdr>
                <w:top w:val="none" w:sz="0" w:space="0" w:color="auto"/>
                <w:left w:val="none" w:sz="0" w:space="0" w:color="auto"/>
                <w:bottom w:val="none" w:sz="0" w:space="0" w:color="auto"/>
                <w:right w:val="none" w:sz="0" w:space="0" w:color="auto"/>
              </w:divBdr>
              <w:divsChild>
                <w:div w:id="204215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625168">
          <w:marLeft w:val="0"/>
          <w:marRight w:val="0"/>
          <w:marTop w:val="0"/>
          <w:marBottom w:val="0"/>
          <w:divBdr>
            <w:top w:val="none" w:sz="0" w:space="0" w:color="auto"/>
            <w:left w:val="none" w:sz="0" w:space="0" w:color="auto"/>
            <w:bottom w:val="none" w:sz="0" w:space="0" w:color="auto"/>
            <w:right w:val="none" w:sz="0" w:space="0" w:color="auto"/>
          </w:divBdr>
          <w:divsChild>
            <w:div w:id="1694186198">
              <w:marLeft w:val="180"/>
              <w:marRight w:val="0"/>
              <w:marTop w:val="0"/>
              <w:marBottom w:val="0"/>
              <w:divBdr>
                <w:top w:val="none" w:sz="0" w:space="0" w:color="auto"/>
                <w:left w:val="none" w:sz="0" w:space="0" w:color="auto"/>
                <w:bottom w:val="none" w:sz="0" w:space="0" w:color="auto"/>
                <w:right w:val="none" w:sz="0" w:space="0" w:color="auto"/>
              </w:divBdr>
              <w:divsChild>
                <w:div w:id="1325161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514445">
          <w:marLeft w:val="0"/>
          <w:marRight w:val="0"/>
          <w:marTop w:val="0"/>
          <w:marBottom w:val="0"/>
          <w:divBdr>
            <w:top w:val="none" w:sz="0" w:space="0" w:color="auto"/>
            <w:left w:val="none" w:sz="0" w:space="0" w:color="auto"/>
            <w:bottom w:val="none" w:sz="0" w:space="0" w:color="auto"/>
            <w:right w:val="none" w:sz="0" w:space="0" w:color="auto"/>
          </w:divBdr>
          <w:divsChild>
            <w:div w:id="159128108">
              <w:marLeft w:val="180"/>
              <w:marRight w:val="0"/>
              <w:marTop w:val="0"/>
              <w:marBottom w:val="0"/>
              <w:divBdr>
                <w:top w:val="none" w:sz="0" w:space="0" w:color="auto"/>
                <w:left w:val="none" w:sz="0" w:space="0" w:color="auto"/>
                <w:bottom w:val="none" w:sz="0" w:space="0" w:color="auto"/>
                <w:right w:val="none" w:sz="0" w:space="0" w:color="auto"/>
              </w:divBdr>
              <w:divsChild>
                <w:div w:id="1632395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475629">
          <w:marLeft w:val="0"/>
          <w:marRight w:val="0"/>
          <w:marTop w:val="0"/>
          <w:marBottom w:val="0"/>
          <w:divBdr>
            <w:top w:val="none" w:sz="0" w:space="0" w:color="auto"/>
            <w:left w:val="none" w:sz="0" w:space="0" w:color="auto"/>
            <w:bottom w:val="none" w:sz="0" w:space="0" w:color="auto"/>
            <w:right w:val="none" w:sz="0" w:space="0" w:color="auto"/>
          </w:divBdr>
          <w:divsChild>
            <w:div w:id="1954046841">
              <w:marLeft w:val="180"/>
              <w:marRight w:val="0"/>
              <w:marTop w:val="0"/>
              <w:marBottom w:val="0"/>
              <w:divBdr>
                <w:top w:val="none" w:sz="0" w:space="0" w:color="auto"/>
                <w:left w:val="none" w:sz="0" w:space="0" w:color="auto"/>
                <w:bottom w:val="none" w:sz="0" w:space="0" w:color="auto"/>
                <w:right w:val="none" w:sz="0" w:space="0" w:color="auto"/>
              </w:divBdr>
              <w:divsChild>
                <w:div w:id="1454399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279444">
          <w:marLeft w:val="0"/>
          <w:marRight w:val="0"/>
          <w:marTop w:val="0"/>
          <w:marBottom w:val="0"/>
          <w:divBdr>
            <w:top w:val="none" w:sz="0" w:space="0" w:color="auto"/>
            <w:left w:val="none" w:sz="0" w:space="0" w:color="auto"/>
            <w:bottom w:val="none" w:sz="0" w:space="0" w:color="auto"/>
            <w:right w:val="none" w:sz="0" w:space="0" w:color="auto"/>
          </w:divBdr>
          <w:divsChild>
            <w:div w:id="697123958">
              <w:marLeft w:val="180"/>
              <w:marRight w:val="0"/>
              <w:marTop w:val="0"/>
              <w:marBottom w:val="0"/>
              <w:divBdr>
                <w:top w:val="none" w:sz="0" w:space="0" w:color="auto"/>
                <w:left w:val="none" w:sz="0" w:space="0" w:color="auto"/>
                <w:bottom w:val="none" w:sz="0" w:space="0" w:color="auto"/>
                <w:right w:val="none" w:sz="0" w:space="0" w:color="auto"/>
              </w:divBdr>
              <w:divsChild>
                <w:div w:id="1943024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28833">
          <w:marLeft w:val="0"/>
          <w:marRight w:val="0"/>
          <w:marTop w:val="0"/>
          <w:marBottom w:val="0"/>
          <w:divBdr>
            <w:top w:val="none" w:sz="0" w:space="0" w:color="auto"/>
            <w:left w:val="none" w:sz="0" w:space="0" w:color="auto"/>
            <w:bottom w:val="none" w:sz="0" w:space="0" w:color="auto"/>
            <w:right w:val="none" w:sz="0" w:space="0" w:color="auto"/>
          </w:divBdr>
          <w:divsChild>
            <w:div w:id="1334991732">
              <w:marLeft w:val="180"/>
              <w:marRight w:val="0"/>
              <w:marTop w:val="0"/>
              <w:marBottom w:val="0"/>
              <w:divBdr>
                <w:top w:val="none" w:sz="0" w:space="0" w:color="auto"/>
                <w:left w:val="none" w:sz="0" w:space="0" w:color="auto"/>
                <w:bottom w:val="none" w:sz="0" w:space="0" w:color="auto"/>
                <w:right w:val="none" w:sz="0" w:space="0" w:color="auto"/>
              </w:divBdr>
              <w:divsChild>
                <w:div w:id="583494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768288">
          <w:marLeft w:val="0"/>
          <w:marRight w:val="0"/>
          <w:marTop w:val="0"/>
          <w:marBottom w:val="0"/>
          <w:divBdr>
            <w:top w:val="none" w:sz="0" w:space="0" w:color="auto"/>
            <w:left w:val="none" w:sz="0" w:space="0" w:color="auto"/>
            <w:bottom w:val="none" w:sz="0" w:space="0" w:color="auto"/>
            <w:right w:val="none" w:sz="0" w:space="0" w:color="auto"/>
          </w:divBdr>
          <w:divsChild>
            <w:div w:id="1929852264">
              <w:marLeft w:val="180"/>
              <w:marRight w:val="0"/>
              <w:marTop w:val="0"/>
              <w:marBottom w:val="0"/>
              <w:divBdr>
                <w:top w:val="none" w:sz="0" w:space="0" w:color="auto"/>
                <w:left w:val="none" w:sz="0" w:space="0" w:color="auto"/>
                <w:bottom w:val="none" w:sz="0" w:space="0" w:color="auto"/>
                <w:right w:val="none" w:sz="0" w:space="0" w:color="auto"/>
              </w:divBdr>
              <w:divsChild>
                <w:div w:id="438180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670038">
          <w:marLeft w:val="0"/>
          <w:marRight w:val="0"/>
          <w:marTop w:val="0"/>
          <w:marBottom w:val="0"/>
          <w:divBdr>
            <w:top w:val="none" w:sz="0" w:space="0" w:color="auto"/>
            <w:left w:val="none" w:sz="0" w:space="0" w:color="auto"/>
            <w:bottom w:val="none" w:sz="0" w:space="0" w:color="auto"/>
            <w:right w:val="none" w:sz="0" w:space="0" w:color="auto"/>
          </w:divBdr>
          <w:divsChild>
            <w:div w:id="124667223">
              <w:marLeft w:val="180"/>
              <w:marRight w:val="0"/>
              <w:marTop w:val="0"/>
              <w:marBottom w:val="0"/>
              <w:divBdr>
                <w:top w:val="none" w:sz="0" w:space="0" w:color="auto"/>
                <w:left w:val="none" w:sz="0" w:space="0" w:color="auto"/>
                <w:bottom w:val="none" w:sz="0" w:space="0" w:color="auto"/>
                <w:right w:val="none" w:sz="0" w:space="0" w:color="auto"/>
              </w:divBdr>
              <w:divsChild>
                <w:div w:id="1780375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542718">
          <w:marLeft w:val="0"/>
          <w:marRight w:val="0"/>
          <w:marTop w:val="0"/>
          <w:marBottom w:val="0"/>
          <w:divBdr>
            <w:top w:val="none" w:sz="0" w:space="0" w:color="auto"/>
            <w:left w:val="none" w:sz="0" w:space="0" w:color="auto"/>
            <w:bottom w:val="none" w:sz="0" w:space="0" w:color="auto"/>
            <w:right w:val="none" w:sz="0" w:space="0" w:color="auto"/>
          </w:divBdr>
          <w:divsChild>
            <w:div w:id="1363820789">
              <w:marLeft w:val="180"/>
              <w:marRight w:val="0"/>
              <w:marTop w:val="0"/>
              <w:marBottom w:val="0"/>
              <w:divBdr>
                <w:top w:val="none" w:sz="0" w:space="0" w:color="auto"/>
                <w:left w:val="none" w:sz="0" w:space="0" w:color="auto"/>
                <w:bottom w:val="none" w:sz="0" w:space="0" w:color="auto"/>
                <w:right w:val="none" w:sz="0" w:space="0" w:color="auto"/>
              </w:divBdr>
              <w:divsChild>
                <w:div w:id="1528760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201630">
          <w:marLeft w:val="0"/>
          <w:marRight w:val="0"/>
          <w:marTop w:val="0"/>
          <w:marBottom w:val="0"/>
          <w:divBdr>
            <w:top w:val="none" w:sz="0" w:space="0" w:color="auto"/>
            <w:left w:val="none" w:sz="0" w:space="0" w:color="auto"/>
            <w:bottom w:val="none" w:sz="0" w:space="0" w:color="auto"/>
            <w:right w:val="none" w:sz="0" w:space="0" w:color="auto"/>
          </w:divBdr>
          <w:divsChild>
            <w:div w:id="1950356726">
              <w:marLeft w:val="180"/>
              <w:marRight w:val="0"/>
              <w:marTop w:val="0"/>
              <w:marBottom w:val="0"/>
              <w:divBdr>
                <w:top w:val="none" w:sz="0" w:space="0" w:color="auto"/>
                <w:left w:val="none" w:sz="0" w:space="0" w:color="auto"/>
                <w:bottom w:val="none" w:sz="0" w:space="0" w:color="auto"/>
                <w:right w:val="none" w:sz="0" w:space="0" w:color="auto"/>
              </w:divBdr>
              <w:divsChild>
                <w:div w:id="1832939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387616">
          <w:marLeft w:val="0"/>
          <w:marRight w:val="0"/>
          <w:marTop w:val="0"/>
          <w:marBottom w:val="0"/>
          <w:divBdr>
            <w:top w:val="none" w:sz="0" w:space="0" w:color="auto"/>
            <w:left w:val="none" w:sz="0" w:space="0" w:color="auto"/>
            <w:bottom w:val="none" w:sz="0" w:space="0" w:color="auto"/>
            <w:right w:val="none" w:sz="0" w:space="0" w:color="auto"/>
          </w:divBdr>
          <w:divsChild>
            <w:div w:id="1074162059">
              <w:marLeft w:val="180"/>
              <w:marRight w:val="0"/>
              <w:marTop w:val="0"/>
              <w:marBottom w:val="0"/>
              <w:divBdr>
                <w:top w:val="none" w:sz="0" w:space="0" w:color="auto"/>
                <w:left w:val="none" w:sz="0" w:space="0" w:color="auto"/>
                <w:bottom w:val="none" w:sz="0" w:space="0" w:color="auto"/>
                <w:right w:val="none" w:sz="0" w:space="0" w:color="auto"/>
              </w:divBdr>
              <w:divsChild>
                <w:div w:id="1677032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012261">
          <w:marLeft w:val="0"/>
          <w:marRight w:val="0"/>
          <w:marTop w:val="0"/>
          <w:marBottom w:val="0"/>
          <w:divBdr>
            <w:top w:val="none" w:sz="0" w:space="0" w:color="auto"/>
            <w:left w:val="none" w:sz="0" w:space="0" w:color="auto"/>
            <w:bottom w:val="none" w:sz="0" w:space="0" w:color="auto"/>
            <w:right w:val="none" w:sz="0" w:space="0" w:color="auto"/>
          </w:divBdr>
          <w:divsChild>
            <w:div w:id="2089687353">
              <w:marLeft w:val="180"/>
              <w:marRight w:val="0"/>
              <w:marTop w:val="0"/>
              <w:marBottom w:val="0"/>
              <w:divBdr>
                <w:top w:val="none" w:sz="0" w:space="0" w:color="auto"/>
                <w:left w:val="none" w:sz="0" w:space="0" w:color="auto"/>
                <w:bottom w:val="none" w:sz="0" w:space="0" w:color="auto"/>
                <w:right w:val="none" w:sz="0" w:space="0" w:color="auto"/>
              </w:divBdr>
              <w:divsChild>
                <w:div w:id="1984390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8945262">
          <w:marLeft w:val="0"/>
          <w:marRight w:val="0"/>
          <w:marTop w:val="0"/>
          <w:marBottom w:val="0"/>
          <w:divBdr>
            <w:top w:val="none" w:sz="0" w:space="0" w:color="auto"/>
            <w:left w:val="none" w:sz="0" w:space="0" w:color="auto"/>
            <w:bottom w:val="none" w:sz="0" w:space="0" w:color="auto"/>
            <w:right w:val="none" w:sz="0" w:space="0" w:color="auto"/>
          </w:divBdr>
          <w:divsChild>
            <w:div w:id="595019478">
              <w:marLeft w:val="180"/>
              <w:marRight w:val="0"/>
              <w:marTop w:val="0"/>
              <w:marBottom w:val="0"/>
              <w:divBdr>
                <w:top w:val="none" w:sz="0" w:space="0" w:color="auto"/>
                <w:left w:val="none" w:sz="0" w:space="0" w:color="auto"/>
                <w:bottom w:val="none" w:sz="0" w:space="0" w:color="auto"/>
                <w:right w:val="none" w:sz="0" w:space="0" w:color="auto"/>
              </w:divBdr>
              <w:divsChild>
                <w:div w:id="54205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924140">
          <w:marLeft w:val="0"/>
          <w:marRight w:val="0"/>
          <w:marTop w:val="0"/>
          <w:marBottom w:val="0"/>
          <w:divBdr>
            <w:top w:val="none" w:sz="0" w:space="0" w:color="auto"/>
            <w:left w:val="none" w:sz="0" w:space="0" w:color="auto"/>
            <w:bottom w:val="none" w:sz="0" w:space="0" w:color="auto"/>
            <w:right w:val="none" w:sz="0" w:space="0" w:color="auto"/>
          </w:divBdr>
          <w:divsChild>
            <w:div w:id="761486192">
              <w:marLeft w:val="180"/>
              <w:marRight w:val="0"/>
              <w:marTop w:val="0"/>
              <w:marBottom w:val="0"/>
              <w:divBdr>
                <w:top w:val="none" w:sz="0" w:space="0" w:color="auto"/>
                <w:left w:val="none" w:sz="0" w:space="0" w:color="auto"/>
                <w:bottom w:val="none" w:sz="0" w:space="0" w:color="auto"/>
                <w:right w:val="none" w:sz="0" w:space="0" w:color="auto"/>
              </w:divBdr>
              <w:divsChild>
                <w:div w:id="1752462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935697">
          <w:marLeft w:val="0"/>
          <w:marRight w:val="0"/>
          <w:marTop w:val="0"/>
          <w:marBottom w:val="0"/>
          <w:divBdr>
            <w:top w:val="none" w:sz="0" w:space="0" w:color="auto"/>
            <w:left w:val="none" w:sz="0" w:space="0" w:color="auto"/>
            <w:bottom w:val="none" w:sz="0" w:space="0" w:color="auto"/>
            <w:right w:val="none" w:sz="0" w:space="0" w:color="auto"/>
          </w:divBdr>
          <w:divsChild>
            <w:div w:id="1097403705">
              <w:marLeft w:val="180"/>
              <w:marRight w:val="0"/>
              <w:marTop w:val="0"/>
              <w:marBottom w:val="0"/>
              <w:divBdr>
                <w:top w:val="none" w:sz="0" w:space="0" w:color="auto"/>
                <w:left w:val="none" w:sz="0" w:space="0" w:color="auto"/>
                <w:bottom w:val="none" w:sz="0" w:space="0" w:color="auto"/>
                <w:right w:val="none" w:sz="0" w:space="0" w:color="auto"/>
              </w:divBdr>
              <w:divsChild>
                <w:div w:id="300769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2828163">
          <w:marLeft w:val="0"/>
          <w:marRight w:val="0"/>
          <w:marTop w:val="0"/>
          <w:marBottom w:val="0"/>
          <w:divBdr>
            <w:top w:val="none" w:sz="0" w:space="0" w:color="auto"/>
            <w:left w:val="none" w:sz="0" w:space="0" w:color="auto"/>
            <w:bottom w:val="none" w:sz="0" w:space="0" w:color="auto"/>
            <w:right w:val="none" w:sz="0" w:space="0" w:color="auto"/>
          </w:divBdr>
          <w:divsChild>
            <w:div w:id="480777160">
              <w:marLeft w:val="180"/>
              <w:marRight w:val="0"/>
              <w:marTop w:val="0"/>
              <w:marBottom w:val="0"/>
              <w:divBdr>
                <w:top w:val="none" w:sz="0" w:space="0" w:color="auto"/>
                <w:left w:val="none" w:sz="0" w:space="0" w:color="auto"/>
                <w:bottom w:val="none" w:sz="0" w:space="0" w:color="auto"/>
                <w:right w:val="none" w:sz="0" w:space="0" w:color="auto"/>
              </w:divBdr>
              <w:divsChild>
                <w:div w:id="789935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880734">
          <w:marLeft w:val="0"/>
          <w:marRight w:val="0"/>
          <w:marTop w:val="0"/>
          <w:marBottom w:val="0"/>
          <w:divBdr>
            <w:top w:val="none" w:sz="0" w:space="0" w:color="auto"/>
            <w:left w:val="none" w:sz="0" w:space="0" w:color="auto"/>
            <w:bottom w:val="none" w:sz="0" w:space="0" w:color="auto"/>
            <w:right w:val="none" w:sz="0" w:space="0" w:color="auto"/>
          </w:divBdr>
          <w:divsChild>
            <w:div w:id="1054038038">
              <w:marLeft w:val="180"/>
              <w:marRight w:val="0"/>
              <w:marTop w:val="0"/>
              <w:marBottom w:val="0"/>
              <w:divBdr>
                <w:top w:val="none" w:sz="0" w:space="0" w:color="auto"/>
                <w:left w:val="none" w:sz="0" w:space="0" w:color="auto"/>
                <w:bottom w:val="none" w:sz="0" w:space="0" w:color="auto"/>
                <w:right w:val="none" w:sz="0" w:space="0" w:color="auto"/>
              </w:divBdr>
              <w:divsChild>
                <w:div w:id="1846624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216234">
          <w:marLeft w:val="0"/>
          <w:marRight w:val="0"/>
          <w:marTop w:val="0"/>
          <w:marBottom w:val="0"/>
          <w:divBdr>
            <w:top w:val="none" w:sz="0" w:space="0" w:color="auto"/>
            <w:left w:val="none" w:sz="0" w:space="0" w:color="auto"/>
            <w:bottom w:val="none" w:sz="0" w:space="0" w:color="auto"/>
            <w:right w:val="none" w:sz="0" w:space="0" w:color="auto"/>
          </w:divBdr>
          <w:divsChild>
            <w:div w:id="515577508">
              <w:marLeft w:val="180"/>
              <w:marRight w:val="0"/>
              <w:marTop w:val="0"/>
              <w:marBottom w:val="0"/>
              <w:divBdr>
                <w:top w:val="none" w:sz="0" w:space="0" w:color="auto"/>
                <w:left w:val="none" w:sz="0" w:space="0" w:color="auto"/>
                <w:bottom w:val="none" w:sz="0" w:space="0" w:color="auto"/>
                <w:right w:val="none" w:sz="0" w:space="0" w:color="auto"/>
              </w:divBdr>
              <w:divsChild>
                <w:div w:id="676083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268697">
          <w:marLeft w:val="0"/>
          <w:marRight w:val="0"/>
          <w:marTop w:val="0"/>
          <w:marBottom w:val="0"/>
          <w:divBdr>
            <w:top w:val="none" w:sz="0" w:space="0" w:color="auto"/>
            <w:left w:val="none" w:sz="0" w:space="0" w:color="auto"/>
            <w:bottom w:val="none" w:sz="0" w:space="0" w:color="auto"/>
            <w:right w:val="none" w:sz="0" w:space="0" w:color="auto"/>
          </w:divBdr>
          <w:divsChild>
            <w:div w:id="360516789">
              <w:marLeft w:val="180"/>
              <w:marRight w:val="0"/>
              <w:marTop w:val="0"/>
              <w:marBottom w:val="0"/>
              <w:divBdr>
                <w:top w:val="none" w:sz="0" w:space="0" w:color="auto"/>
                <w:left w:val="none" w:sz="0" w:space="0" w:color="auto"/>
                <w:bottom w:val="none" w:sz="0" w:space="0" w:color="auto"/>
                <w:right w:val="none" w:sz="0" w:space="0" w:color="auto"/>
              </w:divBdr>
              <w:divsChild>
                <w:div w:id="1661541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374728">
          <w:marLeft w:val="0"/>
          <w:marRight w:val="0"/>
          <w:marTop w:val="0"/>
          <w:marBottom w:val="0"/>
          <w:divBdr>
            <w:top w:val="none" w:sz="0" w:space="0" w:color="auto"/>
            <w:left w:val="none" w:sz="0" w:space="0" w:color="auto"/>
            <w:bottom w:val="none" w:sz="0" w:space="0" w:color="auto"/>
            <w:right w:val="none" w:sz="0" w:space="0" w:color="auto"/>
          </w:divBdr>
          <w:divsChild>
            <w:div w:id="928465380">
              <w:marLeft w:val="180"/>
              <w:marRight w:val="0"/>
              <w:marTop w:val="0"/>
              <w:marBottom w:val="0"/>
              <w:divBdr>
                <w:top w:val="none" w:sz="0" w:space="0" w:color="auto"/>
                <w:left w:val="none" w:sz="0" w:space="0" w:color="auto"/>
                <w:bottom w:val="none" w:sz="0" w:space="0" w:color="auto"/>
                <w:right w:val="none" w:sz="0" w:space="0" w:color="auto"/>
              </w:divBdr>
              <w:divsChild>
                <w:div w:id="1625963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102955">
          <w:marLeft w:val="0"/>
          <w:marRight w:val="0"/>
          <w:marTop w:val="0"/>
          <w:marBottom w:val="0"/>
          <w:divBdr>
            <w:top w:val="none" w:sz="0" w:space="0" w:color="auto"/>
            <w:left w:val="none" w:sz="0" w:space="0" w:color="auto"/>
            <w:bottom w:val="none" w:sz="0" w:space="0" w:color="auto"/>
            <w:right w:val="none" w:sz="0" w:space="0" w:color="auto"/>
          </w:divBdr>
          <w:divsChild>
            <w:div w:id="538199734">
              <w:marLeft w:val="180"/>
              <w:marRight w:val="0"/>
              <w:marTop w:val="0"/>
              <w:marBottom w:val="0"/>
              <w:divBdr>
                <w:top w:val="none" w:sz="0" w:space="0" w:color="auto"/>
                <w:left w:val="none" w:sz="0" w:space="0" w:color="auto"/>
                <w:bottom w:val="none" w:sz="0" w:space="0" w:color="auto"/>
                <w:right w:val="none" w:sz="0" w:space="0" w:color="auto"/>
              </w:divBdr>
              <w:divsChild>
                <w:div w:id="365179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7309013">
          <w:marLeft w:val="0"/>
          <w:marRight w:val="0"/>
          <w:marTop w:val="0"/>
          <w:marBottom w:val="0"/>
          <w:divBdr>
            <w:top w:val="none" w:sz="0" w:space="0" w:color="auto"/>
            <w:left w:val="none" w:sz="0" w:space="0" w:color="auto"/>
            <w:bottom w:val="none" w:sz="0" w:space="0" w:color="auto"/>
            <w:right w:val="none" w:sz="0" w:space="0" w:color="auto"/>
          </w:divBdr>
          <w:divsChild>
            <w:div w:id="1988240728">
              <w:marLeft w:val="180"/>
              <w:marRight w:val="0"/>
              <w:marTop w:val="0"/>
              <w:marBottom w:val="0"/>
              <w:divBdr>
                <w:top w:val="none" w:sz="0" w:space="0" w:color="auto"/>
                <w:left w:val="none" w:sz="0" w:space="0" w:color="auto"/>
                <w:bottom w:val="none" w:sz="0" w:space="0" w:color="auto"/>
                <w:right w:val="none" w:sz="0" w:space="0" w:color="auto"/>
              </w:divBdr>
              <w:divsChild>
                <w:div w:id="1076513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8402184">
          <w:marLeft w:val="0"/>
          <w:marRight w:val="0"/>
          <w:marTop w:val="0"/>
          <w:marBottom w:val="0"/>
          <w:divBdr>
            <w:top w:val="none" w:sz="0" w:space="0" w:color="auto"/>
            <w:left w:val="none" w:sz="0" w:space="0" w:color="auto"/>
            <w:bottom w:val="none" w:sz="0" w:space="0" w:color="auto"/>
            <w:right w:val="none" w:sz="0" w:space="0" w:color="auto"/>
          </w:divBdr>
          <w:divsChild>
            <w:div w:id="450901350">
              <w:marLeft w:val="180"/>
              <w:marRight w:val="0"/>
              <w:marTop w:val="0"/>
              <w:marBottom w:val="0"/>
              <w:divBdr>
                <w:top w:val="none" w:sz="0" w:space="0" w:color="auto"/>
                <w:left w:val="none" w:sz="0" w:space="0" w:color="auto"/>
                <w:bottom w:val="none" w:sz="0" w:space="0" w:color="auto"/>
                <w:right w:val="none" w:sz="0" w:space="0" w:color="auto"/>
              </w:divBdr>
              <w:divsChild>
                <w:div w:id="511797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431223">
          <w:marLeft w:val="0"/>
          <w:marRight w:val="0"/>
          <w:marTop w:val="0"/>
          <w:marBottom w:val="0"/>
          <w:divBdr>
            <w:top w:val="none" w:sz="0" w:space="0" w:color="auto"/>
            <w:left w:val="none" w:sz="0" w:space="0" w:color="auto"/>
            <w:bottom w:val="none" w:sz="0" w:space="0" w:color="auto"/>
            <w:right w:val="none" w:sz="0" w:space="0" w:color="auto"/>
          </w:divBdr>
          <w:divsChild>
            <w:div w:id="1914317284">
              <w:marLeft w:val="180"/>
              <w:marRight w:val="0"/>
              <w:marTop w:val="0"/>
              <w:marBottom w:val="0"/>
              <w:divBdr>
                <w:top w:val="none" w:sz="0" w:space="0" w:color="auto"/>
                <w:left w:val="none" w:sz="0" w:space="0" w:color="auto"/>
                <w:bottom w:val="none" w:sz="0" w:space="0" w:color="auto"/>
                <w:right w:val="none" w:sz="0" w:space="0" w:color="auto"/>
              </w:divBdr>
              <w:divsChild>
                <w:div w:id="875123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073847">
          <w:marLeft w:val="0"/>
          <w:marRight w:val="0"/>
          <w:marTop w:val="0"/>
          <w:marBottom w:val="0"/>
          <w:divBdr>
            <w:top w:val="none" w:sz="0" w:space="0" w:color="auto"/>
            <w:left w:val="none" w:sz="0" w:space="0" w:color="auto"/>
            <w:bottom w:val="none" w:sz="0" w:space="0" w:color="auto"/>
            <w:right w:val="none" w:sz="0" w:space="0" w:color="auto"/>
          </w:divBdr>
          <w:divsChild>
            <w:div w:id="1942175373">
              <w:marLeft w:val="180"/>
              <w:marRight w:val="0"/>
              <w:marTop w:val="0"/>
              <w:marBottom w:val="0"/>
              <w:divBdr>
                <w:top w:val="none" w:sz="0" w:space="0" w:color="auto"/>
                <w:left w:val="none" w:sz="0" w:space="0" w:color="auto"/>
                <w:bottom w:val="none" w:sz="0" w:space="0" w:color="auto"/>
                <w:right w:val="none" w:sz="0" w:space="0" w:color="auto"/>
              </w:divBdr>
              <w:divsChild>
                <w:div w:id="1559245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323251">
          <w:marLeft w:val="0"/>
          <w:marRight w:val="0"/>
          <w:marTop w:val="0"/>
          <w:marBottom w:val="0"/>
          <w:divBdr>
            <w:top w:val="none" w:sz="0" w:space="0" w:color="auto"/>
            <w:left w:val="none" w:sz="0" w:space="0" w:color="auto"/>
            <w:bottom w:val="none" w:sz="0" w:space="0" w:color="auto"/>
            <w:right w:val="none" w:sz="0" w:space="0" w:color="auto"/>
          </w:divBdr>
          <w:divsChild>
            <w:div w:id="341126659">
              <w:marLeft w:val="180"/>
              <w:marRight w:val="0"/>
              <w:marTop w:val="0"/>
              <w:marBottom w:val="0"/>
              <w:divBdr>
                <w:top w:val="none" w:sz="0" w:space="0" w:color="auto"/>
                <w:left w:val="none" w:sz="0" w:space="0" w:color="auto"/>
                <w:bottom w:val="none" w:sz="0" w:space="0" w:color="auto"/>
                <w:right w:val="none" w:sz="0" w:space="0" w:color="auto"/>
              </w:divBdr>
              <w:divsChild>
                <w:div w:id="1934627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87722">
          <w:marLeft w:val="0"/>
          <w:marRight w:val="0"/>
          <w:marTop w:val="0"/>
          <w:marBottom w:val="0"/>
          <w:divBdr>
            <w:top w:val="none" w:sz="0" w:space="0" w:color="auto"/>
            <w:left w:val="none" w:sz="0" w:space="0" w:color="auto"/>
            <w:bottom w:val="none" w:sz="0" w:space="0" w:color="auto"/>
            <w:right w:val="none" w:sz="0" w:space="0" w:color="auto"/>
          </w:divBdr>
          <w:divsChild>
            <w:div w:id="1569655085">
              <w:marLeft w:val="180"/>
              <w:marRight w:val="0"/>
              <w:marTop w:val="0"/>
              <w:marBottom w:val="0"/>
              <w:divBdr>
                <w:top w:val="none" w:sz="0" w:space="0" w:color="auto"/>
                <w:left w:val="none" w:sz="0" w:space="0" w:color="auto"/>
                <w:bottom w:val="none" w:sz="0" w:space="0" w:color="auto"/>
                <w:right w:val="none" w:sz="0" w:space="0" w:color="auto"/>
              </w:divBdr>
              <w:divsChild>
                <w:div w:id="1874271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8255174">
          <w:marLeft w:val="0"/>
          <w:marRight w:val="0"/>
          <w:marTop w:val="0"/>
          <w:marBottom w:val="0"/>
          <w:divBdr>
            <w:top w:val="none" w:sz="0" w:space="0" w:color="auto"/>
            <w:left w:val="none" w:sz="0" w:space="0" w:color="auto"/>
            <w:bottom w:val="none" w:sz="0" w:space="0" w:color="auto"/>
            <w:right w:val="none" w:sz="0" w:space="0" w:color="auto"/>
          </w:divBdr>
          <w:divsChild>
            <w:div w:id="460348974">
              <w:marLeft w:val="180"/>
              <w:marRight w:val="0"/>
              <w:marTop w:val="0"/>
              <w:marBottom w:val="0"/>
              <w:divBdr>
                <w:top w:val="none" w:sz="0" w:space="0" w:color="auto"/>
                <w:left w:val="none" w:sz="0" w:space="0" w:color="auto"/>
                <w:bottom w:val="none" w:sz="0" w:space="0" w:color="auto"/>
                <w:right w:val="none" w:sz="0" w:space="0" w:color="auto"/>
              </w:divBdr>
              <w:divsChild>
                <w:div w:id="836652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099845">
          <w:marLeft w:val="0"/>
          <w:marRight w:val="0"/>
          <w:marTop w:val="0"/>
          <w:marBottom w:val="0"/>
          <w:divBdr>
            <w:top w:val="none" w:sz="0" w:space="0" w:color="auto"/>
            <w:left w:val="none" w:sz="0" w:space="0" w:color="auto"/>
            <w:bottom w:val="none" w:sz="0" w:space="0" w:color="auto"/>
            <w:right w:val="none" w:sz="0" w:space="0" w:color="auto"/>
          </w:divBdr>
          <w:divsChild>
            <w:div w:id="1561552562">
              <w:marLeft w:val="180"/>
              <w:marRight w:val="0"/>
              <w:marTop w:val="0"/>
              <w:marBottom w:val="0"/>
              <w:divBdr>
                <w:top w:val="none" w:sz="0" w:space="0" w:color="auto"/>
                <w:left w:val="none" w:sz="0" w:space="0" w:color="auto"/>
                <w:bottom w:val="none" w:sz="0" w:space="0" w:color="auto"/>
                <w:right w:val="none" w:sz="0" w:space="0" w:color="auto"/>
              </w:divBdr>
              <w:divsChild>
                <w:div w:id="36399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767494">
          <w:marLeft w:val="0"/>
          <w:marRight w:val="0"/>
          <w:marTop w:val="0"/>
          <w:marBottom w:val="0"/>
          <w:divBdr>
            <w:top w:val="none" w:sz="0" w:space="0" w:color="auto"/>
            <w:left w:val="none" w:sz="0" w:space="0" w:color="auto"/>
            <w:bottom w:val="none" w:sz="0" w:space="0" w:color="auto"/>
            <w:right w:val="none" w:sz="0" w:space="0" w:color="auto"/>
          </w:divBdr>
          <w:divsChild>
            <w:div w:id="869419099">
              <w:marLeft w:val="180"/>
              <w:marRight w:val="0"/>
              <w:marTop w:val="0"/>
              <w:marBottom w:val="0"/>
              <w:divBdr>
                <w:top w:val="none" w:sz="0" w:space="0" w:color="auto"/>
                <w:left w:val="none" w:sz="0" w:space="0" w:color="auto"/>
                <w:bottom w:val="none" w:sz="0" w:space="0" w:color="auto"/>
                <w:right w:val="none" w:sz="0" w:space="0" w:color="auto"/>
              </w:divBdr>
              <w:divsChild>
                <w:div w:id="1341078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728429">
          <w:marLeft w:val="0"/>
          <w:marRight w:val="0"/>
          <w:marTop w:val="0"/>
          <w:marBottom w:val="0"/>
          <w:divBdr>
            <w:top w:val="none" w:sz="0" w:space="0" w:color="auto"/>
            <w:left w:val="none" w:sz="0" w:space="0" w:color="auto"/>
            <w:bottom w:val="none" w:sz="0" w:space="0" w:color="auto"/>
            <w:right w:val="none" w:sz="0" w:space="0" w:color="auto"/>
          </w:divBdr>
          <w:divsChild>
            <w:div w:id="1578369727">
              <w:marLeft w:val="180"/>
              <w:marRight w:val="0"/>
              <w:marTop w:val="0"/>
              <w:marBottom w:val="0"/>
              <w:divBdr>
                <w:top w:val="none" w:sz="0" w:space="0" w:color="auto"/>
                <w:left w:val="none" w:sz="0" w:space="0" w:color="auto"/>
                <w:bottom w:val="none" w:sz="0" w:space="0" w:color="auto"/>
                <w:right w:val="none" w:sz="0" w:space="0" w:color="auto"/>
              </w:divBdr>
              <w:divsChild>
                <w:div w:id="1094130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940102">
          <w:marLeft w:val="0"/>
          <w:marRight w:val="0"/>
          <w:marTop w:val="0"/>
          <w:marBottom w:val="0"/>
          <w:divBdr>
            <w:top w:val="none" w:sz="0" w:space="0" w:color="auto"/>
            <w:left w:val="none" w:sz="0" w:space="0" w:color="auto"/>
            <w:bottom w:val="none" w:sz="0" w:space="0" w:color="auto"/>
            <w:right w:val="none" w:sz="0" w:space="0" w:color="auto"/>
          </w:divBdr>
          <w:divsChild>
            <w:div w:id="119690733">
              <w:marLeft w:val="180"/>
              <w:marRight w:val="0"/>
              <w:marTop w:val="0"/>
              <w:marBottom w:val="0"/>
              <w:divBdr>
                <w:top w:val="none" w:sz="0" w:space="0" w:color="auto"/>
                <w:left w:val="none" w:sz="0" w:space="0" w:color="auto"/>
                <w:bottom w:val="none" w:sz="0" w:space="0" w:color="auto"/>
                <w:right w:val="none" w:sz="0" w:space="0" w:color="auto"/>
              </w:divBdr>
              <w:divsChild>
                <w:div w:id="303632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485288">
          <w:marLeft w:val="0"/>
          <w:marRight w:val="0"/>
          <w:marTop w:val="0"/>
          <w:marBottom w:val="0"/>
          <w:divBdr>
            <w:top w:val="none" w:sz="0" w:space="0" w:color="auto"/>
            <w:left w:val="none" w:sz="0" w:space="0" w:color="auto"/>
            <w:bottom w:val="none" w:sz="0" w:space="0" w:color="auto"/>
            <w:right w:val="none" w:sz="0" w:space="0" w:color="auto"/>
          </w:divBdr>
          <w:divsChild>
            <w:div w:id="897013020">
              <w:marLeft w:val="180"/>
              <w:marRight w:val="0"/>
              <w:marTop w:val="0"/>
              <w:marBottom w:val="0"/>
              <w:divBdr>
                <w:top w:val="none" w:sz="0" w:space="0" w:color="auto"/>
                <w:left w:val="none" w:sz="0" w:space="0" w:color="auto"/>
                <w:bottom w:val="none" w:sz="0" w:space="0" w:color="auto"/>
                <w:right w:val="none" w:sz="0" w:space="0" w:color="auto"/>
              </w:divBdr>
              <w:divsChild>
                <w:div w:id="1351637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429533">
          <w:marLeft w:val="0"/>
          <w:marRight w:val="0"/>
          <w:marTop w:val="0"/>
          <w:marBottom w:val="0"/>
          <w:divBdr>
            <w:top w:val="none" w:sz="0" w:space="0" w:color="auto"/>
            <w:left w:val="none" w:sz="0" w:space="0" w:color="auto"/>
            <w:bottom w:val="none" w:sz="0" w:space="0" w:color="auto"/>
            <w:right w:val="none" w:sz="0" w:space="0" w:color="auto"/>
          </w:divBdr>
          <w:divsChild>
            <w:div w:id="1257254493">
              <w:marLeft w:val="180"/>
              <w:marRight w:val="0"/>
              <w:marTop w:val="0"/>
              <w:marBottom w:val="0"/>
              <w:divBdr>
                <w:top w:val="none" w:sz="0" w:space="0" w:color="auto"/>
                <w:left w:val="none" w:sz="0" w:space="0" w:color="auto"/>
                <w:bottom w:val="none" w:sz="0" w:space="0" w:color="auto"/>
                <w:right w:val="none" w:sz="0" w:space="0" w:color="auto"/>
              </w:divBdr>
              <w:divsChild>
                <w:div w:id="882445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626008">
          <w:marLeft w:val="0"/>
          <w:marRight w:val="0"/>
          <w:marTop w:val="0"/>
          <w:marBottom w:val="0"/>
          <w:divBdr>
            <w:top w:val="none" w:sz="0" w:space="0" w:color="auto"/>
            <w:left w:val="none" w:sz="0" w:space="0" w:color="auto"/>
            <w:bottom w:val="none" w:sz="0" w:space="0" w:color="auto"/>
            <w:right w:val="none" w:sz="0" w:space="0" w:color="auto"/>
          </w:divBdr>
          <w:divsChild>
            <w:div w:id="390346021">
              <w:marLeft w:val="180"/>
              <w:marRight w:val="0"/>
              <w:marTop w:val="0"/>
              <w:marBottom w:val="0"/>
              <w:divBdr>
                <w:top w:val="none" w:sz="0" w:space="0" w:color="auto"/>
                <w:left w:val="none" w:sz="0" w:space="0" w:color="auto"/>
                <w:bottom w:val="none" w:sz="0" w:space="0" w:color="auto"/>
                <w:right w:val="none" w:sz="0" w:space="0" w:color="auto"/>
              </w:divBdr>
              <w:divsChild>
                <w:div w:id="1077442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2702584">
          <w:marLeft w:val="0"/>
          <w:marRight w:val="0"/>
          <w:marTop w:val="0"/>
          <w:marBottom w:val="0"/>
          <w:divBdr>
            <w:top w:val="none" w:sz="0" w:space="0" w:color="auto"/>
            <w:left w:val="none" w:sz="0" w:space="0" w:color="auto"/>
            <w:bottom w:val="none" w:sz="0" w:space="0" w:color="auto"/>
            <w:right w:val="none" w:sz="0" w:space="0" w:color="auto"/>
          </w:divBdr>
          <w:divsChild>
            <w:div w:id="454448275">
              <w:marLeft w:val="180"/>
              <w:marRight w:val="0"/>
              <w:marTop w:val="0"/>
              <w:marBottom w:val="0"/>
              <w:divBdr>
                <w:top w:val="none" w:sz="0" w:space="0" w:color="auto"/>
                <w:left w:val="none" w:sz="0" w:space="0" w:color="auto"/>
                <w:bottom w:val="none" w:sz="0" w:space="0" w:color="auto"/>
                <w:right w:val="none" w:sz="0" w:space="0" w:color="auto"/>
              </w:divBdr>
              <w:divsChild>
                <w:div w:id="339507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4733622">
      <w:bodyDiv w:val="1"/>
      <w:marLeft w:val="0"/>
      <w:marRight w:val="0"/>
      <w:marTop w:val="0"/>
      <w:marBottom w:val="0"/>
      <w:divBdr>
        <w:top w:val="none" w:sz="0" w:space="0" w:color="auto"/>
        <w:left w:val="none" w:sz="0" w:space="0" w:color="auto"/>
        <w:bottom w:val="none" w:sz="0" w:space="0" w:color="auto"/>
        <w:right w:val="none" w:sz="0" w:space="0" w:color="auto"/>
      </w:divBdr>
    </w:div>
    <w:div w:id="1562058028">
      <w:bodyDiv w:val="1"/>
      <w:marLeft w:val="0"/>
      <w:marRight w:val="0"/>
      <w:marTop w:val="0"/>
      <w:marBottom w:val="0"/>
      <w:divBdr>
        <w:top w:val="none" w:sz="0" w:space="0" w:color="auto"/>
        <w:left w:val="none" w:sz="0" w:space="0" w:color="auto"/>
        <w:bottom w:val="none" w:sz="0" w:space="0" w:color="auto"/>
        <w:right w:val="none" w:sz="0" w:space="0" w:color="auto"/>
      </w:divBdr>
    </w:div>
    <w:div w:id="1564410651">
      <w:bodyDiv w:val="1"/>
      <w:marLeft w:val="0"/>
      <w:marRight w:val="0"/>
      <w:marTop w:val="0"/>
      <w:marBottom w:val="0"/>
      <w:divBdr>
        <w:top w:val="none" w:sz="0" w:space="0" w:color="auto"/>
        <w:left w:val="none" w:sz="0" w:space="0" w:color="auto"/>
        <w:bottom w:val="none" w:sz="0" w:space="0" w:color="auto"/>
        <w:right w:val="none" w:sz="0" w:space="0" w:color="auto"/>
      </w:divBdr>
    </w:div>
    <w:div w:id="1584532709">
      <w:bodyDiv w:val="1"/>
      <w:marLeft w:val="0"/>
      <w:marRight w:val="0"/>
      <w:marTop w:val="0"/>
      <w:marBottom w:val="0"/>
      <w:divBdr>
        <w:top w:val="none" w:sz="0" w:space="0" w:color="auto"/>
        <w:left w:val="none" w:sz="0" w:space="0" w:color="auto"/>
        <w:bottom w:val="none" w:sz="0" w:space="0" w:color="auto"/>
        <w:right w:val="none" w:sz="0" w:space="0" w:color="auto"/>
      </w:divBdr>
    </w:div>
    <w:div w:id="1593080011">
      <w:bodyDiv w:val="1"/>
      <w:marLeft w:val="0"/>
      <w:marRight w:val="0"/>
      <w:marTop w:val="0"/>
      <w:marBottom w:val="0"/>
      <w:divBdr>
        <w:top w:val="none" w:sz="0" w:space="0" w:color="auto"/>
        <w:left w:val="none" w:sz="0" w:space="0" w:color="auto"/>
        <w:bottom w:val="none" w:sz="0" w:space="0" w:color="auto"/>
        <w:right w:val="none" w:sz="0" w:space="0" w:color="auto"/>
      </w:divBdr>
    </w:div>
    <w:div w:id="1606422995">
      <w:bodyDiv w:val="1"/>
      <w:marLeft w:val="0"/>
      <w:marRight w:val="0"/>
      <w:marTop w:val="0"/>
      <w:marBottom w:val="0"/>
      <w:divBdr>
        <w:top w:val="none" w:sz="0" w:space="0" w:color="auto"/>
        <w:left w:val="none" w:sz="0" w:space="0" w:color="auto"/>
        <w:bottom w:val="none" w:sz="0" w:space="0" w:color="auto"/>
        <w:right w:val="none" w:sz="0" w:space="0" w:color="auto"/>
      </w:divBdr>
    </w:div>
    <w:div w:id="1635526701">
      <w:bodyDiv w:val="1"/>
      <w:marLeft w:val="0"/>
      <w:marRight w:val="0"/>
      <w:marTop w:val="0"/>
      <w:marBottom w:val="0"/>
      <w:divBdr>
        <w:top w:val="none" w:sz="0" w:space="0" w:color="auto"/>
        <w:left w:val="none" w:sz="0" w:space="0" w:color="auto"/>
        <w:bottom w:val="none" w:sz="0" w:space="0" w:color="auto"/>
        <w:right w:val="none" w:sz="0" w:space="0" w:color="auto"/>
      </w:divBdr>
    </w:div>
    <w:div w:id="1644432946">
      <w:bodyDiv w:val="1"/>
      <w:marLeft w:val="0"/>
      <w:marRight w:val="0"/>
      <w:marTop w:val="0"/>
      <w:marBottom w:val="0"/>
      <w:divBdr>
        <w:top w:val="none" w:sz="0" w:space="0" w:color="auto"/>
        <w:left w:val="none" w:sz="0" w:space="0" w:color="auto"/>
        <w:bottom w:val="none" w:sz="0" w:space="0" w:color="auto"/>
        <w:right w:val="none" w:sz="0" w:space="0" w:color="auto"/>
      </w:divBdr>
    </w:div>
    <w:div w:id="1655143034">
      <w:bodyDiv w:val="1"/>
      <w:marLeft w:val="0"/>
      <w:marRight w:val="0"/>
      <w:marTop w:val="0"/>
      <w:marBottom w:val="0"/>
      <w:divBdr>
        <w:top w:val="none" w:sz="0" w:space="0" w:color="auto"/>
        <w:left w:val="none" w:sz="0" w:space="0" w:color="auto"/>
        <w:bottom w:val="none" w:sz="0" w:space="0" w:color="auto"/>
        <w:right w:val="none" w:sz="0" w:space="0" w:color="auto"/>
      </w:divBdr>
    </w:div>
    <w:div w:id="1659336659">
      <w:bodyDiv w:val="1"/>
      <w:marLeft w:val="0"/>
      <w:marRight w:val="0"/>
      <w:marTop w:val="0"/>
      <w:marBottom w:val="0"/>
      <w:divBdr>
        <w:top w:val="none" w:sz="0" w:space="0" w:color="auto"/>
        <w:left w:val="none" w:sz="0" w:space="0" w:color="auto"/>
        <w:bottom w:val="none" w:sz="0" w:space="0" w:color="auto"/>
        <w:right w:val="none" w:sz="0" w:space="0" w:color="auto"/>
      </w:divBdr>
    </w:div>
    <w:div w:id="1678119838">
      <w:bodyDiv w:val="1"/>
      <w:marLeft w:val="0"/>
      <w:marRight w:val="0"/>
      <w:marTop w:val="0"/>
      <w:marBottom w:val="0"/>
      <w:divBdr>
        <w:top w:val="none" w:sz="0" w:space="0" w:color="auto"/>
        <w:left w:val="none" w:sz="0" w:space="0" w:color="auto"/>
        <w:bottom w:val="none" w:sz="0" w:space="0" w:color="auto"/>
        <w:right w:val="none" w:sz="0" w:space="0" w:color="auto"/>
      </w:divBdr>
    </w:div>
    <w:div w:id="1700202063">
      <w:bodyDiv w:val="1"/>
      <w:marLeft w:val="0"/>
      <w:marRight w:val="0"/>
      <w:marTop w:val="0"/>
      <w:marBottom w:val="0"/>
      <w:divBdr>
        <w:top w:val="none" w:sz="0" w:space="0" w:color="auto"/>
        <w:left w:val="none" w:sz="0" w:space="0" w:color="auto"/>
        <w:bottom w:val="none" w:sz="0" w:space="0" w:color="auto"/>
        <w:right w:val="none" w:sz="0" w:space="0" w:color="auto"/>
      </w:divBdr>
    </w:div>
    <w:div w:id="1704136226">
      <w:bodyDiv w:val="1"/>
      <w:marLeft w:val="0"/>
      <w:marRight w:val="0"/>
      <w:marTop w:val="0"/>
      <w:marBottom w:val="0"/>
      <w:divBdr>
        <w:top w:val="none" w:sz="0" w:space="0" w:color="auto"/>
        <w:left w:val="none" w:sz="0" w:space="0" w:color="auto"/>
        <w:bottom w:val="none" w:sz="0" w:space="0" w:color="auto"/>
        <w:right w:val="none" w:sz="0" w:space="0" w:color="auto"/>
      </w:divBdr>
    </w:div>
    <w:div w:id="1711414096">
      <w:bodyDiv w:val="1"/>
      <w:marLeft w:val="0"/>
      <w:marRight w:val="0"/>
      <w:marTop w:val="0"/>
      <w:marBottom w:val="0"/>
      <w:divBdr>
        <w:top w:val="none" w:sz="0" w:space="0" w:color="auto"/>
        <w:left w:val="none" w:sz="0" w:space="0" w:color="auto"/>
        <w:bottom w:val="none" w:sz="0" w:space="0" w:color="auto"/>
        <w:right w:val="none" w:sz="0" w:space="0" w:color="auto"/>
      </w:divBdr>
    </w:div>
    <w:div w:id="1721242976">
      <w:bodyDiv w:val="1"/>
      <w:marLeft w:val="0"/>
      <w:marRight w:val="0"/>
      <w:marTop w:val="0"/>
      <w:marBottom w:val="0"/>
      <w:divBdr>
        <w:top w:val="none" w:sz="0" w:space="0" w:color="auto"/>
        <w:left w:val="none" w:sz="0" w:space="0" w:color="auto"/>
        <w:bottom w:val="none" w:sz="0" w:space="0" w:color="auto"/>
        <w:right w:val="none" w:sz="0" w:space="0" w:color="auto"/>
      </w:divBdr>
    </w:div>
    <w:div w:id="1765419440">
      <w:bodyDiv w:val="1"/>
      <w:marLeft w:val="0"/>
      <w:marRight w:val="0"/>
      <w:marTop w:val="0"/>
      <w:marBottom w:val="0"/>
      <w:divBdr>
        <w:top w:val="none" w:sz="0" w:space="0" w:color="auto"/>
        <w:left w:val="none" w:sz="0" w:space="0" w:color="auto"/>
        <w:bottom w:val="none" w:sz="0" w:space="0" w:color="auto"/>
        <w:right w:val="none" w:sz="0" w:space="0" w:color="auto"/>
      </w:divBdr>
    </w:div>
    <w:div w:id="1768186199">
      <w:bodyDiv w:val="1"/>
      <w:marLeft w:val="0"/>
      <w:marRight w:val="0"/>
      <w:marTop w:val="0"/>
      <w:marBottom w:val="0"/>
      <w:divBdr>
        <w:top w:val="none" w:sz="0" w:space="0" w:color="auto"/>
        <w:left w:val="none" w:sz="0" w:space="0" w:color="auto"/>
        <w:bottom w:val="none" w:sz="0" w:space="0" w:color="auto"/>
        <w:right w:val="none" w:sz="0" w:space="0" w:color="auto"/>
      </w:divBdr>
    </w:div>
    <w:div w:id="1772629900">
      <w:bodyDiv w:val="1"/>
      <w:marLeft w:val="0"/>
      <w:marRight w:val="0"/>
      <w:marTop w:val="0"/>
      <w:marBottom w:val="0"/>
      <w:divBdr>
        <w:top w:val="none" w:sz="0" w:space="0" w:color="auto"/>
        <w:left w:val="none" w:sz="0" w:space="0" w:color="auto"/>
        <w:bottom w:val="none" w:sz="0" w:space="0" w:color="auto"/>
        <w:right w:val="none" w:sz="0" w:space="0" w:color="auto"/>
      </w:divBdr>
    </w:div>
    <w:div w:id="1778528061">
      <w:bodyDiv w:val="1"/>
      <w:marLeft w:val="0"/>
      <w:marRight w:val="0"/>
      <w:marTop w:val="0"/>
      <w:marBottom w:val="0"/>
      <w:divBdr>
        <w:top w:val="none" w:sz="0" w:space="0" w:color="auto"/>
        <w:left w:val="none" w:sz="0" w:space="0" w:color="auto"/>
        <w:bottom w:val="none" w:sz="0" w:space="0" w:color="auto"/>
        <w:right w:val="none" w:sz="0" w:space="0" w:color="auto"/>
      </w:divBdr>
    </w:div>
    <w:div w:id="1782801369">
      <w:bodyDiv w:val="1"/>
      <w:marLeft w:val="0"/>
      <w:marRight w:val="0"/>
      <w:marTop w:val="0"/>
      <w:marBottom w:val="0"/>
      <w:divBdr>
        <w:top w:val="none" w:sz="0" w:space="0" w:color="auto"/>
        <w:left w:val="none" w:sz="0" w:space="0" w:color="auto"/>
        <w:bottom w:val="none" w:sz="0" w:space="0" w:color="auto"/>
        <w:right w:val="none" w:sz="0" w:space="0" w:color="auto"/>
      </w:divBdr>
    </w:div>
    <w:div w:id="1803843300">
      <w:bodyDiv w:val="1"/>
      <w:marLeft w:val="0"/>
      <w:marRight w:val="0"/>
      <w:marTop w:val="0"/>
      <w:marBottom w:val="0"/>
      <w:divBdr>
        <w:top w:val="none" w:sz="0" w:space="0" w:color="auto"/>
        <w:left w:val="none" w:sz="0" w:space="0" w:color="auto"/>
        <w:bottom w:val="none" w:sz="0" w:space="0" w:color="auto"/>
        <w:right w:val="none" w:sz="0" w:space="0" w:color="auto"/>
      </w:divBdr>
    </w:div>
    <w:div w:id="1835408925">
      <w:bodyDiv w:val="1"/>
      <w:marLeft w:val="0"/>
      <w:marRight w:val="0"/>
      <w:marTop w:val="0"/>
      <w:marBottom w:val="0"/>
      <w:divBdr>
        <w:top w:val="none" w:sz="0" w:space="0" w:color="auto"/>
        <w:left w:val="none" w:sz="0" w:space="0" w:color="auto"/>
        <w:bottom w:val="none" w:sz="0" w:space="0" w:color="auto"/>
        <w:right w:val="none" w:sz="0" w:space="0" w:color="auto"/>
      </w:divBdr>
    </w:div>
    <w:div w:id="1876573008">
      <w:bodyDiv w:val="1"/>
      <w:marLeft w:val="0"/>
      <w:marRight w:val="0"/>
      <w:marTop w:val="0"/>
      <w:marBottom w:val="0"/>
      <w:divBdr>
        <w:top w:val="none" w:sz="0" w:space="0" w:color="auto"/>
        <w:left w:val="none" w:sz="0" w:space="0" w:color="auto"/>
        <w:bottom w:val="none" w:sz="0" w:space="0" w:color="auto"/>
        <w:right w:val="none" w:sz="0" w:space="0" w:color="auto"/>
      </w:divBdr>
    </w:div>
    <w:div w:id="1899170645">
      <w:bodyDiv w:val="1"/>
      <w:marLeft w:val="0"/>
      <w:marRight w:val="0"/>
      <w:marTop w:val="0"/>
      <w:marBottom w:val="0"/>
      <w:divBdr>
        <w:top w:val="none" w:sz="0" w:space="0" w:color="auto"/>
        <w:left w:val="none" w:sz="0" w:space="0" w:color="auto"/>
        <w:bottom w:val="none" w:sz="0" w:space="0" w:color="auto"/>
        <w:right w:val="none" w:sz="0" w:space="0" w:color="auto"/>
      </w:divBdr>
    </w:div>
    <w:div w:id="1908300390">
      <w:bodyDiv w:val="1"/>
      <w:marLeft w:val="0"/>
      <w:marRight w:val="0"/>
      <w:marTop w:val="0"/>
      <w:marBottom w:val="0"/>
      <w:divBdr>
        <w:top w:val="none" w:sz="0" w:space="0" w:color="auto"/>
        <w:left w:val="none" w:sz="0" w:space="0" w:color="auto"/>
        <w:bottom w:val="none" w:sz="0" w:space="0" w:color="auto"/>
        <w:right w:val="none" w:sz="0" w:space="0" w:color="auto"/>
      </w:divBdr>
    </w:div>
    <w:div w:id="1914200825">
      <w:bodyDiv w:val="1"/>
      <w:marLeft w:val="0"/>
      <w:marRight w:val="0"/>
      <w:marTop w:val="0"/>
      <w:marBottom w:val="0"/>
      <w:divBdr>
        <w:top w:val="none" w:sz="0" w:space="0" w:color="auto"/>
        <w:left w:val="none" w:sz="0" w:space="0" w:color="auto"/>
        <w:bottom w:val="none" w:sz="0" w:space="0" w:color="auto"/>
        <w:right w:val="none" w:sz="0" w:space="0" w:color="auto"/>
      </w:divBdr>
    </w:div>
    <w:div w:id="1915895802">
      <w:bodyDiv w:val="1"/>
      <w:marLeft w:val="0"/>
      <w:marRight w:val="0"/>
      <w:marTop w:val="0"/>
      <w:marBottom w:val="0"/>
      <w:divBdr>
        <w:top w:val="none" w:sz="0" w:space="0" w:color="auto"/>
        <w:left w:val="none" w:sz="0" w:space="0" w:color="auto"/>
        <w:bottom w:val="none" w:sz="0" w:space="0" w:color="auto"/>
        <w:right w:val="none" w:sz="0" w:space="0" w:color="auto"/>
      </w:divBdr>
      <w:divsChild>
        <w:div w:id="66076803">
          <w:marLeft w:val="0"/>
          <w:marRight w:val="0"/>
          <w:marTop w:val="0"/>
          <w:marBottom w:val="0"/>
          <w:divBdr>
            <w:top w:val="none" w:sz="0" w:space="0" w:color="auto"/>
            <w:left w:val="none" w:sz="0" w:space="0" w:color="auto"/>
            <w:bottom w:val="none" w:sz="0" w:space="0" w:color="auto"/>
            <w:right w:val="none" w:sz="0" w:space="0" w:color="auto"/>
          </w:divBdr>
          <w:divsChild>
            <w:div w:id="1282687791">
              <w:marLeft w:val="180"/>
              <w:marRight w:val="0"/>
              <w:marTop w:val="0"/>
              <w:marBottom w:val="0"/>
              <w:divBdr>
                <w:top w:val="none" w:sz="0" w:space="0" w:color="auto"/>
                <w:left w:val="none" w:sz="0" w:space="0" w:color="auto"/>
                <w:bottom w:val="none" w:sz="0" w:space="0" w:color="auto"/>
                <w:right w:val="none" w:sz="0" w:space="0" w:color="auto"/>
              </w:divBdr>
              <w:divsChild>
                <w:div w:id="881550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659837">
          <w:marLeft w:val="0"/>
          <w:marRight w:val="0"/>
          <w:marTop w:val="0"/>
          <w:marBottom w:val="0"/>
          <w:divBdr>
            <w:top w:val="none" w:sz="0" w:space="0" w:color="auto"/>
            <w:left w:val="none" w:sz="0" w:space="0" w:color="auto"/>
            <w:bottom w:val="none" w:sz="0" w:space="0" w:color="auto"/>
            <w:right w:val="none" w:sz="0" w:space="0" w:color="auto"/>
          </w:divBdr>
          <w:divsChild>
            <w:div w:id="106893231">
              <w:marLeft w:val="180"/>
              <w:marRight w:val="0"/>
              <w:marTop w:val="0"/>
              <w:marBottom w:val="0"/>
              <w:divBdr>
                <w:top w:val="none" w:sz="0" w:space="0" w:color="auto"/>
                <w:left w:val="none" w:sz="0" w:space="0" w:color="auto"/>
                <w:bottom w:val="none" w:sz="0" w:space="0" w:color="auto"/>
                <w:right w:val="none" w:sz="0" w:space="0" w:color="auto"/>
              </w:divBdr>
              <w:divsChild>
                <w:div w:id="1965572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134440">
          <w:marLeft w:val="0"/>
          <w:marRight w:val="0"/>
          <w:marTop w:val="0"/>
          <w:marBottom w:val="0"/>
          <w:divBdr>
            <w:top w:val="none" w:sz="0" w:space="0" w:color="auto"/>
            <w:left w:val="none" w:sz="0" w:space="0" w:color="auto"/>
            <w:bottom w:val="none" w:sz="0" w:space="0" w:color="auto"/>
            <w:right w:val="none" w:sz="0" w:space="0" w:color="auto"/>
          </w:divBdr>
          <w:divsChild>
            <w:div w:id="1520780684">
              <w:marLeft w:val="180"/>
              <w:marRight w:val="0"/>
              <w:marTop w:val="0"/>
              <w:marBottom w:val="0"/>
              <w:divBdr>
                <w:top w:val="none" w:sz="0" w:space="0" w:color="auto"/>
                <w:left w:val="none" w:sz="0" w:space="0" w:color="auto"/>
                <w:bottom w:val="none" w:sz="0" w:space="0" w:color="auto"/>
                <w:right w:val="none" w:sz="0" w:space="0" w:color="auto"/>
              </w:divBdr>
              <w:divsChild>
                <w:div w:id="1925189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7458226">
          <w:marLeft w:val="0"/>
          <w:marRight w:val="0"/>
          <w:marTop w:val="0"/>
          <w:marBottom w:val="0"/>
          <w:divBdr>
            <w:top w:val="none" w:sz="0" w:space="0" w:color="auto"/>
            <w:left w:val="none" w:sz="0" w:space="0" w:color="auto"/>
            <w:bottom w:val="none" w:sz="0" w:space="0" w:color="auto"/>
            <w:right w:val="none" w:sz="0" w:space="0" w:color="auto"/>
          </w:divBdr>
          <w:divsChild>
            <w:div w:id="672073674">
              <w:marLeft w:val="180"/>
              <w:marRight w:val="0"/>
              <w:marTop w:val="0"/>
              <w:marBottom w:val="0"/>
              <w:divBdr>
                <w:top w:val="none" w:sz="0" w:space="0" w:color="auto"/>
                <w:left w:val="none" w:sz="0" w:space="0" w:color="auto"/>
                <w:bottom w:val="none" w:sz="0" w:space="0" w:color="auto"/>
                <w:right w:val="none" w:sz="0" w:space="0" w:color="auto"/>
              </w:divBdr>
              <w:divsChild>
                <w:div w:id="1509127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6696489">
          <w:marLeft w:val="0"/>
          <w:marRight w:val="0"/>
          <w:marTop w:val="0"/>
          <w:marBottom w:val="0"/>
          <w:divBdr>
            <w:top w:val="none" w:sz="0" w:space="0" w:color="auto"/>
            <w:left w:val="none" w:sz="0" w:space="0" w:color="auto"/>
            <w:bottom w:val="none" w:sz="0" w:space="0" w:color="auto"/>
            <w:right w:val="none" w:sz="0" w:space="0" w:color="auto"/>
          </w:divBdr>
          <w:divsChild>
            <w:div w:id="1412387504">
              <w:marLeft w:val="180"/>
              <w:marRight w:val="0"/>
              <w:marTop w:val="0"/>
              <w:marBottom w:val="0"/>
              <w:divBdr>
                <w:top w:val="none" w:sz="0" w:space="0" w:color="auto"/>
                <w:left w:val="none" w:sz="0" w:space="0" w:color="auto"/>
                <w:bottom w:val="none" w:sz="0" w:space="0" w:color="auto"/>
                <w:right w:val="none" w:sz="0" w:space="0" w:color="auto"/>
              </w:divBdr>
              <w:divsChild>
                <w:div w:id="2117284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4364164">
          <w:marLeft w:val="0"/>
          <w:marRight w:val="0"/>
          <w:marTop w:val="0"/>
          <w:marBottom w:val="0"/>
          <w:divBdr>
            <w:top w:val="none" w:sz="0" w:space="0" w:color="auto"/>
            <w:left w:val="none" w:sz="0" w:space="0" w:color="auto"/>
            <w:bottom w:val="none" w:sz="0" w:space="0" w:color="auto"/>
            <w:right w:val="none" w:sz="0" w:space="0" w:color="auto"/>
          </w:divBdr>
          <w:divsChild>
            <w:div w:id="142821932">
              <w:marLeft w:val="180"/>
              <w:marRight w:val="0"/>
              <w:marTop w:val="0"/>
              <w:marBottom w:val="0"/>
              <w:divBdr>
                <w:top w:val="none" w:sz="0" w:space="0" w:color="auto"/>
                <w:left w:val="none" w:sz="0" w:space="0" w:color="auto"/>
                <w:bottom w:val="none" w:sz="0" w:space="0" w:color="auto"/>
                <w:right w:val="none" w:sz="0" w:space="0" w:color="auto"/>
              </w:divBdr>
              <w:divsChild>
                <w:div w:id="14428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7699270">
          <w:marLeft w:val="0"/>
          <w:marRight w:val="0"/>
          <w:marTop w:val="0"/>
          <w:marBottom w:val="0"/>
          <w:divBdr>
            <w:top w:val="none" w:sz="0" w:space="0" w:color="auto"/>
            <w:left w:val="none" w:sz="0" w:space="0" w:color="auto"/>
            <w:bottom w:val="none" w:sz="0" w:space="0" w:color="auto"/>
            <w:right w:val="none" w:sz="0" w:space="0" w:color="auto"/>
          </w:divBdr>
          <w:divsChild>
            <w:div w:id="848906002">
              <w:marLeft w:val="180"/>
              <w:marRight w:val="0"/>
              <w:marTop w:val="0"/>
              <w:marBottom w:val="0"/>
              <w:divBdr>
                <w:top w:val="none" w:sz="0" w:space="0" w:color="auto"/>
                <w:left w:val="none" w:sz="0" w:space="0" w:color="auto"/>
                <w:bottom w:val="none" w:sz="0" w:space="0" w:color="auto"/>
                <w:right w:val="none" w:sz="0" w:space="0" w:color="auto"/>
              </w:divBdr>
              <w:divsChild>
                <w:div w:id="2003846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9426070">
          <w:marLeft w:val="0"/>
          <w:marRight w:val="0"/>
          <w:marTop w:val="0"/>
          <w:marBottom w:val="0"/>
          <w:divBdr>
            <w:top w:val="none" w:sz="0" w:space="0" w:color="auto"/>
            <w:left w:val="none" w:sz="0" w:space="0" w:color="auto"/>
            <w:bottom w:val="none" w:sz="0" w:space="0" w:color="auto"/>
            <w:right w:val="none" w:sz="0" w:space="0" w:color="auto"/>
          </w:divBdr>
          <w:divsChild>
            <w:div w:id="1648777814">
              <w:marLeft w:val="180"/>
              <w:marRight w:val="0"/>
              <w:marTop w:val="0"/>
              <w:marBottom w:val="0"/>
              <w:divBdr>
                <w:top w:val="none" w:sz="0" w:space="0" w:color="auto"/>
                <w:left w:val="none" w:sz="0" w:space="0" w:color="auto"/>
                <w:bottom w:val="none" w:sz="0" w:space="0" w:color="auto"/>
                <w:right w:val="none" w:sz="0" w:space="0" w:color="auto"/>
              </w:divBdr>
              <w:divsChild>
                <w:div w:id="1927035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969453">
          <w:marLeft w:val="0"/>
          <w:marRight w:val="0"/>
          <w:marTop w:val="0"/>
          <w:marBottom w:val="0"/>
          <w:divBdr>
            <w:top w:val="none" w:sz="0" w:space="0" w:color="auto"/>
            <w:left w:val="none" w:sz="0" w:space="0" w:color="auto"/>
            <w:bottom w:val="none" w:sz="0" w:space="0" w:color="auto"/>
            <w:right w:val="none" w:sz="0" w:space="0" w:color="auto"/>
          </w:divBdr>
          <w:divsChild>
            <w:div w:id="389690200">
              <w:marLeft w:val="180"/>
              <w:marRight w:val="0"/>
              <w:marTop w:val="0"/>
              <w:marBottom w:val="0"/>
              <w:divBdr>
                <w:top w:val="none" w:sz="0" w:space="0" w:color="auto"/>
                <w:left w:val="none" w:sz="0" w:space="0" w:color="auto"/>
                <w:bottom w:val="none" w:sz="0" w:space="0" w:color="auto"/>
                <w:right w:val="none" w:sz="0" w:space="0" w:color="auto"/>
              </w:divBdr>
              <w:divsChild>
                <w:div w:id="83231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441472">
          <w:marLeft w:val="0"/>
          <w:marRight w:val="0"/>
          <w:marTop w:val="0"/>
          <w:marBottom w:val="0"/>
          <w:divBdr>
            <w:top w:val="none" w:sz="0" w:space="0" w:color="auto"/>
            <w:left w:val="none" w:sz="0" w:space="0" w:color="auto"/>
            <w:bottom w:val="none" w:sz="0" w:space="0" w:color="auto"/>
            <w:right w:val="none" w:sz="0" w:space="0" w:color="auto"/>
          </w:divBdr>
          <w:divsChild>
            <w:div w:id="835149305">
              <w:marLeft w:val="180"/>
              <w:marRight w:val="0"/>
              <w:marTop w:val="0"/>
              <w:marBottom w:val="0"/>
              <w:divBdr>
                <w:top w:val="none" w:sz="0" w:space="0" w:color="auto"/>
                <w:left w:val="none" w:sz="0" w:space="0" w:color="auto"/>
                <w:bottom w:val="none" w:sz="0" w:space="0" w:color="auto"/>
                <w:right w:val="none" w:sz="0" w:space="0" w:color="auto"/>
              </w:divBdr>
              <w:divsChild>
                <w:div w:id="85274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7393169">
          <w:marLeft w:val="0"/>
          <w:marRight w:val="0"/>
          <w:marTop w:val="0"/>
          <w:marBottom w:val="0"/>
          <w:divBdr>
            <w:top w:val="none" w:sz="0" w:space="0" w:color="auto"/>
            <w:left w:val="none" w:sz="0" w:space="0" w:color="auto"/>
            <w:bottom w:val="none" w:sz="0" w:space="0" w:color="auto"/>
            <w:right w:val="none" w:sz="0" w:space="0" w:color="auto"/>
          </w:divBdr>
          <w:divsChild>
            <w:div w:id="476651013">
              <w:marLeft w:val="180"/>
              <w:marRight w:val="0"/>
              <w:marTop w:val="0"/>
              <w:marBottom w:val="0"/>
              <w:divBdr>
                <w:top w:val="none" w:sz="0" w:space="0" w:color="auto"/>
                <w:left w:val="none" w:sz="0" w:space="0" w:color="auto"/>
                <w:bottom w:val="none" w:sz="0" w:space="0" w:color="auto"/>
                <w:right w:val="none" w:sz="0" w:space="0" w:color="auto"/>
              </w:divBdr>
              <w:divsChild>
                <w:div w:id="1863938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511127">
          <w:marLeft w:val="0"/>
          <w:marRight w:val="0"/>
          <w:marTop w:val="0"/>
          <w:marBottom w:val="0"/>
          <w:divBdr>
            <w:top w:val="none" w:sz="0" w:space="0" w:color="auto"/>
            <w:left w:val="none" w:sz="0" w:space="0" w:color="auto"/>
            <w:bottom w:val="none" w:sz="0" w:space="0" w:color="auto"/>
            <w:right w:val="none" w:sz="0" w:space="0" w:color="auto"/>
          </w:divBdr>
          <w:divsChild>
            <w:div w:id="1981378540">
              <w:marLeft w:val="180"/>
              <w:marRight w:val="0"/>
              <w:marTop w:val="0"/>
              <w:marBottom w:val="0"/>
              <w:divBdr>
                <w:top w:val="none" w:sz="0" w:space="0" w:color="auto"/>
                <w:left w:val="none" w:sz="0" w:space="0" w:color="auto"/>
                <w:bottom w:val="none" w:sz="0" w:space="0" w:color="auto"/>
                <w:right w:val="none" w:sz="0" w:space="0" w:color="auto"/>
              </w:divBdr>
              <w:divsChild>
                <w:div w:id="621695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100252">
          <w:marLeft w:val="0"/>
          <w:marRight w:val="0"/>
          <w:marTop w:val="0"/>
          <w:marBottom w:val="0"/>
          <w:divBdr>
            <w:top w:val="none" w:sz="0" w:space="0" w:color="auto"/>
            <w:left w:val="none" w:sz="0" w:space="0" w:color="auto"/>
            <w:bottom w:val="none" w:sz="0" w:space="0" w:color="auto"/>
            <w:right w:val="none" w:sz="0" w:space="0" w:color="auto"/>
          </w:divBdr>
          <w:divsChild>
            <w:div w:id="1893349260">
              <w:marLeft w:val="180"/>
              <w:marRight w:val="0"/>
              <w:marTop w:val="0"/>
              <w:marBottom w:val="0"/>
              <w:divBdr>
                <w:top w:val="none" w:sz="0" w:space="0" w:color="auto"/>
                <w:left w:val="none" w:sz="0" w:space="0" w:color="auto"/>
                <w:bottom w:val="none" w:sz="0" w:space="0" w:color="auto"/>
                <w:right w:val="none" w:sz="0" w:space="0" w:color="auto"/>
              </w:divBdr>
              <w:divsChild>
                <w:div w:id="1847398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267003">
          <w:marLeft w:val="0"/>
          <w:marRight w:val="0"/>
          <w:marTop w:val="0"/>
          <w:marBottom w:val="0"/>
          <w:divBdr>
            <w:top w:val="none" w:sz="0" w:space="0" w:color="auto"/>
            <w:left w:val="none" w:sz="0" w:space="0" w:color="auto"/>
            <w:bottom w:val="none" w:sz="0" w:space="0" w:color="auto"/>
            <w:right w:val="none" w:sz="0" w:space="0" w:color="auto"/>
          </w:divBdr>
          <w:divsChild>
            <w:div w:id="872572735">
              <w:marLeft w:val="180"/>
              <w:marRight w:val="0"/>
              <w:marTop w:val="0"/>
              <w:marBottom w:val="0"/>
              <w:divBdr>
                <w:top w:val="none" w:sz="0" w:space="0" w:color="auto"/>
                <w:left w:val="none" w:sz="0" w:space="0" w:color="auto"/>
                <w:bottom w:val="none" w:sz="0" w:space="0" w:color="auto"/>
                <w:right w:val="none" w:sz="0" w:space="0" w:color="auto"/>
              </w:divBdr>
              <w:divsChild>
                <w:div w:id="326977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435393">
          <w:marLeft w:val="0"/>
          <w:marRight w:val="0"/>
          <w:marTop w:val="0"/>
          <w:marBottom w:val="0"/>
          <w:divBdr>
            <w:top w:val="none" w:sz="0" w:space="0" w:color="auto"/>
            <w:left w:val="none" w:sz="0" w:space="0" w:color="auto"/>
            <w:bottom w:val="none" w:sz="0" w:space="0" w:color="auto"/>
            <w:right w:val="none" w:sz="0" w:space="0" w:color="auto"/>
          </w:divBdr>
          <w:divsChild>
            <w:div w:id="169873543">
              <w:marLeft w:val="180"/>
              <w:marRight w:val="0"/>
              <w:marTop w:val="0"/>
              <w:marBottom w:val="0"/>
              <w:divBdr>
                <w:top w:val="none" w:sz="0" w:space="0" w:color="auto"/>
                <w:left w:val="none" w:sz="0" w:space="0" w:color="auto"/>
                <w:bottom w:val="none" w:sz="0" w:space="0" w:color="auto"/>
                <w:right w:val="none" w:sz="0" w:space="0" w:color="auto"/>
              </w:divBdr>
              <w:divsChild>
                <w:div w:id="565452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507739">
          <w:marLeft w:val="0"/>
          <w:marRight w:val="0"/>
          <w:marTop w:val="0"/>
          <w:marBottom w:val="0"/>
          <w:divBdr>
            <w:top w:val="none" w:sz="0" w:space="0" w:color="auto"/>
            <w:left w:val="none" w:sz="0" w:space="0" w:color="auto"/>
            <w:bottom w:val="none" w:sz="0" w:space="0" w:color="auto"/>
            <w:right w:val="none" w:sz="0" w:space="0" w:color="auto"/>
          </w:divBdr>
          <w:divsChild>
            <w:div w:id="1696618108">
              <w:marLeft w:val="180"/>
              <w:marRight w:val="0"/>
              <w:marTop w:val="0"/>
              <w:marBottom w:val="0"/>
              <w:divBdr>
                <w:top w:val="none" w:sz="0" w:space="0" w:color="auto"/>
                <w:left w:val="none" w:sz="0" w:space="0" w:color="auto"/>
                <w:bottom w:val="none" w:sz="0" w:space="0" w:color="auto"/>
                <w:right w:val="none" w:sz="0" w:space="0" w:color="auto"/>
              </w:divBdr>
              <w:divsChild>
                <w:div w:id="1065447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942947">
          <w:marLeft w:val="0"/>
          <w:marRight w:val="0"/>
          <w:marTop w:val="0"/>
          <w:marBottom w:val="0"/>
          <w:divBdr>
            <w:top w:val="none" w:sz="0" w:space="0" w:color="auto"/>
            <w:left w:val="none" w:sz="0" w:space="0" w:color="auto"/>
            <w:bottom w:val="none" w:sz="0" w:space="0" w:color="auto"/>
            <w:right w:val="none" w:sz="0" w:space="0" w:color="auto"/>
          </w:divBdr>
          <w:divsChild>
            <w:div w:id="202717784">
              <w:marLeft w:val="180"/>
              <w:marRight w:val="0"/>
              <w:marTop w:val="0"/>
              <w:marBottom w:val="0"/>
              <w:divBdr>
                <w:top w:val="none" w:sz="0" w:space="0" w:color="auto"/>
                <w:left w:val="none" w:sz="0" w:space="0" w:color="auto"/>
                <w:bottom w:val="none" w:sz="0" w:space="0" w:color="auto"/>
                <w:right w:val="none" w:sz="0" w:space="0" w:color="auto"/>
              </w:divBdr>
              <w:divsChild>
                <w:div w:id="601690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201984">
          <w:marLeft w:val="0"/>
          <w:marRight w:val="0"/>
          <w:marTop w:val="0"/>
          <w:marBottom w:val="0"/>
          <w:divBdr>
            <w:top w:val="none" w:sz="0" w:space="0" w:color="auto"/>
            <w:left w:val="none" w:sz="0" w:space="0" w:color="auto"/>
            <w:bottom w:val="none" w:sz="0" w:space="0" w:color="auto"/>
            <w:right w:val="none" w:sz="0" w:space="0" w:color="auto"/>
          </w:divBdr>
          <w:divsChild>
            <w:div w:id="1190414869">
              <w:marLeft w:val="180"/>
              <w:marRight w:val="0"/>
              <w:marTop w:val="0"/>
              <w:marBottom w:val="0"/>
              <w:divBdr>
                <w:top w:val="none" w:sz="0" w:space="0" w:color="auto"/>
                <w:left w:val="none" w:sz="0" w:space="0" w:color="auto"/>
                <w:bottom w:val="none" w:sz="0" w:space="0" w:color="auto"/>
                <w:right w:val="none" w:sz="0" w:space="0" w:color="auto"/>
              </w:divBdr>
              <w:divsChild>
                <w:div w:id="999313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233061">
          <w:marLeft w:val="0"/>
          <w:marRight w:val="0"/>
          <w:marTop w:val="0"/>
          <w:marBottom w:val="0"/>
          <w:divBdr>
            <w:top w:val="none" w:sz="0" w:space="0" w:color="auto"/>
            <w:left w:val="none" w:sz="0" w:space="0" w:color="auto"/>
            <w:bottom w:val="none" w:sz="0" w:space="0" w:color="auto"/>
            <w:right w:val="none" w:sz="0" w:space="0" w:color="auto"/>
          </w:divBdr>
          <w:divsChild>
            <w:div w:id="92867597">
              <w:marLeft w:val="180"/>
              <w:marRight w:val="0"/>
              <w:marTop w:val="0"/>
              <w:marBottom w:val="0"/>
              <w:divBdr>
                <w:top w:val="none" w:sz="0" w:space="0" w:color="auto"/>
                <w:left w:val="none" w:sz="0" w:space="0" w:color="auto"/>
                <w:bottom w:val="none" w:sz="0" w:space="0" w:color="auto"/>
                <w:right w:val="none" w:sz="0" w:space="0" w:color="auto"/>
              </w:divBdr>
              <w:divsChild>
                <w:div w:id="782072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065509">
          <w:marLeft w:val="0"/>
          <w:marRight w:val="0"/>
          <w:marTop w:val="0"/>
          <w:marBottom w:val="0"/>
          <w:divBdr>
            <w:top w:val="none" w:sz="0" w:space="0" w:color="auto"/>
            <w:left w:val="none" w:sz="0" w:space="0" w:color="auto"/>
            <w:bottom w:val="none" w:sz="0" w:space="0" w:color="auto"/>
            <w:right w:val="none" w:sz="0" w:space="0" w:color="auto"/>
          </w:divBdr>
          <w:divsChild>
            <w:div w:id="1942912367">
              <w:marLeft w:val="180"/>
              <w:marRight w:val="0"/>
              <w:marTop w:val="0"/>
              <w:marBottom w:val="0"/>
              <w:divBdr>
                <w:top w:val="none" w:sz="0" w:space="0" w:color="auto"/>
                <w:left w:val="none" w:sz="0" w:space="0" w:color="auto"/>
                <w:bottom w:val="none" w:sz="0" w:space="0" w:color="auto"/>
                <w:right w:val="none" w:sz="0" w:space="0" w:color="auto"/>
              </w:divBdr>
              <w:divsChild>
                <w:div w:id="1397896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311324">
          <w:marLeft w:val="0"/>
          <w:marRight w:val="0"/>
          <w:marTop w:val="0"/>
          <w:marBottom w:val="0"/>
          <w:divBdr>
            <w:top w:val="none" w:sz="0" w:space="0" w:color="auto"/>
            <w:left w:val="none" w:sz="0" w:space="0" w:color="auto"/>
            <w:bottom w:val="none" w:sz="0" w:space="0" w:color="auto"/>
            <w:right w:val="none" w:sz="0" w:space="0" w:color="auto"/>
          </w:divBdr>
          <w:divsChild>
            <w:div w:id="858590481">
              <w:marLeft w:val="180"/>
              <w:marRight w:val="0"/>
              <w:marTop w:val="0"/>
              <w:marBottom w:val="0"/>
              <w:divBdr>
                <w:top w:val="none" w:sz="0" w:space="0" w:color="auto"/>
                <w:left w:val="none" w:sz="0" w:space="0" w:color="auto"/>
                <w:bottom w:val="none" w:sz="0" w:space="0" w:color="auto"/>
                <w:right w:val="none" w:sz="0" w:space="0" w:color="auto"/>
              </w:divBdr>
              <w:divsChild>
                <w:div w:id="1958947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154575">
          <w:marLeft w:val="0"/>
          <w:marRight w:val="0"/>
          <w:marTop w:val="0"/>
          <w:marBottom w:val="0"/>
          <w:divBdr>
            <w:top w:val="none" w:sz="0" w:space="0" w:color="auto"/>
            <w:left w:val="none" w:sz="0" w:space="0" w:color="auto"/>
            <w:bottom w:val="none" w:sz="0" w:space="0" w:color="auto"/>
            <w:right w:val="none" w:sz="0" w:space="0" w:color="auto"/>
          </w:divBdr>
          <w:divsChild>
            <w:div w:id="760103155">
              <w:marLeft w:val="180"/>
              <w:marRight w:val="0"/>
              <w:marTop w:val="0"/>
              <w:marBottom w:val="0"/>
              <w:divBdr>
                <w:top w:val="none" w:sz="0" w:space="0" w:color="auto"/>
                <w:left w:val="none" w:sz="0" w:space="0" w:color="auto"/>
                <w:bottom w:val="none" w:sz="0" w:space="0" w:color="auto"/>
                <w:right w:val="none" w:sz="0" w:space="0" w:color="auto"/>
              </w:divBdr>
              <w:divsChild>
                <w:div w:id="1878161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006693">
          <w:marLeft w:val="0"/>
          <w:marRight w:val="0"/>
          <w:marTop w:val="0"/>
          <w:marBottom w:val="0"/>
          <w:divBdr>
            <w:top w:val="none" w:sz="0" w:space="0" w:color="auto"/>
            <w:left w:val="none" w:sz="0" w:space="0" w:color="auto"/>
            <w:bottom w:val="none" w:sz="0" w:space="0" w:color="auto"/>
            <w:right w:val="none" w:sz="0" w:space="0" w:color="auto"/>
          </w:divBdr>
          <w:divsChild>
            <w:div w:id="2135174532">
              <w:marLeft w:val="180"/>
              <w:marRight w:val="0"/>
              <w:marTop w:val="0"/>
              <w:marBottom w:val="0"/>
              <w:divBdr>
                <w:top w:val="none" w:sz="0" w:space="0" w:color="auto"/>
                <w:left w:val="none" w:sz="0" w:space="0" w:color="auto"/>
                <w:bottom w:val="none" w:sz="0" w:space="0" w:color="auto"/>
                <w:right w:val="none" w:sz="0" w:space="0" w:color="auto"/>
              </w:divBdr>
              <w:divsChild>
                <w:div w:id="165444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7976762">
          <w:marLeft w:val="0"/>
          <w:marRight w:val="0"/>
          <w:marTop w:val="0"/>
          <w:marBottom w:val="0"/>
          <w:divBdr>
            <w:top w:val="none" w:sz="0" w:space="0" w:color="auto"/>
            <w:left w:val="none" w:sz="0" w:space="0" w:color="auto"/>
            <w:bottom w:val="none" w:sz="0" w:space="0" w:color="auto"/>
            <w:right w:val="none" w:sz="0" w:space="0" w:color="auto"/>
          </w:divBdr>
          <w:divsChild>
            <w:div w:id="1135946914">
              <w:marLeft w:val="180"/>
              <w:marRight w:val="0"/>
              <w:marTop w:val="0"/>
              <w:marBottom w:val="0"/>
              <w:divBdr>
                <w:top w:val="none" w:sz="0" w:space="0" w:color="auto"/>
                <w:left w:val="none" w:sz="0" w:space="0" w:color="auto"/>
                <w:bottom w:val="none" w:sz="0" w:space="0" w:color="auto"/>
                <w:right w:val="none" w:sz="0" w:space="0" w:color="auto"/>
              </w:divBdr>
              <w:divsChild>
                <w:div w:id="1851025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948709">
          <w:marLeft w:val="0"/>
          <w:marRight w:val="0"/>
          <w:marTop w:val="0"/>
          <w:marBottom w:val="0"/>
          <w:divBdr>
            <w:top w:val="none" w:sz="0" w:space="0" w:color="auto"/>
            <w:left w:val="none" w:sz="0" w:space="0" w:color="auto"/>
            <w:bottom w:val="none" w:sz="0" w:space="0" w:color="auto"/>
            <w:right w:val="none" w:sz="0" w:space="0" w:color="auto"/>
          </w:divBdr>
          <w:divsChild>
            <w:div w:id="1466123143">
              <w:marLeft w:val="180"/>
              <w:marRight w:val="0"/>
              <w:marTop w:val="0"/>
              <w:marBottom w:val="0"/>
              <w:divBdr>
                <w:top w:val="none" w:sz="0" w:space="0" w:color="auto"/>
                <w:left w:val="none" w:sz="0" w:space="0" w:color="auto"/>
                <w:bottom w:val="none" w:sz="0" w:space="0" w:color="auto"/>
                <w:right w:val="none" w:sz="0" w:space="0" w:color="auto"/>
              </w:divBdr>
              <w:divsChild>
                <w:div w:id="150754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3755840">
          <w:marLeft w:val="0"/>
          <w:marRight w:val="0"/>
          <w:marTop w:val="0"/>
          <w:marBottom w:val="0"/>
          <w:divBdr>
            <w:top w:val="none" w:sz="0" w:space="0" w:color="auto"/>
            <w:left w:val="none" w:sz="0" w:space="0" w:color="auto"/>
            <w:bottom w:val="none" w:sz="0" w:space="0" w:color="auto"/>
            <w:right w:val="none" w:sz="0" w:space="0" w:color="auto"/>
          </w:divBdr>
          <w:divsChild>
            <w:div w:id="1511144504">
              <w:marLeft w:val="180"/>
              <w:marRight w:val="0"/>
              <w:marTop w:val="0"/>
              <w:marBottom w:val="0"/>
              <w:divBdr>
                <w:top w:val="none" w:sz="0" w:space="0" w:color="auto"/>
                <w:left w:val="none" w:sz="0" w:space="0" w:color="auto"/>
                <w:bottom w:val="none" w:sz="0" w:space="0" w:color="auto"/>
                <w:right w:val="none" w:sz="0" w:space="0" w:color="auto"/>
              </w:divBdr>
              <w:divsChild>
                <w:div w:id="1664892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344549">
          <w:marLeft w:val="0"/>
          <w:marRight w:val="0"/>
          <w:marTop w:val="0"/>
          <w:marBottom w:val="0"/>
          <w:divBdr>
            <w:top w:val="none" w:sz="0" w:space="0" w:color="auto"/>
            <w:left w:val="none" w:sz="0" w:space="0" w:color="auto"/>
            <w:bottom w:val="none" w:sz="0" w:space="0" w:color="auto"/>
            <w:right w:val="none" w:sz="0" w:space="0" w:color="auto"/>
          </w:divBdr>
          <w:divsChild>
            <w:div w:id="412776723">
              <w:marLeft w:val="180"/>
              <w:marRight w:val="0"/>
              <w:marTop w:val="0"/>
              <w:marBottom w:val="0"/>
              <w:divBdr>
                <w:top w:val="none" w:sz="0" w:space="0" w:color="auto"/>
                <w:left w:val="none" w:sz="0" w:space="0" w:color="auto"/>
                <w:bottom w:val="none" w:sz="0" w:space="0" w:color="auto"/>
                <w:right w:val="none" w:sz="0" w:space="0" w:color="auto"/>
              </w:divBdr>
              <w:divsChild>
                <w:div w:id="1800101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01963">
          <w:marLeft w:val="0"/>
          <w:marRight w:val="0"/>
          <w:marTop w:val="0"/>
          <w:marBottom w:val="0"/>
          <w:divBdr>
            <w:top w:val="none" w:sz="0" w:space="0" w:color="auto"/>
            <w:left w:val="none" w:sz="0" w:space="0" w:color="auto"/>
            <w:bottom w:val="none" w:sz="0" w:space="0" w:color="auto"/>
            <w:right w:val="none" w:sz="0" w:space="0" w:color="auto"/>
          </w:divBdr>
          <w:divsChild>
            <w:div w:id="1130784552">
              <w:marLeft w:val="180"/>
              <w:marRight w:val="0"/>
              <w:marTop w:val="0"/>
              <w:marBottom w:val="0"/>
              <w:divBdr>
                <w:top w:val="none" w:sz="0" w:space="0" w:color="auto"/>
                <w:left w:val="none" w:sz="0" w:space="0" w:color="auto"/>
                <w:bottom w:val="none" w:sz="0" w:space="0" w:color="auto"/>
                <w:right w:val="none" w:sz="0" w:space="0" w:color="auto"/>
              </w:divBdr>
              <w:divsChild>
                <w:div w:id="1517037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502083">
          <w:marLeft w:val="0"/>
          <w:marRight w:val="0"/>
          <w:marTop w:val="0"/>
          <w:marBottom w:val="0"/>
          <w:divBdr>
            <w:top w:val="none" w:sz="0" w:space="0" w:color="auto"/>
            <w:left w:val="none" w:sz="0" w:space="0" w:color="auto"/>
            <w:bottom w:val="none" w:sz="0" w:space="0" w:color="auto"/>
            <w:right w:val="none" w:sz="0" w:space="0" w:color="auto"/>
          </w:divBdr>
          <w:divsChild>
            <w:div w:id="1967081742">
              <w:marLeft w:val="180"/>
              <w:marRight w:val="0"/>
              <w:marTop w:val="0"/>
              <w:marBottom w:val="0"/>
              <w:divBdr>
                <w:top w:val="none" w:sz="0" w:space="0" w:color="auto"/>
                <w:left w:val="none" w:sz="0" w:space="0" w:color="auto"/>
                <w:bottom w:val="none" w:sz="0" w:space="0" w:color="auto"/>
                <w:right w:val="none" w:sz="0" w:space="0" w:color="auto"/>
              </w:divBdr>
              <w:divsChild>
                <w:div w:id="685062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84600">
          <w:marLeft w:val="0"/>
          <w:marRight w:val="0"/>
          <w:marTop w:val="0"/>
          <w:marBottom w:val="0"/>
          <w:divBdr>
            <w:top w:val="none" w:sz="0" w:space="0" w:color="auto"/>
            <w:left w:val="none" w:sz="0" w:space="0" w:color="auto"/>
            <w:bottom w:val="none" w:sz="0" w:space="0" w:color="auto"/>
            <w:right w:val="none" w:sz="0" w:space="0" w:color="auto"/>
          </w:divBdr>
          <w:divsChild>
            <w:div w:id="1310788135">
              <w:marLeft w:val="180"/>
              <w:marRight w:val="0"/>
              <w:marTop w:val="0"/>
              <w:marBottom w:val="0"/>
              <w:divBdr>
                <w:top w:val="none" w:sz="0" w:space="0" w:color="auto"/>
                <w:left w:val="none" w:sz="0" w:space="0" w:color="auto"/>
                <w:bottom w:val="none" w:sz="0" w:space="0" w:color="auto"/>
                <w:right w:val="none" w:sz="0" w:space="0" w:color="auto"/>
              </w:divBdr>
              <w:divsChild>
                <w:div w:id="1723216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911354">
          <w:marLeft w:val="0"/>
          <w:marRight w:val="0"/>
          <w:marTop w:val="0"/>
          <w:marBottom w:val="0"/>
          <w:divBdr>
            <w:top w:val="none" w:sz="0" w:space="0" w:color="auto"/>
            <w:left w:val="none" w:sz="0" w:space="0" w:color="auto"/>
            <w:bottom w:val="none" w:sz="0" w:space="0" w:color="auto"/>
            <w:right w:val="none" w:sz="0" w:space="0" w:color="auto"/>
          </w:divBdr>
          <w:divsChild>
            <w:div w:id="869876738">
              <w:marLeft w:val="180"/>
              <w:marRight w:val="0"/>
              <w:marTop w:val="0"/>
              <w:marBottom w:val="0"/>
              <w:divBdr>
                <w:top w:val="none" w:sz="0" w:space="0" w:color="auto"/>
                <w:left w:val="none" w:sz="0" w:space="0" w:color="auto"/>
                <w:bottom w:val="none" w:sz="0" w:space="0" w:color="auto"/>
                <w:right w:val="none" w:sz="0" w:space="0" w:color="auto"/>
              </w:divBdr>
              <w:divsChild>
                <w:div w:id="23798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109209">
          <w:marLeft w:val="0"/>
          <w:marRight w:val="0"/>
          <w:marTop w:val="0"/>
          <w:marBottom w:val="0"/>
          <w:divBdr>
            <w:top w:val="none" w:sz="0" w:space="0" w:color="auto"/>
            <w:left w:val="none" w:sz="0" w:space="0" w:color="auto"/>
            <w:bottom w:val="none" w:sz="0" w:space="0" w:color="auto"/>
            <w:right w:val="none" w:sz="0" w:space="0" w:color="auto"/>
          </w:divBdr>
          <w:divsChild>
            <w:div w:id="1987776142">
              <w:marLeft w:val="180"/>
              <w:marRight w:val="0"/>
              <w:marTop w:val="0"/>
              <w:marBottom w:val="0"/>
              <w:divBdr>
                <w:top w:val="none" w:sz="0" w:space="0" w:color="auto"/>
                <w:left w:val="none" w:sz="0" w:space="0" w:color="auto"/>
                <w:bottom w:val="none" w:sz="0" w:space="0" w:color="auto"/>
                <w:right w:val="none" w:sz="0" w:space="0" w:color="auto"/>
              </w:divBdr>
              <w:divsChild>
                <w:div w:id="1441223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957816">
          <w:marLeft w:val="0"/>
          <w:marRight w:val="0"/>
          <w:marTop w:val="0"/>
          <w:marBottom w:val="0"/>
          <w:divBdr>
            <w:top w:val="none" w:sz="0" w:space="0" w:color="auto"/>
            <w:left w:val="none" w:sz="0" w:space="0" w:color="auto"/>
            <w:bottom w:val="none" w:sz="0" w:space="0" w:color="auto"/>
            <w:right w:val="none" w:sz="0" w:space="0" w:color="auto"/>
          </w:divBdr>
          <w:divsChild>
            <w:div w:id="1730616376">
              <w:marLeft w:val="180"/>
              <w:marRight w:val="0"/>
              <w:marTop w:val="0"/>
              <w:marBottom w:val="0"/>
              <w:divBdr>
                <w:top w:val="none" w:sz="0" w:space="0" w:color="auto"/>
                <w:left w:val="none" w:sz="0" w:space="0" w:color="auto"/>
                <w:bottom w:val="none" w:sz="0" w:space="0" w:color="auto"/>
                <w:right w:val="none" w:sz="0" w:space="0" w:color="auto"/>
              </w:divBdr>
              <w:divsChild>
                <w:div w:id="1298603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5755201">
          <w:marLeft w:val="0"/>
          <w:marRight w:val="0"/>
          <w:marTop w:val="0"/>
          <w:marBottom w:val="0"/>
          <w:divBdr>
            <w:top w:val="none" w:sz="0" w:space="0" w:color="auto"/>
            <w:left w:val="none" w:sz="0" w:space="0" w:color="auto"/>
            <w:bottom w:val="none" w:sz="0" w:space="0" w:color="auto"/>
            <w:right w:val="none" w:sz="0" w:space="0" w:color="auto"/>
          </w:divBdr>
          <w:divsChild>
            <w:div w:id="2073193931">
              <w:marLeft w:val="180"/>
              <w:marRight w:val="0"/>
              <w:marTop w:val="0"/>
              <w:marBottom w:val="0"/>
              <w:divBdr>
                <w:top w:val="none" w:sz="0" w:space="0" w:color="auto"/>
                <w:left w:val="none" w:sz="0" w:space="0" w:color="auto"/>
                <w:bottom w:val="none" w:sz="0" w:space="0" w:color="auto"/>
                <w:right w:val="none" w:sz="0" w:space="0" w:color="auto"/>
              </w:divBdr>
              <w:divsChild>
                <w:div w:id="1910843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033575">
          <w:marLeft w:val="0"/>
          <w:marRight w:val="0"/>
          <w:marTop w:val="0"/>
          <w:marBottom w:val="0"/>
          <w:divBdr>
            <w:top w:val="none" w:sz="0" w:space="0" w:color="auto"/>
            <w:left w:val="none" w:sz="0" w:space="0" w:color="auto"/>
            <w:bottom w:val="none" w:sz="0" w:space="0" w:color="auto"/>
            <w:right w:val="none" w:sz="0" w:space="0" w:color="auto"/>
          </w:divBdr>
          <w:divsChild>
            <w:div w:id="951322166">
              <w:marLeft w:val="180"/>
              <w:marRight w:val="0"/>
              <w:marTop w:val="0"/>
              <w:marBottom w:val="0"/>
              <w:divBdr>
                <w:top w:val="none" w:sz="0" w:space="0" w:color="auto"/>
                <w:left w:val="none" w:sz="0" w:space="0" w:color="auto"/>
                <w:bottom w:val="none" w:sz="0" w:space="0" w:color="auto"/>
                <w:right w:val="none" w:sz="0" w:space="0" w:color="auto"/>
              </w:divBdr>
              <w:divsChild>
                <w:div w:id="1278871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913446">
          <w:marLeft w:val="0"/>
          <w:marRight w:val="0"/>
          <w:marTop w:val="0"/>
          <w:marBottom w:val="0"/>
          <w:divBdr>
            <w:top w:val="none" w:sz="0" w:space="0" w:color="auto"/>
            <w:left w:val="none" w:sz="0" w:space="0" w:color="auto"/>
            <w:bottom w:val="none" w:sz="0" w:space="0" w:color="auto"/>
            <w:right w:val="none" w:sz="0" w:space="0" w:color="auto"/>
          </w:divBdr>
          <w:divsChild>
            <w:div w:id="1335493632">
              <w:marLeft w:val="180"/>
              <w:marRight w:val="0"/>
              <w:marTop w:val="0"/>
              <w:marBottom w:val="0"/>
              <w:divBdr>
                <w:top w:val="none" w:sz="0" w:space="0" w:color="auto"/>
                <w:left w:val="none" w:sz="0" w:space="0" w:color="auto"/>
                <w:bottom w:val="none" w:sz="0" w:space="0" w:color="auto"/>
                <w:right w:val="none" w:sz="0" w:space="0" w:color="auto"/>
              </w:divBdr>
              <w:divsChild>
                <w:div w:id="1236891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43184">
          <w:marLeft w:val="0"/>
          <w:marRight w:val="0"/>
          <w:marTop w:val="0"/>
          <w:marBottom w:val="0"/>
          <w:divBdr>
            <w:top w:val="none" w:sz="0" w:space="0" w:color="auto"/>
            <w:left w:val="none" w:sz="0" w:space="0" w:color="auto"/>
            <w:bottom w:val="none" w:sz="0" w:space="0" w:color="auto"/>
            <w:right w:val="none" w:sz="0" w:space="0" w:color="auto"/>
          </w:divBdr>
          <w:divsChild>
            <w:div w:id="1664889286">
              <w:marLeft w:val="180"/>
              <w:marRight w:val="0"/>
              <w:marTop w:val="0"/>
              <w:marBottom w:val="0"/>
              <w:divBdr>
                <w:top w:val="none" w:sz="0" w:space="0" w:color="auto"/>
                <w:left w:val="none" w:sz="0" w:space="0" w:color="auto"/>
                <w:bottom w:val="none" w:sz="0" w:space="0" w:color="auto"/>
                <w:right w:val="none" w:sz="0" w:space="0" w:color="auto"/>
              </w:divBdr>
              <w:divsChild>
                <w:div w:id="288050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099843">
          <w:marLeft w:val="0"/>
          <w:marRight w:val="0"/>
          <w:marTop w:val="0"/>
          <w:marBottom w:val="0"/>
          <w:divBdr>
            <w:top w:val="none" w:sz="0" w:space="0" w:color="auto"/>
            <w:left w:val="none" w:sz="0" w:space="0" w:color="auto"/>
            <w:bottom w:val="none" w:sz="0" w:space="0" w:color="auto"/>
            <w:right w:val="none" w:sz="0" w:space="0" w:color="auto"/>
          </w:divBdr>
          <w:divsChild>
            <w:div w:id="1302808113">
              <w:marLeft w:val="180"/>
              <w:marRight w:val="0"/>
              <w:marTop w:val="0"/>
              <w:marBottom w:val="0"/>
              <w:divBdr>
                <w:top w:val="none" w:sz="0" w:space="0" w:color="auto"/>
                <w:left w:val="none" w:sz="0" w:space="0" w:color="auto"/>
                <w:bottom w:val="none" w:sz="0" w:space="0" w:color="auto"/>
                <w:right w:val="none" w:sz="0" w:space="0" w:color="auto"/>
              </w:divBdr>
              <w:divsChild>
                <w:div w:id="1986204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303749">
          <w:marLeft w:val="0"/>
          <w:marRight w:val="0"/>
          <w:marTop w:val="0"/>
          <w:marBottom w:val="0"/>
          <w:divBdr>
            <w:top w:val="none" w:sz="0" w:space="0" w:color="auto"/>
            <w:left w:val="none" w:sz="0" w:space="0" w:color="auto"/>
            <w:bottom w:val="none" w:sz="0" w:space="0" w:color="auto"/>
            <w:right w:val="none" w:sz="0" w:space="0" w:color="auto"/>
          </w:divBdr>
          <w:divsChild>
            <w:div w:id="1653871217">
              <w:marLeft w:val="180"/>
              <w:marRight w:val="0"/>
              <w:marTop w:val="0"/>
              <w:marBottom w:val="0"/>
              <w:divBdr>
                <w:top w:val="none" w:sz="0" w:space="0" w:color="auto"/>
                <w:left w:val="none" w:sz="0" w:space="0" w:color="auto"/>
                <w:bottom w:val="none" w:sz="0" w:space="0" w:color="auto"/>
                <w:right w:val="none" w:sz="0" w:space="0" w:color="auto"/>
              </w:divBdr>
              <w:divsChild>
                <w:div w:id="1466698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030121">
          <w:marLeft w:val="0"/>
          <w:marRight w:val="0"/>
          <w:marTop w:val="0"/>
          <w:marBottom w:val="0"/>
          <w:divBdr>
            <w:top w:val="none" w:sz="0" w:space="0" w:color="auto"/>
            <w:left w:val="none" w:sz="0" w:space="0" w:color="auto"/>
            <w:bottom w:val="none" w:sz="0" w:space="0" w:color="auto"/>
            <w:right w:val="none" w:sz="0" w:space="0" w:color="auto"/>
          </w:divBdr>
          <w:divsChild>
            <w:div w:id="342633736">
              <w:marLeft w:val="180"/>
              <w:marRight w:val="0"/>
              <w:marTop w:val="0"/>
              <w:marBottom w:val="0"/>
              <w:divBdr>
                <w:top w:val="none" w:sz="0" w:space="0" w:color="auto"/>
                <w:left w:val="none" w:sz="0" w:space="0" w:color="auto"/>
                <w:bottom w:val="none" w:sz="0" w:space="0" w:color="auto"/>
                <w:right w:val="none" w:sz="0" w:space="0" w:color="auto"/>
              </w:divBdr>
              <w:divsChild>
                <w:div w:id="1884754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990863">
          <w:marLeft w:val="0"/>
          <w:marRight w:val="0"/>
          <w:marTop w:val="0"/>
          <w:marBottom w:val="0"/>
          <w:divBdr>
            <w:top w:val="none" w:sz="0" w:space="0" w:color="auto"/>
            <w:left w:val="none" w:sz="0" w:space="0" w:color="auto"/>
            <w:bottom w:val="none" w:sz="0" w:space="0" w:color="auto"/>
            <w:right w:val="none" w:sz="0" w:space="0" w:color="auto"/>
          </w:divBdr>
          <w:divsChild>
            <w:div w:id="499974439">
              <w:marLeft w:val="180"/>
              <w:marRight w:val="0"/>
              <w:marTop w:val="0"/>
              <w:marBottom w:val="0"/>
              <w:divBdr>
                <w:top w:val="none" w:sz="0" w:space="0" w:color="auto"/>
                <w:left w:val="none" w:sz="0" w:space="0" w:color="auto"/>
                <w:bottom w:val="none" w:sz="0" w:space="0" w:color="auto"/>
                <w:right w:val="none" w:sz="0" w:space="0" w:color="auto"/>
              </w:divBdr>
              <w:divsChild>
                <w:div w:id="382213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127161">
          <w:marLeft w:val="0"/>
          <w:marRight w:val="0"/>
          <w:marTop w:val="0"/>
          <w:marBottom w:val="0"/>
          <w:divBdr>
            <w:top w:val="none" w:sz="0" w:space="0" w:color="auto"/>
            <w:left w:val="none" w:sz="0" w:space="0" w:color="auto"/>
            <w:bottom w:val="none" w:sz="0" w:space="0" w:color="auto"/>
            <w:right w:val="none" w:sz="0" w:space="0" w:color="auto"/>
          </w:divBdr>
          <w:divsChild>
            <w:div w:id="708259015">
              <w:marLeft w:val="180"/>
              <w:marRight w:val="0"/>
              <w:marTop w:val="0"/>
              <w:marBottom w:val="0"/>
              <w:divBdr>
                <w:top w:val="none" w:sz="0" w:space="0" w:color="auto"/>
                <w:left w:val="none" w:sz="0" w:space="0" w:color="auto"/>
                <w:bottom w:val="none" w:sz="0" w:space="0" w:color="auto"/>
                <w:right w:val="none" w:sz="0" w:space="0" w:color="auto"/>
              </w:divBdr>
              <w:divsChild>
                <w:div w:id="2020622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41672">
          <w:marLeft w:val="0"/>
          <w:marRight w:val="0"/>
          <w:marTop w:val="0"/>
          <w:marBottom w:val="0"/>
          <w:divBdr>
            <w:top w:val="none" w:sz="0" w:space="0" w:color="auto"/>
            <w:left w:val="none" w:sz="0" w:space="0" w:color="auto"/>
            <w:bottom w:val="none" w:sz="0" w:space="0" w:color="auto"/>
            <w:right w:val="none" w:sz="0" w:space="0" w:color="auto"/>
          </w:divBdr>
          <w:divsChild>
            <w:div w:id="1761101585">
              <w:marLeft w:val="180"/>
              <w:marRight w:val="0"/>
              <w:marTop w:val="0"/>
              <w:marBottom w:val="0"/>
              <w:divBdr>
                <w:top w:val="none" w:sz="0" w:space="0" w:color="auto"/>
                <w:left w:val="none" w:sz="0" w:space="0" w:color="auto"/>
                <w:bottom w:val="none" w:sz="0" w:space="0" w:color="auto"/>
                <w:right w:val="none" w:sz="0" w:space="0" w:color="auto"/>
              </w:divBdr>
              <w:divsChild>
                <w:div w:id="534852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432045">
          <w:marLeft w:val="0"/>
          <w:marRight w:val="0"/>
          <w:marTop w:val="0"/>
          <w:marBottom w:val="0"/>
          <w:divBdr>
            <w:top w:val="none" w:sz="0" w:space="0" w:color="auto"/>
            <w:left w:val="none" w:sz="0" w:space="0" w:color="auto"/>
            <w:bottom w:val="none" w:sz="0" w:space="0" w:color="auto"/>
            <w:right w:val="none" w:sz="0" w:space="0" w:color="auto"/>
          </w:divBdr>
          <w:divsChild>
            <w:div w:id="1831754546">
              <w:marLeft w:val="180"/>
              <w:marRight w:val="0"/>
              <w:marTop w:val="0"/>
              <w:marBottom w:val="0"/>
              <w:divBdr>
                <w:top w:val="none" w:sz="0" w:space="0" w:color="auto"/>
                <w:left w:val="none" w:sz="0" w:space="0" w:color="auto"/>
                <w:bottom w:val="none" w:sz="0" w:space="0" w:color="auto"/>
                <w:right w:val="none" w:sz="0" w:space="0" w:color="auto"/>
              </w:divBdr>
              <w:divsChild>
                <w:div w:id="1424957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483622">
          <w:marLeft w:val="0"/>
          <w:marRight w:val="0"/>
          <w:marTop w:val="0"/>
          <w:marBottom w:val="0"/>
          <w:divBdr>
            <w:top w:val="none" w:sz="0" w:space="0" w:color="auto"/>
            <w:left w:val="none" w:sz="0" w:space="0" w:color="auto"/>
            <w:bottom w:val="none" w:sz="0" w:space="0" w:color="auto"/>
            <w:right w:val="none" w:sz="0" w:space="0" w:color="auto"/>
          </w:divBdr>
          <w:divsChild>
            <w:div w:id="1775009077">
              <w:marLeft w:val="180"/>
              <w:marRight w:val="0"/>
              <w:marTop w:val="0"/>
              <w:marBottom w:val="0"/>
              <w:divBdr>
                <w:top w:val="none" w:sz="0" w:space="0" w:color="auto"/>
                <w:left w:val="none" w:sz="0" w:space="0" w:color="auto"/>
                <w:bottom w:val="none" w:sz="0" w:space="0" w:color="auto"/>
                <w:right w:val="none" w:sz="0" w:space="0" w:color="auto"/>
              </w:divBdr>
              <w:divsChild>
                <w:div w:id="1007951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8123731">
          <w:marLeft w:val="0"/>
          <w:marRight w:val="0"/>
          <w:marTop w:val="0"/>
          <w:marBottom w:val="0"/>
          <w:divBdr>
            <w:top w:val="none" w:sz="0" w:space="0" w:color="auto"/>
            <w:left w:val="none" w:sz="0" w:space="0" w:color="auto"/>
            <w:bottom w:val="none" w:sz="0" w:space="0" w:color="auto"/>
            <w:right w:val="none" w:sz="0" w:space="0" w:color="auto"/>
          </w:divBdr>
          <w:divsChild>
            <w:div w:id="1162501678">
              <w:marLeft w:val="180"/>
              <w:marRight w:val="0"/>
              <w:marTop w:val="0"/>
              <w:marBottom w:val="0"/>
              <w:divBdr>
                <w:top w:val="none" w:sz="0" w:space="0" w:color="auto"/>
                <w:left w:val="none" w:sz="0" w:space="0" w:color="auto"/>
                <w:bottom w:val="none" w:sz="0" w:space="0" w:color="auto"/>
                <w:right w:val="none" w:sz="0" w:space="0" w:color="auto"/>
              </w:divBdr>
              <w:divsChild>
                <w:div w:id="1720738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518439">
          <w:marLeft w:val="0"/>
          <w:marRight w:val="0"/>
          <w:marTop w:val="0"/>
          <w:marBottom w:val="0"/>
          <w:divBdr>
            <w:top w:val="none" w:sz="0" w:space="0" w:color="auto"/>
            <w:left w:val="none" w:sz="0" w:space="0" w:color="auto"/>
            <w:bottom w:val="none" w:sz="0" w:space="0" w:color="auto"/>
            <w:right w:val="none" w:sz="0" w:space="0" w:color="auto"/>
          </w:divBdr>
          <w:divsChild>
            <w:div w:id="2136674767">
              <w:marLeft w:val="180"/>
              <w:marRight w:val="0"/>
              <w:marTop w:val="0"/>
              <w:marBottom w:val="0"/>
              <w:divBdr>
                <w:top w:val="none" w:sz="0" w:space="0" w:color="auto"/>
                <w:left w:val="none" w:sz="0" w:space="0" w:color="auto"/>
                <w:bottom w:val="none" w:sz="0" w:space="0" w:color="auto"/>
                <w:right w:val="none" w:sz="0" w:space="0" w:color="auto"/>
              </w:divBdr>
              <w:divsChild>
                <w:div w:id="408699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814067">
          <w:marLeft w:val="0"/>
          <w:marRight w:val="0"/>
          <w:marTop w:val="0"/>
          <w:marBottom w:val="0"/>
          <w:divBdr>
            <w:top w:val="none" w:sz="0" w:space="0" w:color="auto"/>
            <w:left w:val="none" w:sz="0" w:space="0" w:color="auto"/>
            <w:bottom w:val="none" w:sz="0" w:space="0" w:color="auto"/>
            <w:right w:val="none" w:sz="0" w:space="0" w:color="auto"/>
          </w:divBdr>
          <w:divsChild>
            <w:div w:id="849878490">
              <w:marLeft w:val="180"/>
              <w:marRight w:val="0"/>
              <w:marTop w:val="0"/>
              <w:marBottom w:val="0"/>
              <w:divBdr>
                <w:top w:val="none" w:sz="0" w:space="0" w:color="auto"/>
                <w:left w:val="none" w:sz="0" w:space="0" w:color="auto"/>
                <w:bottom w:val="none" w:sz="0" w:space="0" w:color="auto"/>
                <w:right w:val="none" w:sz="0" w:space="0" w:color="auto"/>
              </w:divBdr>
              <w:divsChild>
                <w:div w:id="2123185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198607">
          <w:marLeft w:val="0"/>
          <w:marRight w:val="0"/>
          <w:marTop w:val="0"/>
          <w:marBottom w:val="0"/>
          <w:divBdr>
            <w:top w:val="none" w:sz="0" w:space="0" w:color="auto"/>
            <w:left w:val="none" w:sz="0" w:space="0" w:color="auto"/>
            <w:bottom w:val="none" w:sz="0" w:space="0" w:color="auto"/>
            <w:right w:val="none" w:sz="0" w:space="0" w:color="auto"/>
          </w:divBdr>
          <w:divsChild>
            <w:div w:id="204412215">
              <w:marLeft w:val="180"/>
              <w:marRight w:val="0"/>
              <w:marTop w:val="0"/>
              <w:marBottom w:val="0"/>
              <w:divBdr>
                <w:top w:val="none" w:sz="0" w:space="0" w:color="auto"/>
                <w:left w:val="none" w:sz="0" w:space="0" w:color="auto"/>
                <w:bottom w:val="none" w:sz="0" w:space="0" w:color="auto"/>
                <w:right w:val="none" w:sz="0" w:space="0" w:color="auto"/>
              </w:divBdr>
              <w:divsChild>
                <w:div w:id="562448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524151">
          <w:marLeft w:val="0"/>
          <w:marRight w:val="0"/>
          <w:marTop w:val="0"/>
          <w:marBottom w:val="0"/>
          <w:divBdr>
            <w:top w:val="none" w:sz="0" w:space="0" w:color="auto"/>
            <w:left w:val="none" w:sz="0" w:space="0" w:color="auto"/>
            <w:bottom w:val="none" w:sz="0" w:space="0" w:color="auto"/>
            <w:right w:val="none" w:sz="0" w:space="0" w:color="auto"/>
          </w:divBdr>
          <w:divsChild>
            <w:div w:id="11736079">
              <w:marLeft w:val="180"/>
              <w:marRight w:val="0"/>
              <w:marTop w:val="0"/>
              <w:marBottom w:val="0"/>
              <w:divBdr>
                <w:top w:val="none" w:sz="0" w:space="0" w:color="auto"/>
                <w:left w:val="none" w:sz="0" w:space="0" w:color="auto"/>
                <w:bottom w:val="none" w:sz="0" w:space="0" w:color="auto"/>
                <w:right w:val="none" w:sz="0" w:space="0" w:color="auto"/>
              </w:divBdr>
              <w:divsChild>
                <w:div w:id="1710839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2259375">
          <w:marLeft w:val="0"/>
          <w:marRight w:val="0"/>
          <w:marTop w:val="0"/>
          <w:marBottom w:val="0"/>
          <w:divBdr>
            <w:top w:val="none" w:sz="0" w:space="0" w:color="auto"/>
            <w:left w:val="none" w:sz="0" w:space="0" w:color="auto"/>
            <w:bottom w:val="none" w:sz="0" w:space="0" w:color="auto"/>
            <w:right w:val="none" w:sz="0" w:space="0" w:color="auto"/>
          </w:divBdr>
          <w:divsChild>
            <w:div w:id="2100833753">
              <w:marLeft w:val="180"/>
              <w:marRight w:val="0"/>
              <w:marTop w:val="0"/>
              <w:marBottom w:val="0"/>
              <w:divBdr>
                <w:top w:val="none" w:sz="0" w:space="0" w:color="auto"/>
                <w:left w:val="none" w:sz="0" w:space="0" w:color="auto"/>
                <w:bottom w:val="none" w:sz="0" w:space="0" w:color="auto"/>
                <w:right w:val="none" w:sz="0" w:space="0" w:color="auto"/>
              </w:divBdr>
              <w:divsChild>
                <w:div w:id="1109737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399438">
          <w:marLeft w:val="0"/>
          <w:marRight w:val="0"/>
          <w:marTop w:val="0"/>
          <w:marBottom w:val="0"/>
          <w:divBdr>
            <w:top w:val="none" w:sz="0" w:space="0" w:color="auto"/>
            <w:left w:val="none" w:sz="0" w:space="0" w:color="auto"/>
            <w:bottom w:val="none" w:sz="0" w:space="0" w:color="auto"/>
            <w:right w:val="none" w:sz="0" w:space="0" w:color="auto"/>
          </w:divBdr>
          <w:divsChild>
            <w:div w:id="885524959">
              <w:marLeft w:val="180"/>
              <w:marRight w:val="0"/>
              <w:marTop w:val="0"/>
              <w:marBottom w:val="0"/>
              <w:divBdr>
                <w:top w:val="none" w:sz="0" w:space="0" w:color="auto"/>
                <w:left w:val="none" w:sz="0" w:space="0" w:color="auto"/>
                <w:bottom w:val="none" w:sz="0" w:space="0" w:color="auto"/>
                <w:right w:val="none" w:sz="0" w:space="0" w:color="auto"/>
              </w:divBdr>
              <w:divsChild>
                <w:div w:id="229579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025397">
          <w:marLeft w:val="0"/>
          <w:marRight w:val="0"/>
          <w:marTop w:val="0"/>
          <w:marBottom w:val="0"/>
          <w:divBdr>
            <w:top w:val="none" w:sz="0" w:space="0" w:color="auto"/>
            <w:left w:val="none" w:sz="0" w:space="0" w:color="auto"/>
            <w:bottom w:val="none" w:sz="0" w:space="0" w:color="auto"/>
            <w:right w:val="none" w:sz="0" w:space="0" w:color="auto"/>
          </w:divBdr>
          <w:divsChild>
            <w:div w:id="1613628540">
              <w:marLeft w:val="180"/>
              <w:marRight w:val="0"/>
              <w:marTop w:val="0"/>
              <w:marBottom w:val="0"/>
              <w:divBdr>
                <w:top w:val="none" w:sz="0" w:space="0" w:color="auto"/>
                <w:left w:val="none" w:sz="0" w:space="0" w:color="auto"/>
                <w:bottom w:val="none" w:sz="0" w:space="0" w:color="auto"/>
                <w:right w:val="none" w:sz="0" w:space="0" w:color="auto"/>
              </w:divBdr>
              <w:divsChild>
                <w:div w:id="682319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240456">
          <w:marLeft w:val="0"/>
          <w:marRight w:val="0"/>
          <w:marTop w:val="0"/>
          <w:marBottom w:val="0"/>
          <w:divBdr>
            <w:top w:val="none" w:sz="0" w:space="0" w:color="auto"/>
            <w:left w:val="none" w:sz="0" w:space="0" w:color="auto"/>
            <w:bottom w:val="none" w:sz="0" w:space="0" w:color="auto"/>
            <w:right w:val="none" w:sz="0" w:space="0" w:color="auto"/>
          </w:divBdr>
          <w:divsChild>
            <w:div w:id="510527597">
              <w:marLeft w:val="180"/>
              <w:marRight w:val="0"/>
              <w:marTop w:val="0"/>
              <w:marBottom w:val="0"/>
              <w:divBdr>
                <w:top w:val="none" w:sz="0" w:space="0" w:color="auto"/>
                <w:left w:val="none" w:sz="0" w:space="0" w:color="auto"/>
                <w:bottom w:val="none" w:sz="0" w:space="0" w:color="auto"/>
                <w:right w:val="none" w:sz="0" w:space="0" w:color="auto"/>
              </w:divBdr>
              <w:divsChild>
                <w:div w:id="1269236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924593">
          <w:marLeft w:val="0"/>
          <w:marRight w:val="0"/>
          <w:marTop w:val="0"/>
          <w:marBottom w:val="0"/>
          <w:divBdr>
            <w:top w:val="none" w:sz="0" w:space="0" w:color="auto"/>
            <w:left w:val="none" w:sz="0" w:space="0" w:color="auto"/>
            <w:bottom w:val="none" w:sz="0" w:space="0" w:color="auto"/>
            <w:right w:val="none" w:sz="0" w:space="0" w:color="auto"/>
          </w:divBdr>
          <w:divsChild>
            <w:div w:id="124474204">
              <w:marLeft w:val="180"/>
              <w:marRight w:val="0"/>
              <w:marTop w:val="0"/>
              <w:marBottom w:val="0"/>
              <w:divBdr>
                <w:top w:val="none" w:sz="0" w:space="0" w:color="auto"/>
                <w:left w:val="none" w:sz="0" w:space="0" w:color="auto"/>
                <w:bottom w:val="none" w:sz="0" w:space="0" w:color="auto"/>
                <w:right w:val="none" w:sz="0" w:space="0" w:color="auto"/>
              </w:divBdr>
              <w:divsChild>
                <w:div w:id="865824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7579512">
          <w:marLeft w:val="0"/>
          <w:marRight w:val="0"/>
          <w:marTop w:val="0"/>
          <w:marBottom w:val="0"/>
          <w:divBdr>
            <w:top w:val="none" w:sz="0" w:space="0" w:color="auto"/>
            <w:left w:val="none" w:sz="0" w:space="0" w:color="auto"/>
            <w:bottom w:val="none" w:sz="0" w:space="0" w:color="auto"/>
            <w:right w:val="none" w:sz="0" w:space="0" w:color="auto"/>
          </w:divBdr>
          <w:divsChild>
            <w:div w:id="173300308">
              <w:marLeft w:val="180"/>
              <w:marRight w:val="0"/>
              <w:marTop w:val="0"/>
              <w:marBottom w:val="0"/>
              <w:divBdr>
                <w:top w:val="none" w:sz="0" w:space="0" w:color="auto"/>
                <w:left w:val="none" w:sz="0" w:space="0" w:color="auto"/>
                <w:bottom w:val="none" w:sz="0" w:space="0" w:color="auto"/>
                <w:right w:val="none" w:sz="0" w:space="0" w:color="auto"/>
              </w:divBdr>
              <w:divsChild>
                <w:div w:id="1896620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917320">
          <w:marLeft w:val="0"/>
          <w:marRight w:val="0"/>
          <w:marTop w:val="0"/>
          <w:marBottom w:val="0"/>
          <w:divBdr>
            <w:top w:val="none" w:sz="0" w:space="0" w:color="auto"/>
            <w:left w:val="none" w:sz="0" w:space="0" w:color="auto"/>
            <w:bottom w:val="none" w:sz="0" w:space="0" w:color="auto"/>
            <w:right w:val="none" w:sz="0" w:space="0" w:color="auto"/>
          </w:divBdr>
          <w:divsChild>
            <w:div w:id="2082410386">
              <w:marLeft w:val="180"/>
              <w:marRight w:val="0"/>
              <w:marTop w:val="0"/>
              <w:marBottom w:val="0"/>
              <w:divBdr>
                <w:top w:val="none" w:sz="0" w:space="0" w:color="auto"/>
                <w:left w:val="none" w:sz="0" w:space="0" w:color="auto"/>
                <w:bottom w:val="none" w:sz="0" w:space="0" w:color="auto"/>
                <w:right w:val="none" w:sz="0" w:space="0" w:color="auto"/>
              </w:divBdr>
              <w:divsChild>
                <w:div w:id="108814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352121">
          <w:marLeft w:val="0"/>
          <w:marRight w:val="0"/>
          <w:marTop w:val="0"/>
          <w:marBottom w:val="0"/>
          <w:divBdr>
            <w:top w:val="none" w:sz="0" w:space="0" w:color="auto"/>
            <w:left w:val="none" w:sz="0" w:space="0" w:color="auto"/>
            <w:bottom w:val="none" w:sz="0" w:space="0" w:color="auto"/>
            <w:right w:val="none" w:sz="0" w:space="0" w:color="auto"/>
          </w:divBdr>
          <w:divsChild>
            <w:div w:id="225533011">
              <w:marLeft w:val="180"/>
              <w:marRight w:val="0"/>
              <w:marTop w:val="0"/>
              <w:marBottom w:val="0"/>
              <w:divBdr>
                <w:top w:val="none" w:sz="0" w:space="0" w:color="auto"/>
                <w:left w:val="none" w:sz="0" w:space="0" w:color="auto"/>
                <w:bottom w:val="none" w:sz="0" w:space="0" w:color="auto"/>
                <w:right w:val="none" w:sz="0" w:space="0" w:color="auto"/>
              </w:divBdr>
              <w:divsChild>
                <w:div w:id="1698777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4207277">
          <w:marLeft w:val="0"/>
          <w:marRight w:val="0"/>
          <w:marTop w:val="0"/>
          <w:marBottom w:val="0"/>
          <w:divBdr>
            <w:top w:val="none" w:sz="0" w:space="0" w:color="auto"/>
            <w:left w:val="none" w:sz="0" w:space="0" w:color="auto"/>
            <w:bottom w:val="none" w:sz="0" w:space="0" w:color="auto"/>
            <w:right w:val="none" w:sz="0" w:space="0" w:color="auto"/>
          </w:divBdr>
          <w:divsChild>
            <w:div w:id="1295864878">
              <w:marLeft w:val="180"/>
              <w:marRight w:val="0"/>
              <w:marTop w:val="0"/>
              <w:marBottom w:val="0"/>
              <w:divBdr>
                <w:top w:val="none" w:sz="0" w:space="0" w:color="auto"/>
                <w:left w:val="none" w:sz="0" w:space="0" w:color="auto"/>
                <w:bottom w:val="none" w:sz="0" w:space="0" w:color="auto"/>
                <w:right w:val="none" w:sz="0" w:space="0" w:color="auto"/>
              </w:divBdr>
              <w:divsChild>
                <w:div w:id="1355812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391093">
          <w:marLeft w:val="0"/>
          <w:marRight w:val="0"/>
          <w:marTop w:val="0"/>
          <w:marBottom w:val="0"/>
          <w:divBdr>
            <w:top w:val="none" w:sz="0" w:space="0" w:color="auto"/>
            <w:left w:val="none" w:sz="0" w:space="0" w:color="auto"/>
            <w:bottom w:val="none" w:sz="0" w:space="0" w:color="auto"/>
            <w:right w:val="none" w:sz="0" w:space="0" w:color="auto"/>
          </w:divBdr>
          <w:divsChild>
            <w:div w:id="1078137115">
              <w:marLeft w:val="180"/>
              <w:marRight w:val="0"/>
              <w:marTop w:val="0"/>
              <w:marBottom w:val="0"/>
              <w:divBdr>
                <w:top w:val="none" w:sz="0" w:space="0" w:color="auto"/>
                <w:left w:val="none" w:sz="0" w:space="0" w:color="auto"/>
                <w:bottom w:val="none" w:sz="0" w:space="0" w:color="auto"/>
                <w:right w:val="none" w:sz="0" w:space="0" w:color="auto"/>
              </w:divBdr>
              <w:divsChild>
                <w:div w:id="771317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930068">
          <w:marLeft w:val="0"/>
          <w:marRight w:val="0"/>
          <w:marTop w:val="0"/>
          <w:marBottom w:val="0"/>
          <w:divBdr>
            <w:top w:val="none" w:sz="0" w:space="0" w:color="auto"/>
            <w:left w:val="none" w:sz="0" w:space="0" w:color="auto"/>
            <w:bottom w:val="none" w:sz="0" w:space="0" w:color="auto"/>
            <w:right w:val="none" w:sz="0" w:space="0" w:color="auto"/>
          </w:divBdr>
          <w:divsChild>
            <w:div w:id="904802494">
              <w:marLeft w:val="180"/>
              <w:marRight w:val="0"/>
              <w:marTop w:val="0"/>
              <w:marBottom w:val="0"/>
              <w:divBdr>
                <w:top w:val="none" w:sz="0" w:space="0" w:color="auto"/>
                <w:left w:val="none" w:sz="0" w:space="0" w:color="auto"/>
                <w:bottom w:val="none" w:sz="0" w:space="0" w:color="auto"/>
                <w:right w:val="none" w:sz="0" w:space="0" w:color="auto"/>
              </w:divBdr>
              <w:divsChild>
                <w:div w:id="1526287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062724">
          <w:marLeft w:val="0"/>
          <w:marRight w:val="0"/>
          <w:marTop w:val="0"/>
          <w:marBottom w:val="0"/>
          <w:divBdr>
            <w:top w:val="none" w:sz="0" w:space="0" w:color="auto"/>
            <w:left w:val="none" w:sz="0" w:space="0" w:color="auto"/>
            <w:bottom w:val="none" w:sz="0" w:space="0" w:color="auto"/>
            <w:right w:val="none" w:sz="0" w:space="0" w:color="auto"/>
          </w:divBdr>
          <w:divsChild>
            <w:div w:id="35930606">
              <w:marLeft w:val="180"/>
              <w:marRight w:val="0"/>
              <w:marTop w:val="0"/>
              <w:marBottom w:val="0"/>
              <w:divBdr>
                <w:top w:val="none" w:sz="0" w:space="0" w:color="auto"/>
                <w:left w:val="none" w:sz="0" w:space="0" w:color="auto"/>
                <w:bottom w:val="none" w:sz="0" w:space="0" w:color="auto"/>
                <w:right w:val="none" w:sz="0" w:space="0" w:color="auto"/>
              </w:divBdr>
              <w:divsChild>
                <w:div w:id="316882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777864">
          <w:marLeft w:val="0"/>
          <w:marRight w:val="0"/>
          <w:marTop w:val="0"/>
          <w:marBottom w:val="0"/>
          <w:divBdr>
            <w:top w:val="none" w:sz="0" w:space="0" w:color="auto"/>
            <w:left w:val="none" w:sz="0" w:space="0" w:color="auto"/>
            <w:bottom w:val="none" w:sz="0" w:space="0" w:color="auto"/>
            <w:right w:val="none" w:sz="0" w:space="0" w:color="auto"/>
          </w:divBdr>
          <w:divsChild>
            <w:div w:id="585575881">
              <w:marLeft w:val="180"/>
              <w:marRight w:val="0"/>
              <w:marTop w:val="0"/>
              <w:marBottom w:val="0"/>
              <w:divBdr>
                <w:top w:val="none" w:sz="0" w:space="0" w:color="auto"/>
                <w:left w:val="none" w:sz="0" w:space="0" w:color="auto"/>
                <w:bottom w:val="none" w:sz="0" w:space="0" w:color="auto"/>
                <w:right w:val="none" w:sz="0" w:space="0" w:color="auto"/>
              </w:divBdr>
              <w:divsChild>
                <w:div w:id="391586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335858">
          <w:marLeft w:val="0"/>
          <w:marRight w:val="0"/>
          <w:marTop w:val="0"/>
          <w:marBottom w:val="0"/>
          <w:divBdr>
            <w:top w:val="none" w:sz="0" w:space="0" w:color="auto"/>
            <w:left w:val="none" w:sz="0" w:space="0" w:color="auto"/>
            <w:bottom w:val="none" w:sz="0" w:space="0" w:color="auto"/>
            <w:right w:val="none" w:sz="0" w:space="0" w:color="auto"/>
          </w:divBdr>
          <w:divsChild>
            <w:div w:id="1279027840">
              <w:marLeft w:val="180"/>
              <w:marRight w:val="0"/>
              <w:marTop w:val="0"/>
              <w:marBottom w:val="0"/>
              <w:divBdr>
                <w:top w:val="none" w:sz="0" w:space="0" w:color="auto"/>
                <w:left w:val="none" w:sz="0" w:space="0" w:color="auto"/>
                <w:bottom w:val="none" w:sz="0" w:space="0" w:color="auto"/>
                <w:right w:val="none" w:sz="0" w:space="0" w:color="auto"/>
              </w:divBdr>
              <w:divsChild>
                <w:div w:id="86731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646198">
          <w:marLeft w:val="0"/>
          <w:marRight w:val="0"/>
          <w:marTop w:val="0"/>
          <w:marBottom w:val="0"/>
          <w:divBdr>
            <w:top w:val="none" w:sz="0" w:space="0" w:color="auto"/>
            <w:left w:val="none" w:sz="0" w:space="0" w:color="auto"/>
            <w:bottom w:val="none" w:sz="0" w:space="0" w:color="auto"/>
            <w:right w:val="none" w:sz="0" w:space="0" w:color="auto"/>
          </w:divBdr>
          <w:divsChild>
            <w:div w:id="969020332">
              <w:marLeft w:val="180"/>
              <w:marRight w:val="0"/>
              <w:marTop w:val="0"/>
              <w:marBottom w:val="0"/>
              <w:divBdr>
                <w:top w:val="none" w:sz="0" w:space="0" w:color="auto"/>
                <w:left w:val="none" w:sz="0" w:space="0" w:color="auto"/>
                <w:bottom w:val="none" w:sz="0" w:space="0" w:color="auto"/>
                <w:right w:val="none" w:sz="0" w:space="0" w:color="auto"/>
              </w:divBdr>
              <w:divsChild>
                <w:div w:id="589386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438633">
          <w:marLeft w:val="0"/>
          <w:marRight w:val="0"/>
          <w:marTop w:val="0"/>
          <w:marBottom w:val="0"/>
          <w:divBdr>
            <w:top w:val="none" w:sz="0" w:space="0" w:color="auto"/>
            <w:left w:val="none" w:sz="0" w:space="0" w:color="auto"/>
            <w:bottom w:val="none" w:sz="0" w:space="0" w:color="auto"/>
            <w:right w:val="none" w:sz="0" w:space="0" w:color="auto"/>
          </w:divBdr>
          <w:divsChild>
            <w:div w:id="489059855">
              <w:marLeft w:val="180"/>
              <w:marRight w:val="0"/>
              <w:marTop w:val="0"/>
              <w:marBottom w:val="0"/>
              <w:divBdr>
                <w:top w:val="none" w:sz="0" w:space="0" w:color="auto"/>
                <w:left w:val="none" w:sz="0" w:space="0" w:color="auto"/>
                <w:bottom w:val="none" w:sz="0" w:space="0" w:color="auto"/>
                <w:right w:val="none" w:sz="0" w:space="0" w:color="auto"/>
              </w:divBdr>
              <w:divsChild>
                <w:div w:id="2059890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929226">
          <w:marLeft w:val="0"/>
          <w:marRight w:val="0"/>
          <w:marTop w:val="0"/>
          <w:marBottom w:val="0"/>
          <w:divBdr>
            <w:top w:val="none" w:sz="0" w:space="0" w:color="auto"/>
            <w:left w:val="none" w:sz="0" w:space="0" w:color="auto"/>
            <w:bottom w:val="none" w:sz="0" w:space="0" w:color="auto"/>
            <w:right w:val="none" w:sz="0" w:space="0" w:color="auto"/>
          </w:divBdr>
          <w:divsChild>
            <w:div w:id="489558752">
              <w:marLeft w:val="180"/>
              <w:marRight w:val="0"/>
              <w:marTop w:val="0"/>
              <w:marBottom w:val="0"/>
              <w:divBdr>
                <w:top w:val="none" w:sz="0" w:space="0" w:color="auto"/>
                <w:left w:val="none" w:sz="0" w:space="0" w:color="auto"/>
                <w:bottom w:val="none" w:sz="0" w:space="0" w:color="auto"/>
                <w:right w:val="none" w:sz="0" w:space="0" w:color="auto"/>
              </w:divBdr>
              <w:divsChild>
                <w:div w:id="203106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848008">
          <w:marLeft w:val="0"/>
          <w:marRight w:val="0"/>
          <w:marTop w:val="0"/>
          <w:marBottom w:val="0"/>
          <w:divBdr>
            <w:top w:val="none" w:sz="0" w:space="0" w:color="auto"/>
            <w:left w:val="none" w:sz="0" w:space="0" w:color="auto"/>
            <w:bottom w:val="none" w:sz="0" w:space="0" w:color="auto"/>
            <w:right w:val="none" w:sz="0" w:space="0" w:color="auto"/>
          </w:divBdr>
          <w:divsChild>
            <w:div w:id="1182813898">
              <w:marLeft w:val="180"/>
              <w:marRight w:val="0"/>
              <w:marTop w:val="0"/>
              <w:marBottom w:val="0"/>
              <w:divBdr>
                <w:top w:val="none" w:sz="0" w:space="0" w:color="auto"/>
                <w:left w:val="none" w:sz="0" w:space="0" w:color="auto"/>
                <w:bottom w:val="none" w:sz="0" w:space="0" w:color="auto"/>
                <w:right w:val="none" w:sz="0" w:space="0" w:color="auto"/>
              </w:divBdr>
              <w:divsChild>
                <w:div w:id="1231967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392143">
          <w:marLeft w:val="0"/>
          <w:marRight w:val="0"/>
          <w:marTop w:val="0"/>
          <w:marBottom w:val="0"/>
          <w:divBdr>
            <w:top w:val="none" w:sz="0" w:space="0" w:color="auto"/>
            <w:left w:val="none" w:sz="0" w:space="0" w:color="auto"/>
            <w:bottom w:val="none" w:sz="0" w:space="0" w:color="auto"/>
            <w:right w:val="none" w:sz="0" w:space="0" w:color="auto"/>
          </w:divBdr>
          <w:divsChild>
            <w:div w:id="988561601">
              <w:marLeft w:val="180"/>
              <w:marRight w:val="0"/>
              <w:marTop w:val="0"/>
              <w:marBottom w:val="0"/>
              <w:divBdr>
                <w:top w:val="none" w:sz="0" w:space="0" w:color="auto"/>
                <w:left w:val="none" w:sz="0" w:space="0" w:color="auto"/>
                <w:bottom w:val="none" w:sz="0" w:space="0" w:color="auto"/>
                <w:right w:val="none" w:sz="0" w:space="0" w:color="auto"/>
              </w:divBdr>
              <w:divsChild>
                <w:div w:id="142869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6380193">
          <w:marLeft w:val="0"/>
          <w:marRight w:val="0"/>
          <w:marTop w:val="0"/>
          <w:marBottom w:val="0"/>
          <w:divBdr>
            <w:top w:val="none" w:sz="0" w:space="0" w:color="auto"/>
            <w:left w:val="none" w:sz="0" w:space="0" w:color="auto"/>
            <w:bottom w:val="none" w:sz="0" w:space="0" w:color="auto"/>
            <w:right w:val="none" w:sz="0" w:space="0" w:color="auto"/>
          </w:divBdr>
          <w:divsChild>
            <w:div w:id="2104183427">
              <w:marLeft w:val="180"/>
              <w:marRight w:val="0"/>
              <w:marTop w:val="0"/>
              <w:marBottom w:val="0"/>
              <w:divBdr>
                <w:top w:val="none" w:sz="0" w:space="0" w:color="auto"/>
                <w:left w:val="none" w:sz="0" w:space="0" w:color="auto"/>
                <w:bottom w:val="none" w:sz="0" w:space="0" w:color="auto"/>
                <w:right w:val="none" w:sz="0" w:space="0" w:color="auto"/>
              </w:divBdr>
              <w:divsChild>
                <w:div w:id="719473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171263">
          <w:marLeft w:val="0"/>
          <w:marRight w:val="0"/>
          <w:marTop w:val="0"/>
          <w:marBottom w:val="0"/>
          <w:divBdr>
            <w:top w:val="none" w:sz="0" w:space="0" w:color="auto"/>
            <w:left w:val="none" w:sz="0" w:space="0" w:color="auto"/>
            <w:bottom w:val="none" w:sz="0" w:space="0" w:color="auto"/>
            <w:right w:val="none" w:sz="0" w:space="0" w:color="auto"/>
          </w:divBdr>
          <w:divsChild>
            <w:div w:id="154537173">
              <w:marLeft w:val="180"/>
              <w:marRight w:val="0"/>
              <w:marTop w:val="0"/>
              <w:marBottom w:val="0"/>
              <w:divBdr>
                <w:top w:val="none" w:sz="0" w:space="0" w:color="auto"/>
                <w:left w:val="none" w:sz="0" w:space="0" w:color="auto"/>
                <w:bottom w:val="none" w:sz="0" w:space="0" w:color="auto"/>
                <w:right w:val="none" w:sz="0" w:space="0" w:color="auto"/>
              </w:divBdr>
              <w:divsChild>
                <w:div w:id="437257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6568382">
          <w:marLeft w:val="0"/>
          <w:marRight w:val="0"/>
          <w:marTop w:val="0"/>
          <w:marBottom w:val="0"/>
          <w:divBdr>
            <w:top w:val="none" w:sz="0" w:space="0" w:color="auto"/>
            <w:left w:val="none" w:sz="0" w:space="0" w:color="auto"/>
            <w:bottom w:val="none" w:sz="0" w:space="0" w:color="auto"/>
            <w:right w:val="none" w:sz="0" w:space="0" w:color="auto"/>
          </w:divBdr>
          <w:divsChild>
            <w:div w:id="572079837">
              <w:marLeft w:val="180"/>
              <w:marRight w:val="0"/>
              <w:marTop w:val="0"/>
              <w:marBottom w:val="0"/>
              <w:divBdr>
                <w:top w:val="none" w:sz="0" w:space="0" w:color="auto"/>
                <w:left w:val="none" w:sz="0" w:space="0" w:color="auto"/>
                <w:bottom w:val="none" w:sz="0" w:space="0" w:color="auto"/>
                <w:right w:val="none" w:sz="0" w:space="0" w:color="auto"/>
              </w:divBdr>
              <w:divsChild>
                <w:div w:id="816607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653298">
          <w:marLeft w:val="0"/>
          <w:marRight w:val="0"/>
          <w:marTop w:val="0"/>
          <w:marBottom w:val="0"/>
          <w:divBdr>
            <w:top w:val="none" w:sz="0" w:space="0" w:color="auto"/>
            <w:left w:val="none" w:sz="0" w:space="0" w:color="auto"/>
            <w:bottom w:val="none" w:sz="0" w:space="0" w:color="auto"/>
            <w:right w:val="none" w:sz="0" w:space="0" w:color="auto"/>
          </w:divBdr>
          <w:divsChild>
            <w:div w:id="67263844">
              <w:marLeft w:val="180"/>
              <w:marRight w:val="0"/>
              <w:marTop w:val="0"/>
              <w:marBottom w:val="0"/>
              <w:divBdr>
                <w:top w:val="none" w:sz="0" w:space="0" w:color="auto"/>
                <w:left w:val="none" w:sz="0" w:space="0" w:color="auto"/>
                <w:bottom w:val="none" w:sz="0" w:space="0" w:color="auto"/>
                <w:right w:val="none" w:sz="0" w:space="0" w:color="auto"/>
              </w:divBdr>
              <w:divsChild>
                <w:div w:id="976036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442009">
          <w:marLeft w:val="0"/>
          <w:marRight w:val="0"/>
          <w:marTop w:val="0"/>
          <w:marBottom w:val="0"/>
          <w:divBdr>
            <w:top w:val="none" w:sz="0" w:space="0" w:color="auto"/>
            <w:left w:val="none" w:sz="0" w:space="0" w:color="auto"/>
            <w:bottom w:val="none" w:sz="0" w:space="0" w:color="auto"/>
            <w:right w:val="none" w:sz="0" w:space="0" w:color="auto"/>
          </w:divBdr>
          <w:divsChild>
            <w:div w:id="1801653099">
              <w:marLeft w:val="180"/>
              <w:marRight w:val="0"/>
              <w:marTop w:val="0"/>
              <w:marBottom w:val="0"/>
              <w:divBdr>
                <w:top w:val="none" w:sz="0" w:space="0" w:color="auto"/>
                <w:left w:val="none" w:sz="0" w:space="0" w:color="auto"/>
                <w:bottom w:val="none" w:sz="0" w:space="0" w:color="auto"/>
                <w:right w:val="none" w:sz="0" w:space="0" w:color="auto"/>
              </w:divBdr>
              <w:divsChild>
                <w:div w:id="253786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797372">
          <w:marLeft w:val="0"/>
          <w:marRight w:val="0"/>
          <w:marTop w:val="0"/>
          <w:marBottom w:val="0"/>
          <w:divBdr>
            <w:top w:val="none" w:sz="0" w:space="0" w:color="auto"/>
            <w:left w:val="none" w:sz="0" w:space="0" w:color="auto"/>
            <w:bottom w:val="none" w:sz="0" w:space="0" w:color="auto"/>
            <w:right w:val="none" w:sz="0" w:space="0" w:color="auto"/>
          </w:divBdr>
          <w:divsChild>
            <w:div w:id="1515223581">
              <w:marLeft w:val="180"/>
              <w:marRight w:val="0"/>
              <w:marTop w:val="0"/>
              <w:marBottom w:val="0"/>
              <w:divBdr>
                <w:top w:val="none" w:sz="0" w:space="0" w:color="auto"/>
                <w:left w:val="none" w:sz="0" w:space="0" w:color="auto"/>
                <w:bottom w:val="none" w:sz="0" w:space="0" w:color="auto"/>
                <w:right w:val="none" w:sz="0" w:space="0" w:color="auto"/>
              </w:divBdr>
              <w:divsChild>
                <w:div w:id="2012565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187528">
          <w:marLeft w:val="0"/>
          <w:marRight w:val="0"/>
          <w:marTop w:val="0"/>
          <w:marBottom w:val="0"/>
          <w:divBdr>
            <w:top w:val="none" w:sz="0" w:space="0" w:color="auto"/>
            <w:left w:val="none" w:sz="0" w:space="0" w:color="auto"/>
            <w:bottom w:val="none" w:sz="0" w:space="0" w:color="auto"/>
            <w:right w:val="none" w:sz="0" w:space="0" w:color="auto"/>
          </w:divBdr>
          <w:divsChild>
            <w:div w:id="734203510">
              <w:marLeft w:val="180"/>
              <w:marRight w:val="0"/>
              <w:marTop w:val="0"/>
              <w:marBottom w:val="0"/>
              <w:divBdr>
                <w:top w:val="none" w:sz="0" w:space="0" w:color="auto"/>
                <w:left w:val="none" w:sz="0" w:space="0" w:color="auto"/>
                <w:bottom w:val="none" w:sz="0" w:space="0" w:color="auto"/>
                <w:right w:val="none" w:sz="0" w:space="0" w:color="auto"/>
              </w:divBdr>
              <w:divsChild>
                <w:div w:id="360202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992180">
          <w:marLeft w:val="0"/>
          <w:marRight w:val="0"/>
          <w:marTop w:val="0"/>
          <w:marBottom w:val="0"/>
          <w:divBdr>
            <w:top w:val="none" w:sz="0" w:space="0" w:color="auto"/>
            <w:left w:val="none" w:sz="0" w:space="0" w:color="auto"/>
            <w:bottom w:val="none" w:sz="0" w:space="0" w:color="auto"/>
            <w:right w:val="none" w:sz="0" w:space="0" w:color="auto"/>
          </w:divBdr>
          <w:divsChild>
            <w:div w:id="464466716">
              <w:marLeft w:val="180"/>
              <w:marRight w:val="0"/>
              <w:marTop w:val="0"/>
              <w:marBottom w:val="0"/>
              <w:divBdr>
                <w:top w:val="none" w:sz="0" w:space="0" w:color="auto"/>
                <w:left w:val="none" w:sz="0" w:space="0" w:color="auto"/>
                <w:bottom w:val="none" w:sz="0" w:space="0" w:color="auto"/>
                <w:right w:val="none" w:sz="0" w:space="0" w:color="auto"/>
              </w:divBdr>
              <w:divsChild>
                <w:div w:id="710113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457586">
          <w:marLeft w:val="0"/>
          <w:marRight w:val="0"/>
          <w:marTop w:val="0"/>
          <w:marBottom w:val="0"/>
          <w:divBdr>
            <w:top w:val="none" w:sz="0" w:space="0" w:color="auto"/>
            <w:left w:val="none" w:sz="0" w:space="0" w:color="auto"/>
            <w:bottom w:val="none" w:sz="0" w:space="0" w:color="auto"/>
            <w:right w:val="none" w:sz="0" w:space="0" w:color="auto"/>
          </w:divBdr>
          <w:divsChild>
            <w:div w:id="476341331">
              <w:marLeft w:val="180"/>
              <w:marRight w:val="0"/>
              <w:marTop w:val="0"/>
              <w:marBottom w:val="0"/>
              <w:divBdr>
                <w:top w:val="none" w:sz="0" w:space="0" w:color="auto"/>
                <w:left w:val="none" w:sz="0" w:space="0" w:color="auto"/>
                <w:bottom w:val="none" w:sz="0" w:space="0" w:color="auto"/>
                <w:right w:val="none" w:sz="0" w:space="0" w:color="auto"/>
              </w:divBdr>
              <w:divsChild>
                <w:div w:id="1838038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303308">
          <w:marLeft w:val="0"/>
          <w:marRight w:val="0"/>
          <w:marTop w:val="0"/>
          <w:marBottom w:val="0"/>
          <w:divBdr>
            <w:top w:val="none" w:sz="0" w:space="0" w:color="auto"/>
            <w:left w:val="none" w:sz="0" w:space="0" w:color="auto"/>
            <w:bottom w:val="none" w:sz="0" w:space="0" w:color="auto"/>
            <w:right w:val="none" w:sz="0" w:space="0" w:color="auto"/>
          </w:divBdr>
          <w:divsChild>
            <w:div w:id="1354843953">
              <w:marLeft w:val="180"/>
              <w:marRight w:val="0"/>
              <w:marTop w:val="0"/>
              <w:marBottom w:val="0"/>
              <w:divBdr>
                <w:top w:val="none" w:sz="0" w:space="0" w:color="auto"/>
                <w:left w:val="none" w:sz="0" w:space="0" w:color="auto"/>
                <w:bottom w:val="none" w:sz="0" w:space="0" w:color="auto"/>
                <w:right w:val="none" w:sz="0" w:space="0" w:color="auto"/>
              </w:divBdr>
              <w:divsChild>
                <w:div w:id="249318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559082">
          <w:marLeft w:val="0"/>
          <w:marRight w:val="0"/>
          <w:marTop w:val="0"/>
          <w:marBottom w:val="0"/>
          <w:divBdr>
            <w:top w:val="none" w:sz="0" w:space="0" w:color="auto"/>
            <w:left w:val="none" w:sz="0" w:space="0" w:color="auto"/>
            <w:bottom w:val="none" w:sz="0" w:space="0" w:color="auto"/>
            <w:right w:val="none" w:sz="0" w:space="0" w:color="auto"/>
          </w:divBdr>
          <w:divsChild>
            <w:div w:id="1427266477">
              <w:marLeft w:val="180"/>
              <w:marRight w:val="0"/>
              <w:marTop w:val="0"/>
              <w:marBottom w:val="0"/>
              <w:divBdr>
                <w:top w:val="none" w:sz="0" w:space="0" w:color="auto"/>
                <w:left w:val="none" w:sz="0" w:space="0" w:color="auto"/>
                <w:bottom w:val="none" w:sz="0" w:space="0" w:color="auto"/>
                <w:right w:val="none" w:sz="0" w:space="0" w:color="auto"/>
              </w:divBdr>
              <w:divsChild>
                <w:div w:id="1625311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94263">
          <w:marLeft w:val="0"/>
          <w:marRight w:val="0"/>
          <w:marTop w:val="0"/>
          <w:marBottom w:val="0"/>
          <w:divBdr>
            <w:top w:val="none" w:sz="0" w:space="0" w:color="auto"/>
            <w:left w:val="none" w:sz="0" w:space="0" w:color="auto"/>
            <w:bottom w:val="none" w:sz="0" w:space="0" w:color="auto"/>
            <w:right w:val="none" w:sz="0" w:space="0" w:color="auto"/>
          </w:divBdr>
          <w:divsChild>
            <w:div w:id="2062245561">
              <w:marLeft w:val="180"/>
              <w:marRight w:val="0"/>
              <w:marTop w:val="0"/>
              <w:marBottom w:val="0"/>
              <w:divBdr>
                <w:top w:val="none" w:sz="0" w:space="0" w:color="auto"/>
                <w:left w:val="none" w:sz="0" w:space="0" w:color="auto"/>
                <w:bottom w:val="none" w:sz="0" w:space="0" w:color="auto"/>
                <w:right w:val="none" w:sz="0" w:space="0" w:color="auto"/>
              </w:divBdr>
              <w:divsChild>
                <w:div w:id="286358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9292241">
          <w:marLeft w:val="0"/>
          <w:marRight w:val="0"/>
          <w:marTop w:val="0"/>
          <w:marBottom w:val="0"/>
          <w:divBdr>
            <w:top w:val="none" w:sz="0" w:space="0" w:color="auto"/>
            <w:left w:val="none" w:sz="0" w:space="0" w:color="auto"/>
            <w:bottom w:val="none" w:sz="0" w:space="0" w:color="auto"/>
            <w:right w:val="none" w:sz="0" w:space="0" w:color="auto"/>
          </w:divBdr>
          <w:divsChild>
            <w:div w:id="1648170313">
              <w:marLeft w:val="180"/>
              <w:marRight w:val="0"/>
              <w:marTop w:val="0"/>
              <w:marBottom w:val="0"/>
              <w:divBdr>
                <w:top w:val="none" w:sz="0" w:space="0" w:color="auto"/>
                <w:left w:val="none" w:sz="0" w:space="0" w:color="auto"/>
                <w:bottom w:val="none" w:sz="0" w:space="0" w:color="auto"/>
                <w:right w:val="none" w:sz="0" w:space="0" w:color="auto"/>
              </w:divBdr>
              <w:divsChild>
                <w:div w:id="1984966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365188">
          <w:marLeft w:val="0"/>
          <w:marRight w:val="0"/>
          <w:marTop w:val="0"/>
          <w:marBottom w:val="0"/>
          <w:divBdr>
            <w:top w:val="none" w:sz="0" w:space="0" w:color="auto"/>
            <w:left w:val="none" w:sz="0" w:space="0" w:color="auto"/>
            <w:bottom w:val="none" w:sz="0" w:space="0" w:color="auto"/>
            <w:right w:val="none" w:sz="0" w:space="0" w:color="auto"/>
          </w:divBdr>
          <w:divsChild>
            <w:div w:id="35661888">
              <w:marLeft w:val="180"/>
              <w:marRight w:val="0"/>
              <w:marTop w:val="0"/>
              <w:marBottom w:val="0"/>
              <w:divBdr>
                <w:top w:val="none" w:sz="0" w:space="0" w:color="auto"/>
                <w:left w:val="none" w:sz="0" w:space="0" w:color="auto"/>
                <w:bottom w:val="none" w:sz="0" w:space="0" w:color="auto"/>
                <w:right w:val="none" w:sz="0" w:space="0" w:color="auto"/>
              </w:divBdr>
              <w:divsChild>
                <w:div w:id="54940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832668">
          <w:marLeft w:val="0"/>
          <w:marRight w:val="0"/>
          <w:marTop w:val="0"/>
          <w:marBottom w:val="0"/>
          <w:divBdr>
            <w:top w:val="none" w:sz="0" w:space="0" w:color="auto"/>
            <w:left w:val="none" w:sz="0" w:space="0" w:color="auto"/>
            <w:bottom w:val="none" w:sz="0" w:space="0" w:color="auto"/>
            <w:right w:val="none" w:sz="0" w:space="0" w:color="auto"/>
          </w:divBdr>
          <w:divsChild>
            <w:div w:id="958339703">
              <w:marLeft w:val="180"/>
              <w:marRight w:val="0"/>
              <w:marTop w:val="0"/>
              <w:marBottom w:val="0"/>
              <w:divBdr>
                <w:top w:val="none" w:sz="0" w:space="0" w:color="auto"/>
                <w:left w:val="none" w:sz="0" w:space="0" w:color="auto"/>
                <w:bottom w:val="none" w:sz="0" w:space="0" w:color="auto"/>
                <w:right w:val="none" w:sz="0" w:space="0" w:color="auto"/>
              </w:divBdr>
              <w:divsChild>
                <w:div w:id="1966543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746">
          <w:marLeft w:val="0"/>
          <w:marRight w:val="0"/>
          <w:marTop w:val="0"/>
          <w:marBottom w:val="0"/>
          <w:divBdr>
            <w:top w:val="none" w:sz="0" w:space="0" w:color="auto"/>
            <w:left w:val="none" w:sz="0" w:space="0" w:color="auto"/>
            <w:bottom w:val="none" w:sz="0" w:space="0" w:color="auto"/>
            <w:right w:val="none" w:sz="0" w:space="0" w:color="auto"/>
          </w:divBdr>
          <w:divsChild>
            <w:div w:id="143741090">
              <w:marLeft w:val="180"/>
              <w:marRight w:val="0"/>
              <w:marTop w:val="0"/>
              <w:marBottom w:val="0"/>
              <w:divBdr>
                <w:top w:val="none" w:sz="0" w:space="0" w:color="auto"/>
                <w:left w:val="none" w:sz="0" w:space="0" w:color="auto"/>
                <w:bottom w:val="none" w:sz="0" w:space="0" w:color="auto"/>
                <w:right w:val="none" w:sz="0" w:space="0" w:color="auto"/>
              </w:divBdr>
              <w:divsChild>
                <w:div w:id="1154108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636666">
          <w:marLeft w:val="0"/>
          <w:marRight w:val="0"/>
          <w:marTop w:val="0"/>
          <w:marBottom w:val="0"/>
          <w:divBdr>
            <w:top w:val="none" w:sz="0" w:space="0" w:color="auto"/>
            <w:left w:val="none" w:sz="0" w:space="0" w:color="auto"/>
            <w:bottom w:val="none" w:sz="0" w:space="0" w:color="auto"/>
            <w:right w:val="none" w:sz="0" w:space="0" w:color="auto"/>
          </w:divBdr>
          <w:divsChild>
            <w:div w:id="1635939484">
              <w:marLeft w:val="180"/>
              <w:marRight w:val="0"/>
              <w:marTop w:val="0"/>
              <w:marBottom w:val="0"/>
              <w:divBdr>
                <w:top w:val="none" w:sz="0" w:space="0" w:color="auto"/>
                <w:left w:val="none" w:sz="0" w:space="0" w:color="auto"/>
                <w:bottom w:val="none" w:sz="0" w:space="0" w:color="auto"/>
                <w:right w:val="none" w:sz="0" w:space="0" w:color="auto"/>
              </w:divBdr>
              <w:divsChild>
                <w:div w:id="888883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600394">
          <w:marLeft w:val="0"/>
          <w:marRight w:val="0"/>
          <w:marTop w:val="0"/>
          <w:marBottom w:val="0"/>
          <w:divBdr>
            <w:top w:val="none" w:sz="0" w:space="0" w:color="auto"/>
            <w:left w:val="none" w:sz="0" w:space="0" w:color="auto"/>
            <w:bottom w:val="none" w:sz="0" w:space="0" w:color="auto"/>
            <w:right w:val="none" w:sz="0" w:space="0" w:color="auto"/>
          </w:divBdr>
          <w:divsChild>
            <w:div w:id="1546717357">
              <w:marLeft w:val="180"/>
              <w:marRight w:val="0"/>
              <w:marTop w:val="0"/>
              <w:marBottom w:val="0"/>
              <w:divBdr>
                <w:top w:val="none" w:sz="0" w:space="0" w:color="auto"/>
                <w:left w:val="none" w:sz="0" w:space="0" w:color="auto"/>
                <w:bottom w:val="none" w:sz="0" w:space="0" w:color="auto"/>
                <w:right w:val="none" w:sz="0" w:space="0" w:color="auto"/>
              </w:divBdr>
              <w:divsChild>
                <w:div w:id="23363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585555">
          <w:marLeft w:val="0"/>
          <w:marRight w:val="0"/>
          <w:marTop w:val="0"/>
          <w:marBottom w:val="0"/>
          <w:divBdr>
            <w:top w:val="none" w:sz="0" w:space="0" w:color="auto"/>
            <w:left w:val="none" w:sz="0" w:space="0" w:color="auto"/>
            <w:bottom w:val="none" w:sz="0" w:space="0" w:color="auto"/>
            <w:right w:val="none" w:sz="0" w:space="0" w:color="auto"/>
          </w:divBdr>
          <w:divsChild>
            <w:div w:id="1033965990">
              <w:marLeft w:val="180"/>
              <w:marRight w:val="0"/>
              <w:marTop w:val="0"/>
              <w:marBottom w:val="0"/>
              <w:divBdr>
                <w:top w:val="none" w:sz="0" w:space="0" w:color="auto"/>
                <w:left w:val="none" w:sz="0" w:space="0" w:color="auto"/>
                <w:bottom w:val="none" w:sz="0" w:space="0" w:color="auto"/>
                <w:right w:val="none" w:sz="0" w:space="0" w:color="auto"/>
              </w:divBdr>
              <w:divsChild>
                <w:div w:id="1869220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668205">
          <w:marLeft w:val="0"/>
          <w:marRight w:val="0"/>
          <w:marTop w:val="0"/>
          <w:marBottom w:val="0"/>
          <w:divBdr>
            <w:top w:val="none" w:sz="0" w:space="0" w:color="auto"/>
            <w:left w:val="none" w:sz="0" w:space="0" w:color="auto"/>
            <w:bottom w:val="none" w:sz="0" w:space="0" w:color="auto"/>
            <w:right w:val="none" w:sz="0" w:space="0" w:color="auto"/>
          </w:divBdr>
          <w:divsChild>
            <w:div w:id="1009601638">
              <w:marLeft w:val="180"/>
              <w:marRight w:val="0"/>
              <w:marTop w:val="0"/>
              <w:marBottom w:val="0"/>
              <w:divBdr>
                <w:top w:val="none" w:sz="0" w:space="0" w:color="auto"/>
                <w:left w:val="none" w:sz="0" w:space="0" w:color="auto"/>
                <w:bottom w:val="none" w:sz="0" w:space="0" w:color="auto"/>
                <w:right w:val="none" w:sz="0" w:space="0" w:color="auto"/>
              </w:divBdr>
              <w:divsChild>
                <w:div w:id="1826429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942399">
          <w:marLeft w:val="0"/>
          <w:marRight w:val="0"/>
          <w:marTop w:val="0"/>
          <w:marBottom w:val="0"/>
          <w:divBdr>
            <w:top w:val="none" w:sz="0" w:space="0" w:color="auto"/>
            <w:left w:val="none" w:sz="0" w:space="0" w:color="auto"/>
            <w:bottom w:val="none" w:sz="0" w:space="0" w:color="auto"/>
            <w:right w:val="none" w:sz="0" w:space="0" w:color="auto"/>
          </w:divBdr>
          <w:divsChild>
            <w:div w:id="302538104">
              <w:marLeft w:val="180"/>
              <w:marRight w:val="0"/>
              <w:marTop w:val="0"/>
              <w:marBottom w:val="0"/>
              <w:divBdr>
                <w:top w:val="none" w:sz="0" w:space="0" w:color="auto"/>
                <w:left w:val="none" w:sz="0" w:space="0" w:color="auto"/>
                <w:bottom w:val="none" w:sz="0" w:space="0" w:color="auto"/>
                <w:right w:val="none" w:sz="0" w:space="0" w:color="auto"/>
              </w:divBdr>
              <w:divsChild>
                <w:div w:id="803699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873662">
          <w:marLeft w:val="0"/>
          <w:marRight w:val="0"/>
          <w:marTop w:val="0"/>
          <w:marBottom w:val="0"/>
          <w:divBdr>
            <w:top w:val="none" w:sz="0" w:space="0" w:color="auto"/>
            <w:left w:val="none" w:sz="0" w:space="0" w:color="auto"/>
            <w:bottom w:val="none" w:sz="0" w:space="0" w:color="auto"/>
            <w:right w:val="none" w:sz="0" w:space="0" w:color="auto"/>
          </w:divBdr>
          <w:divsChild>
            <w:div w:id="1898735703">
              <w:marLeft w:val="180"/>
              <w:marRight w:val="0"/>
              <w:marTop w:val="0"/>
              <w:marBottom w:val="0"/>
              <w:divBdr>
                <w:top w:val="none" w:sz="0" w:space="0" w:color="auto"/>
                <w:left w:val="none" w:sz="0" w:space="0" w:color="auto"/>
                <w:bottom w:val="none" w:sz="0" w:space="0" w:color="auto"/>
                <w:right w:val="none" w:sz="0" w:space="0" w:color="auto"/>
              </w:divBdr>
              <w:divsChild>
                <w:div w:id="1117019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160263">
          <w:marLeft w:val="0"/>
          <w:marRight w:val="0"/>
          <w:marTop w:val="0"/>
          <w:marBottom w:val="0"/>
          <w:divBdr>
            <w:top w:val="none" w:sz="0" w:space="0" w:color="auto"/>
            <w:left w:val="none" w:sz="0" w:space="0" w:color="auto"/>
            <w:bottom w:val="none" w:sz="0" w:space="0" w:color="auto"/>
            <w:right w:val="none" w:sz="0" w:space="0" w:color="auto"/>
          </w:divBdr>
          <w:divsChild>
            <w:div w:id="151870730">
              <w:marLeft w:val="180"/>
              <w:marRight w:val="0"/>
              <w:marTop w:val="0"/>
              <w:marBottom w:val="0"/>
              <w:divBdr>
                <w:top w:val="none" w:sz="0" w:space="0" w:color="auto"/>
                <w:left w:val="none" w:sz="0" w:space="0" w:color="auto"/>
                <w:bottom w:val="none" w:sz="0" w:space="0" w:color="auto"/>
                <w:right w:val="none" w:sz="0" w:space="0" w:color="auto"/>
              </w:divBdr>
              <w:divsChild>
                <w:div w:id="629475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9216916">
          <w:marLeft w:val="0"/>
          <w:marRight w:val="0"/>
          <w:marTop w:val="0"/>
          <w:marBottom w:val="0"/>
          <w:divBdr>
            <w:top w:val="none" w:sz="0" w:space="0" w:color="auto"/>
            <w:left w:val="none" w:sz="0" w:space="0" w:color="auto"/>
            <w:bottom w:val="none" w:sz="0" w:space="0" w:color="auto"/>
            <w:right w:val="none" w:sz="0" w:space="0" w:color="auto"/>
          </w:divBdr>
          <w:divsChild>
            <w:div w:id="1232541669">
              <w:marLeft w:val="180"/>
              <w:marRight w:val="0"/>
              <w:marTop w:val="0"/>
              <w:marBottom w:val="0"/>
              <w:divBdr>
                <w:top w:val="none" w:sz="0" w:space="0" w:color="auto"/>
                <w:left w:val="none" w:sz="0" w:space="0" w:color="auto"/>
                <w:bottom w:val="none" w:sz="0" w:space="0" w:color="auto"/>
                <w:right w:val="none" w:sz="0" w:space="0" w:color="auto"/>
              </w:divBdr>
              <w:divsChild>
                <w:div w:id="2086147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397806">
          <w:marLeft w:val="0"/>
          <w:marRight w:val="0"/>
          <w:marTop w:val="0"/>
          <w:marBottom w:val="0"/>
          <w:divBdr>
            <w:top w:val="none" w:sz="0" w:space="0" w:color="auto"/>
            <w:left w:val="none" w:sz="0" w:space="0" w:color="auto"/>
            <w:bottom w:val="none" w:sz="0" w:space="0" w:color="auto"/>
            <w:right w:val="none" w:sz="0" w:space="0" w:color="auto"/>
          </w:divBdr>
          <w:divsChild>
            <w:div w:id="1267347740">
              <w:marLeft w:val="180"/>
              <w:marRight w:val="0"/>
              <w:marTop w:val="0"/>
              <w:marBottom w:val="0"/>
              <w:divBdr>
                <w:top w:val="none" w:sz="0" w:space="0" w:color="auto"/>
                <w:left w:val="none" w:sz="0" w:space="0" w:color="auto"/>
                <w:bottom w:val="none" w:sz="0" w:space="0" w:color="auto"/>
                <w:right w:val="none" w:sz="0" w:space="0" w:color="auto"/>
              </w:divBdr>
              <w:divsChild>
                <w:div w:id="125782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411814">
          <w:marLeft w:val="0"/>
          <w:marRight w:val="0"/>
          <w:marTop w:val="0"/>
          <w:marBottom w:val="0"/>
          <w:divBdr>
            <w:top w:val="none" w:sz="0" w:space="0" w:color="auto"/>
            <w:left w:val="none" w:sz="0" w:space="0" w:color="auto"/>
            <w:bottom w:val="none" w:sz="0" w:space="0" w:color="auto"/>
            <w:right w:val="none" w:sz="0" w:space="0" w:color="auto"/>
          </w:divBdr>
          <w:divsChild>
            <w:div w:id="13968274">
              <w:marLeft w:val="180"/>
              <w:marRight w:val="0"/>
              <w:marTop w:val="0"/>
              <w:marBottom w:val="0"/>
              <w:divBdr>
                <w:top w:val="none" w:sz="0" w:space="0" w:color="auto"/>
                <w:left w:val="none" w:sz="0" w:space="0" w:color="auto"/>
                <w:bottom w:val="none" w:sz="0" w:space="0" w:color="auto"/>
                <w:right w:val="none" w:sz="0" w:space="0" w:color="auto"/>
              </w:divBdr>
              <w:divsChild>
                <w:div w:id="1008098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962839">
          <w:marLeft w:val="0"/>
          <w:marRight w:val="0"/>
          <w:marTop w:val="0"/>
          <w:marBottom w:val="0"/>
          <w:divBdr>
            <w:top w:val="none" w:sz="0" w:space="0" w:color="auto"/>
            <w:left w:val="none" w:sz="0" w:space="0" w:color="auto"/>
            <w:bottom w:val="none" w:sz="0" w:space="0" w:color="auto"/>
            <w:right w:val="none" w:sz="0" w:space="0" w:color="auto"/>
          </w:divBdr>
          <w:divsChild>
            <w:div w:id="579600778">
              <w:marLeft w:val="180"/>
              <w:marRight w:val="0"/>
              <w:marTop w:val="0"/>
              <w:marBottom w:val="0"/>
              <w:divBdr>
                <w:top w:val="none" w:sz="0" w:space="0" w:color="auto"/>
                <w:left w:val="none" w:sz="0" w:space="0" w:color="auto"/>
                <w:bottom w:val="none" w:sz="0" w:space="0" w:color="auto"/>
                <w:right w:val="none" w:sz="0" w:space="0" w:color="auto"/>
              </w:divBdr>
              <w:divsChild>
                <w:div w:id="405029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226319">
          <w:marLeft w:val="0"/>
          <w:marRight w:val="0"/>
          <w:marTop w:val="0"/>
          <w:marBottom w:val="0"/>
          <w:divBdr>
            <w:top w:val="none" w:sz="0" w:space="0" w:color="auto"/>
            <w:left w:val="none" w:sz="0" w:space="0" w:color="auto"/>
            <w:bottom w:val="none" w:sz="0" w:space="0" w:color="auto"/>
            <w:right w:val="none" w:sz="0" w:space="0" w:color="auto"/>
          </w:divBdr>
          <w:divsChild>
            <w:div w:id="719478863">
              <w:marLeft w:val="180"/>
              <w:marRight w:val="0"/>
              <w:marTop w:val="0"/>
              <w:marBottom w:val="0"/>
              <w:divBdr>
                <w:top w:val="none" w:sz="0" w:space="0" w:color="auto"/>
                <w:left w:val="none" w:sz="0" w:space="0" w:color="auto"/>
                <w:bottom w:val="none" w:sz="0" w:space="0" w:color="auto"/>
                <w:right w:val="none" w:sz="0" w:space="0" w:color="auto"/>
              </w:divBdr>
              <w:divsChild>
                <w:div w:id="1384132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914838">
          <w:marLeft w:val="0"/>
          <w:marRight w:val="0"/>
          <w:marTop w:val="0"/>
          <w:marBottom w:val="0"/>
          <w:divBdr>
            <w:top w:val="none" w:sz="0" w:space="0" w:color="auto"/>
            <w:left w:val="none" w:sz="0" w:space="0" w:color="auto"/>
            <w:bottom w:val="none" w:sz="0" w:space="0" w:color="auto"/>
            <w:right w:val="none" w:sz="0" w:space="0" w:color="auto"/>
          </w:divBdr>
          <w:divsChild>
            <w:div w:id="490147755">
              <w:marLeft w:val="180"/>
              <w:marRight w:val="0"/>
              <w:marTop w:val="0"/>
              <w:marBottom w:val="0"/>
              <w:divBdr>
                <w:top w:val="none" w:sz="0" w:space="0" w:color="auto"/>
                <w:left w:val="none" w:sz="0" w:space="0" w:color="auto"/>
                <w:bottom w:val="none" w:sz="0" w:space="0" w:color="auto"/>
                <w:right w:val="none" w:sz="0" w:space="0" w:color="auto"/>
              </w:divBdr>
              <w:divsChild>
                <w:div w:id="1030036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920903">
          <w:marLeft w:val="0"/>
          <w:marRight w:val="0"/>
          <w:marTop w:val="0"/>
          <w:marBottom w:val="0"/>
          <w:divBdr>
            <w:top w:val="none" w:sz="0" w:space="0" w:color="auto"/>
            <w:left w:val="none" w:sz="0" w:space="0" w:color="auto"/>
            <w:bottom w:val="none" w:sz="0" w:space="0" w:color="auto"/>
            <w:right w:val="none" w:sz="0" w:space="0" w:color="auto"/>
          </w:divBdr>
          <w:divsChild>
            <w:div w:id="255216378">
              <w:marLeft w:val="180"/>
              <w:marRight w:val="0"/>
              <w:marTop w:val="0"/>
              <w:marBottom w:val="0"/>
              <w:divBdr>
                <w:top w:val="none" w:sz="0" w:space="0" w:color="auto"/>
                <w:left w:val="none" w:sz="0" w:space="0" w:color="auto"/>
                <w:bottom w:val="none" w:sz="0" w:space="0" w:color="auto"/>
                <w:right w:val="none" w:sz="0" w:space="0" w:color="auto"/>
              </w:divBdr>
              <w:divsChild>
                <w:div w:id="1454061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080080">
          <w:marLeft w:val="0"/>
          <w:marRight w:val="0"/>
          <w:marTop w:val="0"/>
          <w:marBottom w:val="0"/>
          <w:divBdr>
            <w:top w:val="none" w:sz="0" w:space="0" w:color="auto"/>
            <w:left w:val="none" w:sz="0" w:space="0" w:color="auto"/>
            <w:bottom w:val="none" w:sz="0" w:space="0" w:color="auto"/>
            <w:right w:val="none" w:sz="0" w:space="0" w:color="auto"/>
          </w:divBdr>
          <w:divsChild>
            <w:div w:id="113181597">
              <w:marLeft w:val="180"/>
              <w:marRight w:val="0"/>
              <w:marTop w:val="0"/>
              <w:marBottom w:val="0"/>
              <w:divBdr>
                <w:top w:val="none" w:sz="0" w:space="0" w:color="auto"/>
                <w:left w:val="none" w:sz="0" w:space="0" w:color="auto"/>
                <w:bottom w:val="none" w:sz="0" w:space="0" w:color="auto"/>
                <w:right w:val="none" w:sz="0" w:space="0" w:color="auto"/>
              </w:divBdr>
              <w:divsChild>
                <w:div w:id="781726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947975">
          <w:marLeft w:val="0"/>
          <w:marRight w:val="0"/>
          <w:marTop w:val="0"/>
          <w:marBottom w:val="0"/>
          <w:divBdr>
            <w:top w:val="none" w:sz="0" w:space="0" w:color="auto"/>
            <w:left w:val="none" w:sz="0" w:space="0" w:color="auto"/>
            <w:bottom w:val="none" w:sz="0" w:space="0" w:color="auto"/>
            <w:right w:val="none" w:sz="0" w:space="0" w:color="auto"/>
          </w:divBdr>
          <w:divsChild>
            <w:div w:id="916288497">
              <w:marLeft w:val="180"/>
              <w:marRight w:val="0"/>
              <w:marTop w:val="0"/>
              <w:marBottom w:val="0"/>
              <w:divBdr>
                <w:top w:val="none" w:sz="0" w:space="0" w:color="auto"/>
                <w:left w:val="none" w:sz="0" w:space="0" w:color="auto"/>
                <w:bottom w:val="none" w:sz="0" w:space="0" w:color="auto"/>
                <w:right w:val="none" w:sz="0" w:space="0" w:color="auto"/>
              </w:divBdr>
              <w:divsChild>
                <w:div w:id="234048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725834">
          <w:marLeft w:val="0"/>
          <w:marRight w:val="0"/>
          <w:marTop w:val="0"/>
          <w:marBottom w:val="0"/>
          <w:divBdr>
            <w:top w:val="none" w:sz="0" w:space="0" w:color="auto"/>
            <w:left w:val="none" w:sz="0" w:space="0" w:color="auto"/>
            <w:bottom w:val="none" w:sz="0" w:space="0" w:color="auto"/>
            <w:right w:val="none" w:sz="0" w:space="0" w:color="auto"/>
          </w:divBdr>
          <w:divsChild>
            <w:div w:id="894776776">
              <w:marLeft w:val="180"/>
              <w:marRight w:val="0"/>
              <w:marTop w:val="0"/>
              <w:marBottom w:val="0"/>
              <w:divBdr>
                <w:top w:val="none" w:sz="0" w:space="0" w:color="auto"/>
                <w:left w:val="none" w:sz="0" w:space="0" w:color="auto"/>
                <w:bottom w:val="none" w:sz="0" w:space="0" w:color="auto"/>
                <w:right w:val="none" w:sz="0" w:space="0" w:color="auto"/>
              </w:divBdr>
              <w:divsChild>
                <w:div w:id="373896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764486">
          <w:marLeft w:val="0"/>
          <w:marRight w:val="0"/>
          <w:marTop w:val="0"/>
          <w:marBottom w:val="0"/>
          <w:divBdr>
            <w:top w:val="none" w:sz="0" w:space="0" w:color="auto"/>
            <w:left w:val="none" w:sz="0" w:space="0" w:color="auto"/>
            <w:bottom w:val="none" w:sz="0" w:space="0" w:color="auto"/>
            <w:right w:val="none" w:sz="0" w:space="0" w:color="auto"/>
          </w:divBdr>
          <w:divsChild>
            <w:div w:id="18624159">
              <w:marLeft w:val="180"/>
              <w:marRight w:val="0"/>
              <w:marTop w:val="0"/>
              <w:marBottom w:val="0"/>
              <w:divBdr>
                <w:top w:val="none" w:sz="0" w:space="0" w:color="auto"/>
                <w:left w:val="none" w:sz="0" w:space="0" w:color="auto"/>
                <w:bottom w:val="none" w:sz="0" w:space="0" w:color="auto"/>
                <w:right w:val="none" w:sz="0" w:space="0" w:color="auto"/>
              </w:divBdr>
              <w:divsChild>
                <w:div w:id="977681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288844">
          <w:marLeft w:val="0"/>
          <w:marRight w:val="0"/>
          <w:marTop w:val="0"/>
          <w:marBottom w:val="0"/>
          <w:divBdr>
            <w:top w:val="none" w:sz="0" w:space="0" w:color="auto"/>
            <w:left w:val="none" w:sz="0" w:space="0" w:color="auto"/>
            <w:bottom w:val="none" w:sz="0" w:space="0" w:color="auto"/>
            <w:right w:val="none" w:sz="0" w:space="0" w:color="auto"/>
          </w:divBdr>
          <w:divsChild>
            <w:div w:id="1244413731">
              <w:marLeft w:val="180"/>
              <w:marRight w:val="0"/>
              <w:marTop w:val="0"/>
              <w:marBottom w:val="0"/>
              <w:divBdr>
                <w:top w:val="none" w:sz="0" w:space="0" w:color="auto"/>
                <w:left w:val="none" w:sz="0" w:space="0" w:color="auto"/>
                <w:bottom w:val="none" w:sz="0" w:space="0" w:color="auto"/>
                <w:right w:val="none" w:sz="0" w:space="0" w:color="auto"/>
              </w:divBdr>
              <w:divsChild>
                <w:div w:id="171997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510248">
          <w:marLeft w:val="0"/>
          <w:marRight w:val="0"/>
          <w:marTop w:val="0"/>
          <w:marBottom w:val="0"/>
          <w:divBdr>
            <w:top w:val="none" w:sz="0" w:space="0" w:color="auto"/>
            <w:left w:val="none" w:sz="0" w:space="0" w:color="auto"/>
            <w:bottom w:val="none" w:sz="0" w:space="0" w:color="auto"/>
            <w:right w:val="none" w:sz="0" w:space="0" w:color="auto"/>
          </w:divBdr>
          <w:divsChild>
            <w:div w:id="1506901002">
              <w:marLeft w:val="180"/>
              <w:marRight w:val="0"/>
              <w:marTop w:val="0"/>
              <w:marBottom w:val="0"/>
              <w:divBdr>
                <w:top w:val="none" w:sz="0" w:space="0" w:color="auto"/>
                <w:left w:val="none" w:sz="0" w:space="0" w:color="auto"/>
                <w:bottom w:val="none" w:sz="0" w:space="0" w:color="auto"/>
                <w:right w:val="none" w:sz="0" w:space="0" w:color="auto"/>
              </w:divBdr>
              <w:divsChild>
                <w:div w:id="726758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430342">
          <w:marLeft w:val="0"/>
          <w:marRight w:val="0"/>
          <w:marTop w:val="0"/>
          <w:marBottom w:val="0"/>
          <w:divBdr>
            <w:top w:val="none" w:sz="0" w:space="0" w:color="auto"/>
            <w:left w:val="none" w:sz="0" w:space="0" w:color="auto"/>
            <w:bottom w:val="none" w:sz="0" w:space="0" w:color="auto"/>
            <w:right w:val="none" w:sz="0" w:space="0" w:color="auto"/>
          </w:divBdr>
          <w:divsChild>
            <w:div w:id="1444181053">
              <w:marLeft w:val="180"/>
              <w:marRight w:val="0"/>
              <w:marTop w:val="0"/>
              <w:marBottom w:val="0"/>
              <w:divBdr>
                <w:top w:val="none" w:sz="0" w:space="0" w:color="auto"/>
                <w:left w:val="none" w:sz="0" w:space="0" w:color="auto"/>
                <w:bottom w:val="none" w:sz="0" w:space="0" w:color="auto"/>
                <w:right w:val="none" w:sz="0" w:space="0" w:color="auto"/>
              </w:divBdr>
              <w:divsChild>
                <w:div w:id="1989896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618411">
          <w:marLeft w:val="0"/>
          <w:marRight w:val="0"/>
          <w:marTop w:val="0"/>
          <w:marBottom w:val="0"/>
          <w:divBdr>
            <w:top w:val="none" w:sz="0" w:space="0" w:color="auto"/>
            <w:left w:val="none" w:sz="0" w:space="0" w:color="auto"/>
            <w:bottom w:val="none" w:sz="0" w:space="0" w:color="auto"/>
            <w:right w:val="none" w:sz="0" w:space="0" w:color="auto"/>
          </w:divBdr>
          <w:divsChild>
            <w:div w:id="1918124806">
              <w:marLeft w:val="180"/>
              <w:marRight w:val="0"/>
              <w:marTop w:val="0"/>
              <w:marBottom w:val="0"/>
              <w:divBdr>
                <w:top w:val="none" w:sz="0" w:space="0" w:color="auto"/>
                <w:left w:val="none" w:sz="0" w:space="0" w:color="auto"/>
                <w:bottom w:val="none" w:sz="0" w:space="0" w:color="auto"/>
                <w:right w:val="none" w:sz="0" w:space="0" w:color="auto"/>
              </w:divBdr>
              <w:divsChild>
                <w:div w:id="1589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91945">
          <w:marLeft w:val="0"/>
          <w:marRight w:val="0"/>
          <w:marTop w:val="0"/>
          <w:marBottom w:val="0"/>
          <w:divBdr>
            <w:top w:val="none" w:sz="0" w:space="0" w:color="auto"/>
            <w:left w:val="none" w:sz="0" w:space="0" w:color="auto"/>
            <w:bottom w:val="none" w:sz="0" w:space="0" w:color="auto"/>
            <w:right w:val="none" w:sz="0" w:space="0" w:color="auto"/>
          </w:divBdr>
          <w:divsChild>
            <w:div w:id="159660230">
              <w:marLeft w:val="180"/>
              <w:marRight w:val="0"/>
              <w:marTop w:val="0"/>
              <w:marBottom w:val="0"/>
              <w:divBdr>
                <w:top w:val="none" w:sz="0" w:space="0" w:color="auto"/>
                <w:left w:val="none" w:sz="0" w:space="0" w:color="auto"/>
                <w:bottom w:val="none" w:sz="0" w:space="0" w:color="auto"/>
                <w:right w:val="none" w:sz="0" w:space="0" w:color="auto"/>
              </w:divBdr>
              <w:divsChild>
                <w:div w:id="1747219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366806">
          <w:marLeft w:val="0"/>
          <w:marRight w:val="0"/>
          <w:marTop w:val="0"/>
          <w:marBottom w:val="0"/>
          <w:divBdr>
            <w:top w:val="none" w:sz="0" w:space="0" w:color="auto"/>
            <w:left w:val="none" w:sz="0" w:space="0" w:color="auto"/>
            <w:bottom w:val="none" w:sz="0" w:space="0" w:color="auto"/>
            <w:right w:val="none" w:sz="0" w:space="0" w:color="auto"/>
          </w:divBdr>
          <w:divsChild>
            <w:div w:id="505831560">
              <w:marLeft w:val="180"/>
              <w:marRight w:val="0"/>
              <w:marTop w:val="0"/>
              <w:marBottom w:val="0"/>
              <w:divBdr>
                <w:top w:val="none" w:sz="0" w:space="0" w:color="auto"/>
                <w:left w:val="none" w:sz="0" w:space="0" w:color="auto"/>
                <w:bottom w:val="none" w:sz="0" w:space="0" w:color="auto"/>
                <w:right w:val="none" w:sz="0" w:space="0" w:color="auto"/>
              </w:divBdr>
              <w:divsChild>
                <w:div w:id="1123615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7038693">
          <w:marLeft w:val="0"/>
          <w:marRight w:val="0"/>
          <w:marTop w:val="0"/>
          <w:marBottom w:val="0"/>
          <w:divBdr>
            <w:top w:val="none" w:sz="0" w:space="0" w:color="auto"/>
            <w:left w:val="none" w:sz="0" w:space="0" w:color="auto"/>
            <w:bottom w:val="none" w:sz="0" w:space="0" w:color="auto"/>
            <w:right w:val="none" w:sz="0" w:space="0" w:color="auto"/>
          </w:divBdr>
          <w:divsChild>
            <w:div w:id="216013410">
              <w:marLeft w:val="180"/>
              <w:marRight w:val="0"/>
              <w:marTop w:val="0"/>
              <w:marBottom w:val="0"/>
              <w:divBdr>
                <w:top w:val="none" w:sz="0" w:space="0" w:color="auto"/>
                <w:left w:val="none" w:sz="0" w:space="0" w:color="auto"/>
                <w:bottom w:val="none" w:sz="0" w:space="0" w:color="auto"/>
                <w:right w:val="none" w:sz="0" w:space="0" w:color="auto"/>
              </w:divBdr>
              <w:divsChild>
                <w:div w:id="128863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785114">
          <w:marLeft w:val="0"/>
          <w:marRight w:val="0"/>
          <w:marTop w:val="0"/>
          <w:marBottom w:val="0"/>
          <w:divBdr>
            <w:top w:val="none" w:sz="0" w:space="0" w:color="auto"/>
            <w:left w:val="none" w:sz="0" w:space="0" w:color="auto"/>
            <w:bottom w:val="none" w:sz="0" w:space="0" w:color="auto"/>
            <w:right w:val="none" w:sz="0" w:space="0" w:color="auto"/>
          </w:divBdr>
          <w:divsChild>
            <w:div w:id="1483543494">
              <w:marLeft w:val="180"/>
              <w:marRight w:val="0"/>
              <w:marTop w:val="0"/>
              <w:marBottom w:val="0"/>
              <w:divBdr>
                <w:top w:val="none" w:sz="0" w:space="0" w:color="auto"/>
                <w:left w:val="none" w:sz="0" w:space="0" w:color="auto"/>
                <w:bottom w:val="none" w:sz="0" w:space="0" w:color="auto"/>
                <w:right w:val="none" w:sz="0" w:space="0" w:color="auto"/>
              </w:divBdr>
              <w:divsChild>
                <w:div w:id="1458641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5288166">
          <w:marLeft w:val="0"/>
          <w:marRight w:val="0"/>
          <w:marTop w:val="0"/>
          <w:marBottom w:val="0"/>
          <w:divBdr>
            <w:top w:val="none" w:sz="0" w:space="0" w:color="auto"/>
            <w:left w:val="none" w:sz="0" w:space="0" w:color="auto"/>
            <w:bottom w:val="none" w:sz="0" w:space="0" w:color="auto"/>
            <w:right w:val="none" w:sz="0" w:space="0" w:color="auto"/>
          </w:divBdr>
          <w:divsChild>
            <w:div w:id="1356227427">
              <w:marLeft w:val="180"/>
              <w:marRight w:val="0"/>
              <w:marTop w:val="0"/>
              <w:marBottom w:val="0"/>
              <w:divBdr>
                <w:top w:val="none" w:sz="0" w:space="0" w:color="auto"/>
                <w:left w:val="none" w:sz="0" w:space="0" w:color="auto"/>
                <w:bottom w:val="none" w:sz="0" w:space="0" w:color="auto"/>
                <w:right w:val="none" w:sz="0" w:space="0" w:color="auto"/>
              </w:divBdr>
              <w:divsChild>
                <w:div w:id="1214658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241660">
          <w:marLeft w:val="0"/>
          <w:marRight w:val="0"/>
          <w:marTop w:val="0"/>
          <w:marBottom w:val="0"/>
          <w:divBdr>
            <w:top w:val="none" w:sz="0" w:space="0" w:color="auto"/>
            <w:left w:val="none" w:sz="0" w:space="0" w:color="auto"/>
            <w:bottom w:val="none" w:sz="0" w:space="0" w:color="auto"/>
            <w:right w:val="none" w:sz="0" w:space="0" w:color="auto"/>
          </w:divBdr>
          <w:divsChild>
            <w:div w:id="368460804">
              <w:marLeft w:val="180"/>
              <w:marRight w:val="0"/>
              <w:marTop w:val="0"/>
              <w:marBottom w:val="0"/>
              <w:divBdr>
                <w:top w:val="none" w:sz="0" w:space="0" w:color="auto"/>
                <w:left w:val="none" w:sz="0" w:space="0" w:color="auto"/>
                <w:bottom w:val="none" w:sz="0" w:space="0" w:color="auto"/>
                <w:right w:val="none" w:sz="0" w:space="0" w:color="auto"/>
              </w:divBdr>
              <w:divsChild>
                <w:div w:id="417988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906094">
          <w:marLeft w:val="0"/>
          <w:marRight w:val="0"/>
          <w:marTop w:val="0"/>
          <w:marBottom w:val="0"/>
          <w:divBdr>
            <w:top w:val="none" w:sz="0" w:space="0" w:color="auto"/>
            <w:left w:val="none" w:sz="0" w:space="0" w:color="auto"/>
            <w:bottom w:val="none" w:sz="0" w:space="0" w:color="auto"/>
            <w:right w:val="none" w:sz="0" w:space="0" w:color="auto"/>
          </w:divBdr>
          <w:divsChild>
            <w:div w:id="38209322">
              <w:marLeft w:val="180"/>
              <w:marRight w:val="0"/>
              <w:marTop w:val="0"/>
              <w:marBottom w:val="0"/>
              <w:divBdr>
                <w:top w:val="none" w:sz="0" w:space="0" w:color="auto"/>
                <w:left w:val="none" w:sz="0" w:space="0" w:color="auto"/>
                <w:bottom w:val="none" w:sz="0" w:space="0" w:color="auto"/>
                <w:right w:val="none" w:sz="0" w:space="0" w:color="auto"/>
              </w:divBdr>
              <w:divsChild>
                <w:div w:id="422073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316370">
          <w:marLeft w:val="0"/>
          <w:marRight w:val="0"/>
          <w:marTop w:val="0"/>
          <w:marBottom w:val="0"/>
          <w:divBdr>
            <w:top w:val="none" w:sz="0" w:space="0" w:color="auto"/>
            <w:left w:val="none" w:sz="0" w:space="0" w:color="auto"/>
            <w:bottom w:val="none" w:sz="0" w:space="0" w:color="auto"/>
            <w:right w:val="none" w:sz="0" w:space="0" w:color="auto"/>
          </w:divBdr>
          <w:divsChild>
            <w:div w:id="1613825560">
              <w:marLeft w:val="180"/>
              <w:marRight w:val="0"/>
              <w:marTop w:val="0"/>
              <w:marBottom w:val="0"/>
              <w:divBdr>
                <w:top w:val="none" w:sz="0" w:space="0" w:color="auto"/>
                <w:left w:val="none" w:sz="0" w:space="0" w:color="auto"/>
                <w:bottom w:val="none" w:sz="0" w:space="0" w:color="auto"/>
                <w:right w:val="none" w:sz="0" w:space="0" w:color="auto"/>
              </w:divBdr>
              <w:divsChild>
                <w:div w:id="276446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036140">
          <w:marLeft w:val="0"/>
          <w:marRight w:val="0"/>
          <w:marTop w:val="0"/>
          <w:marBottom w:val="0"/>
          <w:divBdr>
            <w:top w:val="none" w:sz="0" w:space="0" w:color="auto"/>
            <w:left w:val="none" w:sz="0" w:space="0" w:color="auto"/>
            <w:bottom w:val="none" w:sz="0" w:space="0" w:color="auto"/>
            <w:right w:val="none" w:sz="0" w:space="0" w:color="auto"/>
          </w:divBdr>
          <w:divsChild>
            <w:div w:id="1074203330">
              <w:marLeft w:val="180"/>
              <w:marRight w:val="0"/>
              <w:marTop w:val="0"/>
              <w:marBottom w:val="0"/>
              <w:divBdr>
                <w:top w:val="none" w:sz="0" w:space="0" w:color="auto"/>
                <w:left w:val="none" w:sz="0" w:space="0" w:color="auto"/>
                <w:bottom w:val="none" w:sz="0" w:space="0" w:color="auto"/>
                <w:right w:val="none" w:sz="0" w:space="0" w:color="auto"/>
              </w:divBdr>
              <w:divsChild>
                <w:div w:id="1548954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494376">
          <w:marLeft w:val="0"/>
          <w:marRight w:val="0"/>
          <w:marTop w:val="0"/>
          <w:marBottom w:val="0"/>
          <w:divBdr>
            <w:top w:val="none" w:sz="0" w:space="0" w:color="auto"/>
            <w:left w:val="none" w:sz="0" w:space="0" w:color="auto"/>
            <w:bottom w:val="none" w:sz="0" w:space="0" w:color="auto"/>
            <w:right w:val="none" w:sz="0" w:space="0" w:color="auto"/>
          </w:divBdr>
          <w:divsChild>
            <w:div w:id="503938010">
              <w:marLeft w:val="180"/>
              <w:marRight w:val="0"/>
              <w:marTop w:val="0"/>
              <w:marBottom w:val="0"/>
              <w:divBdr>
                <w:top w:val="none" w:sz="0" w:space="0" w:color="auto"/>
                <w:left w:val="none" w:sz="0" w:space="0" w:color="auto"/>
                <w:bottom w:val="none" w:sz="0" w:space="0" w:color="auto"/>
                <w:right w:val="none" w:sz="0" w:space="0" w:color="auto"/>
              </w:divBdr>
              <w:divsChild>
                <w:div w:id="1378430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851359">
          <w:marLeft w:val="0"/>
          <w:marRight w:val="0"/>
          <w:marTop w:val="0"/>
          <w:marBottom w:val="0"/>
          <w:divBdr>
            <w:top w:val="none" w:sz="0" w:space="0" w:color="auto"/>
            <w:left w:val="none" w:sz="0" w:space="0" w:color="auto"/>
            <w:bottom w:val="none" w:sz="0" w:space="0" w:color="auto"/>
            <w:right w:val="none" w:sz="0" w:space="0" w:color="auto"/>
          </w:divBdr>
          <w:divsChild>
            <w:div w:id="891382079">
              <w:marLeft w:val="180"/>
              <w:marRight w:val="0"/>
              <w:marTop w:val="0"/>
              <w:marBottom w:val="0"/>
              <w:divBdr>
                <w:top w:val="none" w:sz="0" w:space="0" w:color="auto"/>
                <w:left w:val="none" w:sz="0" w:space="0" w:color="auto"/>
                <w:bottom w:val="none" w:sz="0" w:space="0" w:color="auto"/>
                <w:right w:val="none" w:sz="0" w:space="0" w:color="auto"/>
              </w:divBdr>
              <w:divsChild>
                <w:div w:id="170459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926683">
          <w:marLeft w:val="0"/>
          <w:marRight w:val="0"/>
          <w:marTop w:val="0"/>
          <w:marBottom w:val="0"/>
          <w:divBdr>
            <w:top w:val="none" w:sz="0" w:space="0" w:color="auto"/>
            <w:left w:val="none" w:sz="0" w:space="0" w:color="auto"/>
            <w:bottom w:val="none" w:sz="0" w:space="0" w:color="auto"/>
            <w:right w:val="none" w:sz="0" w:space="0" w:color="auto"/>
          </w:divBdr>
          <w:divsChild>
            <w:div w:id="74983444">
              <w:marLeft w:val="180"/>
              <w:marRight w:val="0"/>
              <w:marTop w:val="0"/>
              <w:marBottom w:val="0"/>
              <w:divBdr>
                <w:top w:val="none" w:sz="0" w:space="0" w:color="auto"/>
                <w:left w:val="none" w:sz="0" w:space="0" w:color="auto"/>
                <w:bottom w:val="none" w:sz="0" w:space="0" w:color="auto"/>
                <w:right w:val="none" w:sz="0" w:space="0" w:color="auto"/>
              </w:divBdr>
              <w:divsChild>
                <w:div w:id="50621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153047">
          <w:marLeft w:val="0"/>
          <w:marRight w:val="0"/>
          <w:marTop w:val="0"/>
          <w:marBottom w:val="0"/>
          <w:divBdr>
            <w:top w:val="none" w:sz="0" w:space="0" w:color="auto"/>
            <w:left w:val="none" w:sz="0" w:space="0" w:color="auto"/>
            <w:bottom w:val="none" w:sz="0" w:space="0" w:color="auto"/>
            <w:right w:val="none" w:sz="0" w:space="0" w:color="auto"/>
          </w:divBdr>
          <w:divsChild>
            <w:div w:id="540171285">
              <w:marLeft w:val="180"/>
              <w:marRight w:val="0"/>
              <w:marTop w:val="0"/>
              <w:marBottom w:val="0"/>
              <w:divBdr>
                <w:top w:val="none" w:sz="0" w:space="0" w:color="auto"/>
                <w:left w:val="none" w:sz="0" w:space="0" w:color="auto"/>
                <w:bottom w:val="none" w:sz="0" w:space="0" w:color="auto"/>
                <w:right w:val="none" w:sz="0" w:space="0" w:color="auto"/>
              </w:divBdr>
              <w:divsChild>
                <w:div w:id="1453555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201771">
          <w:marLeft w:val="0"/>
          <w:marRight w:val="0"/>
          <w:marTop w:val="0"/>
          <w:marBottom w:val="0"/>
          <w:divBdr>
            <w:top w:val="none" w:sz="0" w:space="0" w:color="auto"/>
            <w:left w:val="none" w:sz="0" w:space="0" w:color="auto"/>
            <w:bottom w:val="none" w:sz="0" w:space="0" w:color="auto"/>
            <w:right w:val="none" w:sz="0" w:space="0" w:color="auto"/>
          </w:divBdr>
          <w:divsChild>
            <w:div w:id="244075074">
              <w:marLeft w:val="180"/>
              <w:marRight w:val="0"/>
              <w:marTop w:val="0"/>
              <w:marBottom w:val="0"/>
              <w:divBdr>
                <w:top w:val="none" w:sz="0" w:space="0" w:color="auto"/>
                <w:left w:val="none" w:sz="0" w:space="0" w:color="auto"/>
                <w:bottom w:val="none" w:sz="0" w:space="0" w:color="auto"/>
                <w:right w:val="none" w:sz="0" w:space="0" w:color="auto"/>
              </w:divBdr>
              <w:divsChild>
                <w:div w:id="1922834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177378">
          <w:marLeft w:val="0"/>
          <w:marRight w:val="0"/>
          <w:marTop w:val="0"/>
          <w:marBottom w:val="0"/>
          <w:divBdr>
            <w:top w:val="none" w:sz="0" w:space="0" w:color="auto"/>
            <w:left w:val="none" w:sz="0" w:space="0" w:color="auto"/>
            <w:bottom w:val="none" w:sz="0" w:space="0" w:color="auto"/>
            <w:right w:val="none" w:sz="0" w:space="0" w:color="auto"/>
          </w:divBdr>
          <w:divsChild>
            <w:div w:id="899366600">
              <w:marLeft w:val="180"/>
              <w:marRight w:val="0"/>
              <w:marTop w:val="0"/>
              <w:marBottom w:val="0"/>
              <w:divBdr>
                <w:top w:val="none" w:sz="0" w:space="0" w:color="auto"/>
                <w:left w:val="none" w:sz="0" w:space="0" w:color="auto"/>
                <w:bottom w:val="none" w:sz="0" w:space="0" w:color="auto"/>
                <w:right w:val="none" w:sz="0" w:space="0" w:color="auto"/>
              </w:divBdr>
              <w:divsChild>
                <w:div w:id="1722093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7137776">
          <w:marLeft w:val="0"/>
          <w:marRight w:val="0"/>
          <w:marTop w:val="0"/>
          <w:marBottom w:val="0"/>
          <w:divBdr>
            <w:top w:val="none" w:sz="0" w:space="0" w:color="auto"/>
            <w:left w:val="none" w:sz="0" w:space="0" w:color="auto"/>
            <w:bottom w:val="none" w:sz="0" w:space="0" w:color="auto"/>
            <w:right w:val="none" w:sz="0" w:space="0" w:color="auto"/>
          </w:divBdr>
          <w:divsChild>
            <w:div w:id="81491835">
              <w:marLeft w:val="180"/>
              <w:marRight w:val="0"/>
              <w:marTop w:val="0"/>
              <w:marBottom w:val="0"/>
              <w:divBdr>
                <w:top w:val="none" w:sz="0" w:space="0" w:color="auto"/>
                <w:left w:val="none" w:sz="0" w:space="0" w:color="auto"/>
                <w:bottom w:val="none" w:sz="0" w:space="0" w:color="auto"/>
                <w:right w:val="none" w:sz="0" w:space="0" w:color="auto"/>
              </w:divBdr>
              <w:divsChild>
                <w:div w:id="139657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031987">
          <w:marLeft w:val="0"/>
          <w:marRight w:val="0"/>
          <w:marTop w:val="0"/>
          <w:marBottom w:val="0"/>
          <w:divBdr>
            <w:top w:val="none" w:sz="0" w:space="0" w:color="auto"/>
            <w:left w:val="none" w:sz="0" w:space="0" w:color="auto"/>
            <w:bottom w:val="none" w:sz="0" w:space="0" w:color="auto"/>
            <w:right w:val="none" w:sz="0" w:space="0" w:color="auto"/>
          </w:divBdr>
          <w:divsChild>
            <w:div w:id="1108770697">
              <w:marLeft w:val="180"/>
              <w:marRight w:val="0"/>
              <w:marTop w:val="0"/>
              <w:marBottom w:val="0"/>
              <w:divBdr>
                <w:top w:val="none" w:sz="0" w:space="0" w:color="auto"/>
                <w:left w:val="none" w:sz="0" w:space="0" w:color="auto"/>
                <w:bottom w:val="none" w:sz="0" w:space="0" w:color="auto"/>
                <w:right w:val="none" w:sz="0" w:space="0" w:color="auto"/>
              </w:divBdr>
              <w:divsChild>
                <w:div w:id="285896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149397">
          <w:marLeft w:val="0"/>
          <w:marRight w:val="0"/>
          <w:marTop w:val="0"/>
          <w:marBottom w:val="0"/>
          <w:divBdr>
            <w:top w:val="none" w:sz="0" w:space="0" w:color="auto"/>
            <w:left w:val="none" w:sz="0" w:space="0" w:color="auto"/>
            <w:bottom w:val="none" w:sz="0" w:space="0" w:color="auto"/>
            <w:right w:val="none" w:sz="0" w:space="0" w:color="auto"/>
          </w:divBdr>
          <w:divsChild>
            <w:div w:id="1651322461">
              <w:marLeft w:val="180"/>
              <w:marRight w:val="0"/>
              <w:marTop w:val="0"/>
              <w:marBottom w:val="0"/>
              <w:divBdr>
                <w:top w:val="none" w:sz="0" w:space="0" w:color="auto"/>
                <w:left w:val="none" w:sz="0" w:space="0" w:color="auto"/>
                <w:bottom w:val="none" w:sz="0" w:space="0" w:color="auto"/>
                <w:right w:val="none" w:sz="0" w:space="0" w:color="auto"/>
              </w:divBdr>
              <w:divsChild>
                <w:div w:id="522716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45385">
          <w:marLeft w:val="0"/>
          <w:marRight w:val="0"/>
          <w:marTop w:val="0"/>
          <w:marBottom w:val="0"/>
          <w:divBdr>
            <w:top w:val="none" w:sz="0" w:space="0" w:color="auto"/>
            <w:left w:val="none" w:sz="0" w:space="0" w:color="auto"/>
            <w:bottom w:val="none" w:sz="0" w:space="0" w:color="auto"/>
            <w:right w:val="none" w:sz="0" w:space="0" w:color="auto"/>
          </w:divBdr>
          <w:divsChild>
            <w:div w:id="1202784884">
              <w:marLeft w:val="180"/>
              <w:marRight w:val="0"/>
              <w:marTop w:val="0"/>
              <w:marBottom w:val="0"/>
              <w:divBdr>
                <w:top w:val="none" w:sz="0" w:space="0" w:color="auto"/>
                <w:left w:val="none" w:sz="0" w:space="0" w:color="auto"/>
                <w:bottom w:val="none" w:sz="0" w:space="0" w:color="auto"/>
                <w:right w:val="none" w:sz="0" w:space="0" w:color="auto"/>
              </w:divBdr>
              <w:divsChild>
                <w:div w:id="299382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281479">
          <w:marLeft w:val="0"/>
          <w:marRight w:val="0"/>
          <w:marTop w:val="0"/>
          <w:marBottom w:val="0"/>
          <w:divBdr>
            <w:top w:val="none" w:sz="0" w:space="0" w:color="auto"/>
            <w:left w:val="none" w:sz="0" w:space="0" w:color="auto"/>
            <w:bottom w:val="none" w:sz="0" w:space="0" w:color="auto"/>
            <w:right w:val="none" w:sz="0" w:space="0" w:color="auto"/>
          </w:divBdr>
          <w:divsChild>
            <w:div w:id="1804496830">
              <w:marLeft w:val="180"/>
              <w:marRight w:val="0"/>
              <w:marTop w:val="0"/>
              <w:marBottom w:val="0"/>
              <w:divBdr>
                <w:top w:val="none" w:sz="0" w:space="0" w:color="auto"/>
                <w:left w:val="none" w:sz="0" w:space="0" w:color="auto"/>
                <w:bottom w:val="none" w:sz="0" w:space="0" w:color="auto"/>
                <w:right w:val="none" w:sz="0" w:space="0" w:color="auto"/>
              </w:divBdr>
              <w:divsChild>
                <w:div w:id="1071317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582221">
          <w:marLeft w:val="0"/>
          <w:marRight w:val="0"/>
          <w:marTop w:val="0"/>
          <w:marBottom w:val="0"/>
          <w:divBdr>
            <w:top w:val="none" w:sz="0" w:space="0" w:color="auto"/>
            <w:left w:val="none" w:sz="0" w:space="0" w:color="auto"/>
            <w:bottom w:val="none" w:sz="0" w:space="0" w:color="auto"/>
            <w:right w:val="none" w:sz="0" w:space="0" w:color="auto"/>
          </w:divBdr>
          <w:divsChild>
            <w:div w:id="1099712579">
              <w:marLeft w:val="180"/>
              <w:marRight w:val="0"/>
              <w:marTop w:val="0"/>
              <w:marBottom w:val="0"/>
              <w:divBdr>
                <w:top w:val="none" w:sz="0" w:space="0" w:color="auto"/>
                <w:left w:val="none" w:sz="0" w:space="0" w:color="auto"/>
                <w:bottom w:val="none" w:sz="0" w:space="0" w:color="auto"/>
                <w:right w:val="none" w:sz="0" w:space="0" w:color="auto"/>
              </w:divBdr>
              <w:divsChild>
                <w:div w:id="1437213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7973320">
          <w:marLeft w:val="0"/>
          <w:marRight w:val="0"/>
          <w:marTop w:val="0"/>
          <w:marBottom w:val="0"/>
          <w:divBdr>
            <w:top w:val="none" w:sz="0" w:space="0" w:color="auto"/>
            <w:left w:val="none" w:sz="0" w:space="0" w:color="auto"/>
            <w:bottom w:val="none" w:sz="0" w:space="0" w:color="auto"/>
            <w:right w:val="none" w:sz="0" w:space="0" w:color="auto"/>
          </w:divBdr>
          <w:divsChild>
            <w:div w:id="943996933">
              <w:marLeft w:val="180"/>
              <w:marRight w:val="0"/>
              <w:marTop w:val="0"/>
              <w:marBottom w:val="0"/>
              <w:divBdr>
                <w:top w:val="none" w:sz="0" w:space="0" w:color="auto"/>
                <w:left w:val="none" w:sz="0" w:space="0" w:color="auto"/>
                <w:bottom w:val="none" w:sz="0" w:space="0" w:color="auto"/>
                <w:right w:val="none" w:sz="0" w:space="0" w:color="auto"/>
              </w:divBdr>
              <w:divsChild>
                <w:div w:id="539250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795178">
          <w:marLeft w:val="0"/>
          <w:marRight w:val="0"/>
          <w:marTop w:val="0"/>
          <w:marBottom w:val="0"/>
          <w:divBdr>
            <w:top w:val="none" w:sz="0" w:space="0" w:color="auto"/>
            <w:left w:val="none" w:sz="0" w:space="0" w:color="auto"/>
            <w:bottom w:val="none" w:sz="0" w:space="0" w:color="auto"/>
            <w:right w:val="none" w:sz="0" w:space="0" w:color="auto"/>
          </w:divBdr>
          <w:divsChild>
            <w:div w:id="1846020313">
              <w:marLeft w:val="180"/>
              <w:marRight w:val="0"/>
              <w:marTop w:val="0"/>
              <w:marBottom w:val="0"/>
              <w:divBdr>
                <w:top w:val="none" w:sz="0" w:space="0" w:color="auto"/>
                <w:left w:val="none" w:sz="0" w:space="0" w:color="auto"/>
                <w:bottom w:val="none" w:sz="0" w:space="0" w:color="auto"/>
                <w:right w:val="none" w:sz="0" w:space="0" w:color="auto"/>
              </w:divBdr>
              <w:divsChild>
                <w:div w:id="274286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022969">
          <w:marLeft w:val="0"/>
          <w:marRight w:val="0"/>
          <w:marTop w:val="0"/>
          <w:marBottom w:val="0"/>
          <w:divBdr>
            <w:top w:val="none" w:sz="0" w:space="0" w:color="auto"/>
            <w:left w:val="none" w:sz="0" w:space="0" w:color="auto"/>
            <w:bottom w:val="none" w:sz="0" w:space="0" w:color="auto"/>
            <w:right w:val="none" w:sz="0" w:space="0" w:color="auto"/>
          </w:divBdr>
          <w:divsChild>
            <w:div w:id="1829587717">
              <w:marLeft w:val="180"/>
              <w:marRight w:val="0"/>
              <w:marTop w:val="0"/>
              <w:marBottom w:val="0"/>
              <w:divBdr>
                <w:top w:val="none" w:sz="0" w:space="0" w:color="auto"/>
                <w:left w:val="none" w:sz="0" w:space="0" w:color="auto"/>
                <w:bottom w:val="none" w:sz="0" w:space="0" w:color="auto"/>
                <w:right w:val="none" w:sz="0" w:space="0" w:color="auto"/>
              </w:divBdr>
              <w:divsChild>
                <w:div w:id="57637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396677">
          <w:marLeft w:val="0"/>
          <w:marRight w:val="0"/>
          <w:marTop w:val="0"/>
          <w:marBottom w:val="0"/>
          <w:divBdr>
            <w:top w:val="none" w:sz="0" w:space="0" w:color="auto"/>
            <w:left w:val="none" w:sz="0" w:space="0" w:color="auto"/>
            <w:bottom w:val="none" w:sz="0" w:space="0" w:color="auto"/>
            <w:right w:val="none" w:sz="0" w:space="0" w:color="auto"/>
          </w:divBdr>
          <w:divsChild>
            <w:div w:id="250235011">
              <w:marLeft w:val="180"/>
              <w:marRight w:val="0"/>
              <w:marTop w:val="0"/>
              <w:marBottom w:val="0"/>
              <w:divBdr>
                <w:top w:val="none" w:sz="0" w:space="0" w:color="auto"/>
                <w:left w:val="none" w:sz="0" w:space="0" w:color="auto"/>
                <w:bottom w:val="none" w:sz="0" w:space="0" w:color="auto"/>
                <w:right w:val="none" w:sz="0" w:space="0" w:color="auto"/>
              </w:divBdr>
              <w:divsChild>
                <w:div w:id="498274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117606">
          <w:marLeft w:val="0"/>
          <w:marRight w:val="0"/>
          <w:marTop w:val="0"/>
          <w:marBottom w:val="0"/>
          <w:divBdr>
            <w:top w:val="none" w:sz="0" w:space="0" w:color="auto"/>
            <w:left w:val="none" w:sz="0" w:space="0" w:color="auto"/>
            <w:bottom w:val="none" w:sz="0" w:space="0" w:color="auto"/>
            <w:right w:val="none" w:sz="0" w:space="0" w:color="auto"/>
          </w:divBdr>
          <w:divsChild>
            <w:div w:id="307369170">
              <w:marLeft w:val="180"/>
              <w:marRight w:val="0"/>
              <w:marTop w:val="0"/>
              <w:marBottom w:val="0"/>
              <w:divBdr>
                <w:top w:val="none" w:sz="0" w:space="0" w:color="auto"/>
                <w:left w:val="none" w:sz="0" w:space="0" w:color="auto"/>
                <w:bottom w:val="none" w:sz="0" w:space="0" w:color="auto"/>
                <w:right w:val="none" w:sz="0" w:space="0" w:color="auto"/>
              </w:divBdr>
              <w:divsChild>
                <w:div w:id="1353725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886520">
          <w:marLeft w:val="0"/>
          <w:marRight w:val="0"/>
          <w:marTop w:val="0"/>
          <w:marBottom w:val="0"/>
          <w:divBdr>
            <w:top w:val="none" w:sz="0" w:space="0" w:color="auto"/>
            <w:left w:val="none" w:sz="0" w:space="0" w:color="auto"/>
            <w:bottom w:val="none" w:sz="0" w:space="0" w:color="auto"/>
            <w:right w:val="none" w:sz="0" w:space="0" w:color="auto"/>
          </w:divBdr>
          <w:divsChild>
            <w:div w:id="156504617">
              <w:marLeft w:val="180"/>
              <w:marRight w:val="0"/>
              <w:marTop w:val="0"/>
              <w:marBottom w:val="0"/>
              <w:divBdr>
                <w:top w:val="none" w:sz="0" w:space="0" w:color="auto"/>
                <w:left w:val="none" w:sz="0" w:space="0" w:color="auto"/>
                <w:bottom w:val="none" w:sz="0" w:space="0" w:color="auto"/>
                <w:right w:val="none" w:sz="0" w:space="0" w:color="auto"/>
              </w:divBdr>
              <w:divsChild>
                <w:div w:id="1564944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339318">
          <w:marLeft w:val="0"/>
          <w:marRight w:val="0"/>
          <w:marTop w:val="0"/>
          <w:marBottom w:val="0"/>
          <w:divBdr>
            <w:top w:val="none" w:sz="0" w:space="0" w:color="auto"/>
            <w:left w:val="none" w:sz="0" w:space="0" w:color="auto"/>
            <w:bottom w:val="none" w:sz="0" w:space="0" w:color="auto"/>
            <w:right w:val="none" w:sz="0" w:space="0" w:color="auto"/>
          </w:divBdr>
          <w:divsChild>
            <w:div w:id="1301501509">
              <w:marLeft w:val="180"/>
              <w:marRight w:val="0"/>
              <w:marTop w:val="0"/>
              <w:marBottom w:val="0"/>
              <w:divBdr>
                <w:top w:val="none" w:sz="0" w:space="0" w:color="auto"/>
                <w:left w:val="none" w:sz="0" w:space="0" w:color="auto"/>
                <w:bottom w:val="none" w:sz="0" w:space="0" w:color="auto"/>
                <w:right w:val="none" w:sz="0" w:space="0" w:color="auto"/>
              </w:divBdr>
              <w:divsChild>
                <w:div w:id="1440637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447808">
          <w:marLeft w:val="0"/>
          <w:marRight w:val="0"/>
          <w:marTop w:val="0"/>
          <w:marBottom w:val="0"/>
          <w:divBdr>
            <w:top w:val="none" w:sz="0" w:space="0" w:color="auto"/>
            <w:left w:val="none" w:sz="0" w:space="0" w:color="auto"/>
            <w:bottom w:val="none" w:sz="0" w:space="0" w:color="auto"/>
            <w:right w:val="none" w:sz="0" w:space="0" w:color="auto"/>
          </w:divBdr>
          <w:divsChild>
            <w:div w:id="862943260">
              <w:marLeft w:val="180"/>
              <w:marRight w:val="0"/>
              <w:marTop w:val="0"/>
              <w:marBottom w:val="0"/>
              <w:divBdr>
                <w:top w:val="none" w:sz="0" w:space="0" w:color="auto"/>
                <w:left w:val="none" w:sz="0" w:space="0" w:color="auto"/>
                <w:bottom w:val="none" w:sz="0" w:space="0" w:color="auto"/>
                <w:right w:val="none" w:sz="0" w:space="0" w:color="auto"/>
              </w:divBdr>
              <w:divsChild>
                <w:div w:id="277567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7157656">
          <w:marLeft w:val="0"/>
          <w:marRight w:val="0"/>
          <w:marTop w:val="0"/>
          <w:marBottom w:val="0"/>
          <w:divBdr>
            <w:top w:val="none" w:sz="0" w:space="0" w:color="auto"/>
            <w:left w:val="none" w:sz="0" w:space="0" w:color="auto"/>
            <w:bottom w:val="none" w:sz="0" w:space="0" w:color="auto"/>
            <w:right w:val="none" w:sz="0" w:space="0" w:color="auto"/>
          </w:divBdr>
          <w:divsChild>
            <w:div w:id="2117212456">
              <w:marLeft w:val="180"/>
              <w:marRight w:val="0"/>
              <w:marTop w:val="0"/>
              <w:marBottom w:val="0"/>
              <w:divBdr>
                <w:top w:val="none" w:sz="0" w:space="0" w:color="auto"/>
                <w:left w:val="none" w:sz="0" w:space="0" w:color="auto"/>
                <w:bottom w:val="none" w:sz="0" w:space="0" w:color="auto"/>
                <w:right w:val="none" w:sz="0" w:space="0" w:color="auto"/>
              </w:divBdr>
              <w:divsChild>
                <w:div w:id="496771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2266702">
          <w:marLeft w:val="0"/>
          <w:marRight w:val="0"/>
          <w:marTop w:val="0"/>
          <w:marBottom w:val="0"/>
          <w:divBdr>
            <w:top w:val="none" w:sz="0" w:space="0" w:color="auto"/>
            <w:left w:val="none" w:sz="0" w:space="0" w:color="auto"/>
            <w:bottom w:val="none" w:sz="0" w:space="0" w:color="auto"/>
            <w:right w:val="none" w:sz="0" w:space="0" w:color="auto"/>
          </w:divBdr>
          <w:divsChild>
            <w:div w:id="991719451">
              <w:marLeft w:val="180"/>
              <w:marRight w:val="0"/>
              <w:marTop w:val="0"/>
              <w:marBottom w:val="0"/>
              <w:divBdr>
                <w:top w:val="none" w:sz="0" w:space="0" w:color="auto"/>
                <w:left w:val="none" w:sz="0" w:space="0" w:color="auto"/>
                <w:bottom w:val="none" w:sz="0" w:space="0" w:color="auto"/>
                <w:right w:val="none" w:sz="0" w:space="0" w:color="auto"/>
              </w:divBdr>
              <w:divsChild>
                <w:div w:id="644239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279764">
          <w:marLeft w:val="0"/>
          <w:marRight w:val="0"/>
          <w:marTop w:val="0"/>
          <w:marBottom w:val="0"/>
          <w:divBdr>
            <w:top w:val="none" w:sz="0" w:space="0" w:color="auto"/>
            <w:left w:val="none" w:sz="0" w:space="0" w:color="auto"/>
            <w:bottom w:val="none" w:sz="0" w:space="0" w:color="auto"/>
            <w:right w:val="none" w:sz="0" w:space="0" w:color="auto"/>
          </w:divBdr>
          <w:divsChild>
            <w:div w:id="1464469133">
              <w:marLeft w:val="180"/>
              <w:marRight w:val="0"/>
              <w:marTop w:val="0"/>
              <w:marBottom w:val="0"/>
              <w:divBdr>
                <w:top w:val="none" w:sz="0" w:space="0" w:color="auto"/>
                <w:left w:val="none" w:sz="0" w:space="0" w:color="auto"/>
                <w:bottom w:val="none" w:sz="0" w:space="0" w:color="auto"/>
                <w:right w:val="none" w:sz="0" w:space="0" w:color="auto"/>
              </w:divBdr>
              <w:divsChild>
                <w:div w:id="253515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2059644">
          <w:marLeft w:val="0"/>
          <w:marRight w:val="0"/>
          <w:marTop w:val="0"/>
          <w:marBottom w:val="0"/>
          <w:divBdr>
            <w:top w:val="none" w:sz="0" w:space="0" w:color="auto"/>
            <w:left w:val="none" w:sz="0" w:space="0" w:color="auto"/>
            <w:bottom w:val="none" w:sz="0" w:space="0" w:color="auto"/>
            <w:right w:val="none" w:sz="0" w:space="0" w:color="auto"/>
          </w:divBdr>
          <w:divsChild>
            <w:div w:id="390927026">
              <w:marLeft w:val="180"/>
              <w:marRight w:val="0"/>
              <w:marTop w:val="0"/>
              <w:marBottom w:val="0"/>
              <w:divBdr>
                <w:top w:val="none" w:sz="0" w:space="0" w:color="auto"/>
                <w:left w:val="none" w:sz="0" w:space="0" w:color="auto"/>
                <w:bottom w:val="none" w:sz="0" w:space="0" w:color="auto"/>
                <w:right w:val="none" w:sz="0" w:space="0" w:color="auto"/>
              </w:divBdr>
              <w:divsChild>
                <w:div w:id="1197693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720461">
          <w:marLeft w:val="0"/>
          <w:marRight w:val="0"/>
          <w:marTop w:val="0"/>
          <w:marBottom w:val="0"/>
          <w:divBdr>
            <w:top w:val="none" w:sz="0" w:space="0" w:color="auto"/>
            <w:left w:val="none" w:sz="0" w:space="0" w:color="auto"/>
            <w:bottom w:val="none" w:sz="0" w:space="0" w:color="auto"/>
            <w:right w:val="none" w:sz="0" w:space="0" w:color="auto"/>
          </w:divBdr>
          <w:divsChild>
            <w:div w:id="1019355462">
              <w:marLeft w:val="180"/>
              <w:marRight w:val="0"/>
              <w:marTop w:val="0"/>
              <w:marBottom w:val="0"/>
              <w:divBdr>
                <w:top w:val="none" w:sz="0" w:space="0" w:color="auto"/>
                <w:left w:val="none" w:sz="0" w:space="0" w:color="auto"/>
                <w:bottom w:val="none" w:sz="0" w:space="0" w:color="auto"/>
                <w:right w:val="none" w:sz="0" w:space="0" w:color="auto"/>
              </w:divBdr>
              <w:divsChild>
                <w:div w:id="1874077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609776">
          <w:marLeft w:val="0"/>
          <w:marRight w:val="0"/>
          <w:marTop w:val="0"/>
          <w:marBottom w:val="0"/>
          <w:divBdr>
            <w:top w:val="none" w:sz="0" w:space="0" w:color="auto"/>
            <w:left w:val="none" w:sz="0" w:space="0" w:color="auto"/>
            <w:bottom w:val="none" w:sz="0" w:space="0" w:color="auto"/>
            <w:right w:val="none" w:sz="0" w:space="0" w:color="auto"/>
          </w:divBdr>
          <w:divsChild>
            <w:div w:id="351959705">
              <w:marLeft w:val="180"/>
              <w:marRight w:val="0"/>
              <w:marTop w:val="0"/>
              <w:marBottom w:val="0"/>
              <w:divBdr>
                <w:top w:val="none" w:sz="0" w:space="0" w:color="auto"/>
                <w:left w:val="none" w:sz="0" w:space="0" w:color="auto"/>
                <w:bottom w:val="none" w:sz="0" w:space="0" w:color="auto"/>
                <w:right w:val="none" w:sz="0" w:space="0" w:color="auto"/>
              </w:divBdr>
              <w:divsChild>
                <w:div w:id="1186018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685468">
          <w:marLeft w:val="0"/>
          <w:marRight w:val="0"/>
          <w:marTop w:val="0"/>
          <w:marBottom w:val="0"/>
          <w:divBdr>
            <w:top w:val="none" w:sz="0" w:space="0" w:color="auto"/>
            <w:left w:val="none" w:sz="0" w:space="0" w:color="auto"/>
            <w:bottom w:val="none" w:sz="0" w:space="0" w:color="auto"/>
            <w:right w:val="none" w:sz="0" w:space="0" w:color="auto"/>
          </w:divBdr>
          <w:divsChild>
            <w:div w:id="1037659822">
              <w:marLeft w:val="180"/>
              <w:marRight w:val="0"/>
              <w:marTop w:val="0"/>
              <w:marBottom w:val="0"/>
              <w:divBdr>
                <w:top w:val="none" w:sz="0" w:space="0" w:color="auto"/>
                <w:left w:val="none" w:sz="0" w:space="0" w:color="auto"/>
                <w:bottom w:val="none" w:sz="0" w:space="0" w:color="auto"/>
                <w:right w:val="none" w:sz="0" w:space="0" w:color="auto"/>
              </w:divBdr>
              <w:divsChild>
                <w:div w:id="1393886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010584">
          <w:marLeft w:val="0"/>
          <w:marRight w:val="0"/>
          <w:marTop w:val="0"/>
          <w:marBottom w:val="0"/>
          <w:divBdr>
            <w:top w:val="none" w:sz="0" w:space="0" w:color="auto"/>
            <w:left w:val="none" w:sz="0" w:space="0" w:color="auto"/>
            <w:bottom w:val="none" w:sz="0" w:space="0" w:color="auto"/>
            <w:right w:val="none" w:sz="0" w:space="0" w:color="auto"/>
          </w:divBdr>
          <w:divsChild>
            <w:div w:id="151877887">
              <w:marLeft w:val="180"/>
              <w:marRight w:val="0"/>
              <w:marTop w:val="0"/>
              <w:marBottom w:val="0"/>
              <w:divBdr>
                <w:top w:val="none" w:sz="0" w:space="0" w:color="auto"/>
                <w:left w:val="none" w:sz="0" w:space="0" w:color="auto"/>
                <w:bottom w:val="none" w:sz="0" w:space="0" w:color="auto"/>
                <w:right w:val="none" w:sz="0" w:space="0" w:color="auto"/>
              </w:divBdr>
              <w:divsChild>
                <w:div w:id="54160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399663">
          <w:marLeft w:val="0"/>
          <w:marRight w:val="0"/>
          <w:marTop w:val="0"/>
          <w:marBottom w:val="0"/>
          <w:divBdr>
            <w:top w:val="none" w:sz="0" w:space="0" w:color="auto"/>
            <w:left w:val="none" w:sz="0" w:space="0" w:color="auto"/>
            <w:bottom w:val="none" w:sz="0" w:space="0" w:color="auto"/>
            <w:right w:val="none" w:sz="0" w:space="0" w:color="auto"/>
          </w:divBdr>
          <w:divsChild>
            <w:div w:id="1190677863">
              <w:marLeft w:val="180"/>
              <w:marRight w:val="0"/>
              <w:marTop w:val="0"/>
              <w:marBottom w:val="0"/>
              <w:divBdr>
                <w:top w:val="none" w:sz="0" w:space="0" w:color="auto"/>
                <w:left w:val="none" w:sz="0" w:space="0" w:color="auto"/>
                <w:bottom w:val="none" w:sz="0" w:space="0" w:color="auto"/>
                <w:right w:val="none" w:sz="0" w:space="0" w:color="auto"/>
              </w:divBdr>
              <w:divsChild>
                <w:div w:id="1420131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875215">
          <w:marLeft w:val="0"/>
          <w:marRight w:val="0"/>
          <w:marTop w:val="0"/>
          <w:marBottom w:val="0"/>
          <w:divBdr>
            <w:top w:val="none" w:sz="0" w:space="0" w:color="auto"/>
            <w:left w:val="none" w:sz="0" w:space="0" w:color="auto"/>
            <w:bottom w:val="none" w:sz="0" w:space="0" w:color="auto"/>
            <w:right w:val="none" w:sz="0" w:space="0" w:color="auto"/>
          </w:divBdr>
          <w:divsChild>
            <w:div w:id="383263004">
              <w:marLeft w:val="180"/>
              <w:marRight w:val="0"/>
              <w:marTop w:val="0"/>
              <w:marBottom w:val="0"/>
              <w:divBdr>
                <w:top w:val="none" w:sz="0" w:space="0" w:color="auto"/>
                <w:left w:val="none" w:sz="0" w:space="0" w:color="auto"/>
                <w:bottom w:val="none" w:sz="0" w:space="0" w:color="auto"/>
                <w:right w:val="none" w:sz="0" w:space="0" w:color="auto"/>
              </w:divBdr>
              <w:divsChild>
                <w:div w:id="1323968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318528">
          <w:marLeft w:val="0"/>
          <w:marRight w:val="0"/>
          <w:marTop w:val="0"/>
          <w:marBottom w:val="0"/>
          <w:divBdr>
            <w:top w:val="none" w:sz="0" w:space="0" w:color="auto"/>
            <w:left w:val="none" w:sz="0" w:space="0" w:color="auto"/>
            <w:bottom w:val="none" w:sz="0" w:space="0" w:color="auto"/>
            <w:right w:val="none" w:sz="0" w:space="0" w:color="auto"/>
          </w:divBdr>
          <w:divsChild>
            <w:div w:id="1226067527">
              <w:marLeft w:val="180"/>
              <w:marRight w:val="0"/>
              <w:marTop w:val="0"/>
              <w:marBottom w:val="0"/>
              <w:divBdr>
                <w:top w:val="none" w:sz="0" w:space="0" w:color="auto"/>
                <w:left w:val="none" w:sz="0" w:space="0" w:color="auto"/>
                <w:bottom w:val="none" w:sz="0" w:space="0" w:color="auto"/>
                <w:right w:val="none" w:sz="0" w:space="0" w:color="auto"/>
              </w:divBdr>
              <w:divsChild>
                <w:div w:id="994921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407412">
          <w:marLeft w:val="0"/>
          <w:marRight w:val="0"/>
          <w:marTop w:val="0"/>
          <w:marBottom w:val="0"/>
          <w:divBdr>
            <w:top w:val="none" w:sz="0" w:space="0" w:color="auto"/>
            <w:left w:val="none" w:sz="0" w:space="0" w:color="auto"/>
            <w:bottom w:val="none" w:sz="0" w:space="0" w:color="auto"/>
            <w:right w:val="none" w:sz="0" w:space="0" w:color="auto"/>
          </w:divBdr>
          <w:divsChild>
            <w:div w:id="786000181">
              <w:marLeft w:val="180"/>
              <w:marRight w:val="0"/>
              <w:marTop w:val="0"/>
              <w:marBottom w:val="0"/>
              <w:divBdr>
                <w:top w:val="none" w:sz="0" w:space="0" w:color="auto"/>
                <w:left w:val="none" w:sz="0" w:space="0" w:color="auto"/>
                <w:bottom w:val="none" w:sz="0" w:space="0" w:color="auto"/>
                <w:right w:val="none" w:sz="0" w:space="0" w:color="auto"/>
              </w:divBdr>
              <w:divsChild>
                <w:div w:id="1151678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758737">
          <w:marLeft w:val="0"/>
          <w:marRight w:val="0"/>
          <w:marTop w:val="0"/>
          <w:marBottom w:val="0"/>
          <w:divBdr>
            <w:top w:val="none" w:sz="0" w:space="0" w:color="auto"/>
            <w:left w:val="none" w:sz="0" w:space="0" w:color="auto"/>
            <w:bottom w:val="none" w:sz="0" w:space="0" w:color="auto"/>
            <w:right w:val="none" w:sz="0" w:space="0" w:color="auto"/>
          </w:divBdr>
          <w:divsChild>
            <w:div w:id="136463139">
              <w:marLeft w:val="180"/>
              <w:marRight w:val="0"/>
              <w:marTop w:val="0"/>
              <w:marBottom w:val="0"/>
              <w:divBdr>
                <w:top w:val="none" w:sz="0" w:space="0" w:color="auto"/>
                <w:left w:val="none" w:sz="0" w:space="0" w:color="auto"/>
                <w:bottom w:val="none" w:sz="0" w:space="0" w:color="auto"/>
                <w:right w:val="none" w:sz="0" w:space="0" w:color="auto"/>
              </w:divBdr>
              <w:divsChild>
                <w:div w:id="2324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696388">
          <w:marLeft w:val="0"/>
          <w:marRight w:val="0"/>
          <w:marTop w:val="0"/>
          <w:marBottom w:val="0"/>
          <w:divBdr>
            <w:top w:val="none" w:sz="0" w:space="0" w:color="auto"/>
            <w:left w:val="none" w:sz="0" w:space="0" w:color="auto"/>
            <w:bottom w:val="none" w:sz="0" w:space="0" w:color="auto"/>
            <w:right w:val="none" w:sz="0" w:space="0" w:color="auto"/>
          </w:divBdr>
          <w:divsChild>
            <w:div w:id="472988362">
              <w:marLeft w:val="180"/>
              <w:marRight w:val="0"/>
              <w:marTop w:val="0"/>
              <w:marBottom w:val="0"/>
              <w:divBdr>
                <w:top w:val="none" w:sz="0" w:space="0" w:color="auto"/>
                <w:left w:val="none" w:sz="0" w:space="0" w:color="auto"/>
                <w:bottom w:val="none" w:sz="0" w:space="0" w:color="auto"/>
                <w:right w:val="none" w:sz="0" w:space="0" w:color="auto"/>
              </w:divBdr>
              <w:divsChild>
                <w:div w:id="1157113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175268">
          <w:marLeft w:val="0"/>
          <w:marRight w:val="0"/>
          <w:marTop w:val="0"/>
          <w:marBottom w:val="0"/>
          <w:divBdr>
            <w:top w:val="none" w:sz="0" w:space="0" w:color="auto"/>
            <w:left w:val="none" w:sz="0" w:space="0" w:color="auto"/>
            <w:bottom w:val="none" w:sz="0" w:space="0" w:color="auto"/>
            <w:right w:val="none" w:sz="0" w:space="0" w:color="auto"/>
          </w:divBdr>
          <w:divsChild>
            <w:div w:id="1912806390">
              <w:marLeft w:val="180"/>
              <w:marRight w:val="0"/>
              <w:marTop w:val="0"/>
              <w:marBottom w:val="0"/>
              <w:divBdr>
                <w:top w:val="none" w:sz="0" w:space="0" w:color="auto"/>
                <w:left w:val="none" w:sz="0" w:space="0" w:color="auto"/>
                <w:bottom w:val="none" w:sz="0" w:space="0" w:color="auto"/>
                <w:right w:val="none" w:sz="0" w:space="0" w:color="auto"/>
              </w:divBdr>
              <w:divsChild>
                <w:div w:id="179246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098994">
          <w:marLeft w:val="0"/>
          <w:marRight w:val="0"/>
          <w:marTop w:val="0"/>
          <w:marBottom w:val="0"/>
          <w:divBdr>
            <w:top w:val="none" w:sz="0" w:space="0" w:color="auto"/>
            <w:left w:val="none" w:sz="0" w:space="0" w:color="auto"/>
            <w:bottom w:val="none" w:sz="0" w:space="0" w:color="auto"/>
            <w:right w:val="none" w:sz="0" w:space="0" w:color="auto"/>
          </w:divBdr>
          <w:divsChild>
            <w:div w:id="756176468">
              <w:marLeft w:val="180"/>
              <w:marRight w:val="0"/>
              <w:marTop w:val="0"/>
              <w:marBottom w:val="0"/>
              <w:divBdr>
                <w:top w:val="none" w:sz="0" w:space="0" w:color="auto"/>
                <w:left w:val="none" w:sz="0" w:space="0" w:color="auto"/>
                <w:bottom w:val="none" w:sz="0" w:space="0" w:color="auto"/>
                <w:right w:val="none" w:sz="0" w:space="0" w:color="auto"/>
              </w:divBdr>
              <w:divsChild>
                <w:div w:id="814301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3511753">
          <w:marLeft w:val="0"/>
          <w:marRight w:val="0"/>
          <w:marTop w:val="0"/>
          <w:marBottom w:val="0"/>
          <w:divBdr>
            <w:top w:val="none" w:sz="0" w:space="0" w:color="auto"/>
            <w:left w:val="none" w:sz="0" w:space="0" w:color="auto"/>
            <w:bottom w:val="none" w:sz="0" w:space="0" w:color="auto"/>
            <w:right w:val="none" w:sz="0" w:space="0" w:color="auto"/>
          </w:divBdr>
          <w:divsChild>
            <w:div w:id="2083259467">
              <w:marLeft w:val="180"/>
              <w:marRight w:val="0"/>
              <w:marTop w:val="0"/>
              <w:marBottom w:val="0"/>
              <w:divBdr>
                <w:top w:val="none" w:sz="0" w:space="0" w:color="auto"/>
                <w:left w:val="none" w:sz="0" w:space="0" w:color="auto"/>
                <w:bottom w:val="none" w:sz="0" w:space="0" w:color="auto"/>
                <w:right w:val="none" w:sz="0" w:space="0" w:color="auto"/>
              </w:divBdr>
              <w:divsChild>
                <w:div w:id="1211648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847520">
          <w:marLeft w:val="0"/>
          <w:marRight w:val="0"/>
          <w:marTop w:val="0"/>
          <w:marBottom w:val="0"/>
          <w:divBdr>
            <w:top w:val="none" w:sz="0" w:space="0" w:color="auto"/>
            <w:left w:val="none" w:sz="0" w:space="0" w:color="auto"/>
            <w:bottom w:val="none" w:sz="0" w:space="0" w:color="auto"/>
            <w:right w:val="none" w:sz="0" w:space="0" w:color="auto"/>
          </w:divBdr>
          <w:divsChild>
            <w:div w:id="1020156790">
              <w:marLeft w:val="180"/>
              <w:marRight w:val="0"/>
              <w:marTop w:val="0"/>
              <w:marBottom w:val="0"/>
              <w:divBdr>
                <w:top w:val="none" w:sz="0" w:space="0" w:color="auto"/>
                <w:left w:val="none" w:sz="0" w:space="0" w:color="auto"/>
                <w:bottom w:val="none" w:sz="0" w:space="0" w:color="auto"/>
                <w:right w:val="none" w:sz="0" w:space="0" w:color="auto"/>
              </w:divBdr>
              <w:divsChild>
                <w:div w:id="1681156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744077">
          <w:marLeft w:val="0"/>
          <w:marRight w:val="0"/>
          <w:marTop w:val="0"/>
          <w:marBottom w:val="0"/>
          <w:divBdr>
            <w:top w:val="none" w:sz="0" w:space="0" w:color="auto"/>
            <w:left w:val="none" w:sz="0" w:space="0" w:color="auto"/>
            <w:bottom w:val="none" w:sz="0" w:space="0" w:color="auto"/>
            <w:right w:val="none" w:sz="0" w:space="0" w:color="auto"/>
          </w:divBdr>
          <w:divsChild>
            <w:div w:id="434058754">
              <w:marLeft w:val="180"/>
              <w:marRight w:val="0"/>
              <w:marTop w:val="0"/>
              <w:marBottom w:val="0"/>
              <w:divBdr>
                <w:top w:val="none" w:sz="0" w:space="0" w:color="auto"/>
                <w:left w:val="none" w:sz="0" w:space="0" w:color="auto"/>
                <w:bottom w:val="none" w:sz="0" w:space="0" w:color="auto"/>
                <w:right w:val="none" w:sz="0" w:space="0" w:color="auto"/>
              </w:divBdr>
              <w:divsChild>
                <w:div w:id="33310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416674">
          <w:marLeft w:val="0"/>
          <w:marRight w:val="0"/>
          <w:marTop w:val="0"/>
          <w:marBottom w:val="0"/>
          <w:divBdr>
            <w:top w:val="none" w:sz="0" w:space="0" w:color="auto"/>
            <w:left w:val="none" w:sz="0" w:space="0" w:color="auto"/>
            <w:bottom w:val="none" w:sz="0" w:space="0" w:color="auto"/>
            <w:right w:val="none" w:sz="0" w:space="0" w:color="auto"/>
          </w:divBdr>
          <w:divsChild>
            <w:div w:id="2094930055">
              <w:marLeft w:val="180"/>
              <w:marRight w:val="0"/>
              <w:marTop w:val="0"/>
              <w:marBottom w:val="0"/>
              <w:divBdr>
                <w:top w:val="none" w:sz="0" w:space="0" w:color="auto"/>
                <w:left w:val="none" w:sz="0" w:space="0" w:color="auto"/>
                <w:bottom w:val="none" w:sz="0" w:space="0" w:color="auto"/>
                <w:right w:val="none" w:sz="0" w:space="0" w:color="auto"/>
              </w:divBdr>
              <w:divsChild>
                <w:div w:id="1772435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246334">
          <w:marLeft w:val="0"/>
          <w:marRight w:val="0"/>
          <w:marTop w:val="0"/>
          <w:marBottom w:val="0"/>
          <w:divBdr>
            <w:top w:val="none" w:sz="0" w:space="0" w:color="auto"/>
            <w:left w:val="none" w:sz="0" w:space="0" w:color="auto"/>
            <w:bottom w:val="none" w:sz="0" w:space="0" w:color="auto"/>
            <w:right w:val="none" w:sz="0" w:space="0" w:color="auto"/>
          </w:divBdr>
          <w:divsChild>
            <w:div w:id="1131244938">
              <w:marLeft w:val="180"/>
              <w:marRight w:val="0"/>
              <w:marTop w:val="0"/>
              <w:marBottom w:val="0"/>
              <w:divBdr>
                <w:top w:val="none" w:sz="0" w:space="0" w:color="auto"/>
                <w:left w:val="none" w:sz="0" w:space="0" w:color="auto"/>
                <w:bottom w:val="none" w:sz="0" w:space="0" w:color="auto"/>
                <w:right w:val="none" w:sz="0" w:space="0" w:color="auto"/>
              </w:divBdr>
              <w:divsChild>
                <w:div w:id="1030300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033232">
          <w:marLeft w:val="0"/>
          <w:marRight w:val="0"/>
          <w:marTop w:val="0"/>
          <w:marBottom w:val="0"/>
          <w:divBdr>
            <w:top w:val="none" w:sz="0" w:space="0" w:color="auto"/>
            <w:left w:val="none" w:sz="0" w:space="0" w:color="auto"/>
            <w:bottom w:val="none" w:sz="0" w:space="0" w:color="auto"/>
            <w:right w:val="none" w:sz="0" w:space="0" w:color="auto"/>
          </w:divBdr>
          <w:divsChild>
            <w:div w:id="1859267332">
              <w:marLeft w:val="180"/>
              <w:marRight w:val="0"/>
              <w:marTop w:val="0"/>
              <w:marBottom w:val="0"/>
              <w:divBdr>
                <w:top w:val="none" w:sz="0" w:space="0" w:color="auto"/>
                <w:left w:val="none" w:sz="0" w:space="0" w:color="auto"/>
                <w:bottom w:val="none" w:sz="0" w:space="0" w:color="auto"/>
                <w:right w:val="none" w:sz="0" w:space="0" w:color="auto"/>
              </w:divBdr>
              <w:divsChild>
                <w:div w:id="742875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523342">
          <w:marLeft w:val="0"/>
          <w:marRight w:val="0"/>
          <w:marTop w:val="0"/>
          <w:marBottom w:val="0"/>
          <w:divBdr>
            <w:top w:val="none" w:sz="0" w:space="0" w:color="auto"/>
            <w:left w:val="none" w:sz="0" w:space="0" w:color="auto"/>
            <w:bottom w:val="none" w:sz="0" w:space="0" w:color="auto"/>
            <w:right w:val="none" w:sz="0" w:space="0" w:color="auto"/>
          </w:divBdr>
          <w:divsChild>
            <w:div w:id="483132797">
              <w:marLeft w:val="180"/>
              <w:marRight w:val="0"/>
              <w:marTop w:val="0"/>
              <w:marBottom w:val="0"/>
              <w:divBdr>
                <w:top w:val="none" w:sz="0" w:space="0" w:color="auto"/>
                <w:left w:val="none" w:sz="0" w:space="0" w:color="auto"/>
                <w:bottom w:val="none" w:sz="0" w:space="0" w:color="auto"/>
                <w:right w:val="none" w:sz="0" w:space="0" w:color="auto"/>
              </w:divBdr>
              <w:divsChild>
                <w:div w:id="426197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9539274">
          <w:marLeft w:val="0"/>
          <w:marRight w:val="0"/>
          <w:marTop w:val="0"/>
          <w:marBottom w:val="0"/>
          <w:divBdr>
            <w:top w:val="none" w:sz="0" w:space="0" w:color="auto"/>
            <w:left w:val="none" w:sz="0" w:space="0" w:color="auto"/>
            <w:bottom w:val="none" w:sz="0" w:space="0" w:color="auto"/>
            <w:right w:val="none" w:sz="0" w:space="0" w:color="auto"/>
          </w:divBdr>
          <w:divsChild>
            <w:div w:id="330791285">
              <w:marLeft w:val="180"/>
              <w:marRight w:val="0"/>
              <w:marTop w:val="0"/>
              <w:marBottom w:val="0"/>
              <w:divBdr>
                <w:top w:val="none" w:sz="0" w:space="0" w:color="auto"/>
                <w:left w:val="none" w:sz="0" w:space="0" w:color="auto"/>
                <w:bottom w:val="none" w:sz="0" w:space="0" w:color="auto"/>
                <w:right w:val="none" w:sz="0" w:space="0" w:color="auto"/>
              </w:divBdr>
              <w:divsChild>
                <w:div w:id="1755084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372466">
          <w:marLeft w:val="0"/>
          <w:marRight w:val="0"/>
          <w:marTop w:val="0"/>
          <w:marBottom w:val="0"/>
          <w:divBdr>
            <w:top w:val="none" w:sz="0" w:space="0" w:color="auto"/>
            <w:left w:val="none" w:sz="0" w:space="0" w:color="auto"/>
            <w:bottom w:val="none" w:sz="0" w:space="0" w:color="auto"/>
            <w:right w:val="none" w:sz="0" w:space="0" w:color="auto"/>
          </w:divBdr>
          <w:divsChild>
            <w:div w:id="671680692">
              <w:marLeft w:val="180"/>
              <w:marRight w:val="0"/>
              <w:marTop w:val="0"/>
              <w:marBottom w:val="0"/>
              <w:divBdr>
                <w:top w:val="none" w:sz="0" w:space="0" w:color="auto"/>
                <w:left w:val="none" w:sz="0" w:space="0" w:color="auto"/>
                <w:bottom w:val="none" w:sz="0" w:space="0" w:color="auto"/>
                <w:right w:val="none" w:sz="0" w:space="0" w:color="auto"/>
              </w:divBdr>
              <w:divsChild>
                <w:div w:id="1307247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5802693">
          <w:marLeft w:val="0"/>
          <w:marRight w:val="0"/>
          <w:marTop w:val="0"/>
          <w:marBottom w:val="0"/>
          <w:divBdr>
            <w:top w:val="none" w:sz="0" w:space="0" w:color="auto"/>
            <w:left w:val="none" w:sz="0" w:space="0" w:color="auto"/>
            <w:bottom w:val="none" w:sz="0" w:space="0" w:color="auto"/>
            <w:right w:val="none" w:sz="0" w:space="0" w:color="auto"/>
          </w:divBdr>
          <w:divsChild>
            <w:div w:id="1088817892">
              <w:marLeft w:val="180"/>
              <w:marRight w:val="0"/>
              <w:marTop w:val="0"/>
              <w:marBottom w:val="0"/>
              <w:divBdr>
                <w:top w:val="none" w:sz="0" w:space="0" w:color="auto"/>
                <w:left w:val="none" w:sz="0" w:space="0" w:color="auto"/>
                <w:bottom w:val="none" w:sz="0" w:space="0" w:color="auto"/>
                <w:right w:val="none" w:sz="0" w:space="0" w:color="auto"/>
              </w:divBdr>
              <w:divsChild>
                <w:div w:id="69206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656826">
          <w:marLeft w:val="0"/>
          <w:marRight w:val="0"/>
          <w:marTop w:val="0"/>
          <w:marBottom w:val="0"/>
          <w:divBdr>
            <w:top w:val="none" w:sz="0" w:space="0" w:color="auto"/>
            <w:left w:val="none" w:sz="0" w:space="0" w:color="auto"/>
            <w:bottom w:val="none" w:sz="0" w:space="0" w:color="auto"/>
            <w:right w:val="none" w:sz="0" w:space="0" w:color="auto"/>
          </w:divBdr>
          <w:divsChild>
            <w:div w:id="403337457">
              <w:marLeft w:val="180"/>
              <w:marRight w:val="0"/>
              <w:marTop w:val="0"/>
              <w:marBottom w:val="0"/>
              <w:divBdr>
                <w:top w:val="none" w:sz="0" w:space="0" w:color="auto"/>
                <w:left w:val="none" w:sz="0" w:space="0" w:color="auto"/>
                <w:bottom w:val="none" w:sz="0" w:space="0" w:color="auto"/>
                <w:right w:val="none" w:sz="0" w:space="0" w:color="auto"/>
              </w:divBdr>
              <w:divsChild>
                <w:div w:id="782308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839997">
          <w:marLeft w:val="0"/>
          <w:marRight w:val="0"/>
          <w:marTop w:val="0"/>
          <w:marBottom w:val="0"/>
          <w:divBdr>
            <w:top w:val="none" w:sz="0" w:space="0" w:color="auto"/>
            <w:left w:val="none" w:sz="0" w:space="0" w:color="auto"/>
            <w:bottom w:val="none" w:sz="0" w:space="0" w:color="auto"/>
            <w:right w:val="none" w:sz="0" w:space="0" w:color="auto"/>
          </w:divBdr>
          <w:divsChild>
            <w:div w:id="940188277">
              <w:marLeft w:val="180"/>
              <w:marRight w:val="0"/>
              <w:marTop w:val="0"/>
              <w:marBottom w:val="0"/>
              <w:divBdr>
                <w:top w:val="none" w:sz="0" w:space="0" w:color="auto"/>
                <w:left w:val="none" w:sz="0" w:space="0" w:color="auto"/>
                <w:bottom w:val="none" w:sz="0" w:space="0" w:color="auto"/>
                <w:right w:val="none" w:sz="0" w:space="0" w:color="auto"/>
              </w:divBdr>
              <w:divsChild>
                <w:div w:id="1909997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9575652">
          <w:marLeft w:val="0"/>
          <w:marRight w:val="0"/>
          <w:marTop w:val="0"/>
          <w:marBottom w:val="0"/>
          <w:divBdr>
            <w:top w:val="none" w:sz="0" w:space="0" w:color="auto"/>
            <w:left w:val="none" w:sz="0" w:space="0" w:color="auto"/>
            <w:bottom w:val="none" w:sz="0" w:space="0" w:color="auto"/>
            <w:right w:val="none" w:sz="0" w:space="0" w:color="auto"/>
          </w:divBdr>
          <w:divsChild>
            <w:div w:id="1852573268">
              <w:marLeft w:val="180"/>
              <w:marRight w:val="0"/>
              <w:marTop w:val="0"/>
              <w:marBottom w:val="0"/>
              <w:divBdr>
                <w:top w:val="none" w:sz="0" w:space="0" w:color="auto"/>
                <w:left w:val="none" w:sz="0" w:space="0" w:color="auto"/>
                <w:bottom w:val="none" w:sz="0" w:space="0" w:color="auto"/>
                <w:right w:val="none" w:sz="0" w:space="0" w:color="auto"/>
              </w:divBdr>
              <w:divsChild>
                <w:div w:id="1751922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099529">
          <w:marLeft w:val="0"/>
          <w:marRight w:val="0"/>
          <w:marTop w:val="0"/>
          <w:marBottom w:val="0"/>
          <w:divBdr>
            <w:top w:val="none" w:sz="0" w:space="0" w:color="auto"/>
            <w:left w:val="none" w:sz="0" w:space="0" w:color="auto"/>
            <w:bottom w:val="none" w:sz="0" w:space="0" w:color="auto"/>
            <w:right w:val="none" w:sz="0" w:space="0" w:color="auto"/>
          </w:divBdr>
          <w:divsChild>
            <w:div w:id="479738927">
              <w:marLeft w:val="180"/>
              <w:marRight w:val="0"/>
              <w:marTop w:val="0"/>
              <w:marBottom w:val="0"/>
              <w:divBdr>
                <w:top w:val="none" w:sz="0" w:space="0" w:color="auto"/>
                <w:left w:val="none" w:sz="0" w:space="0" w:color="auto"/>
                <w:bottom w:val="none" w:sz="0" w:space="0" w:color="auto"/>
                <w:right w:val="none" w:sz="0" w:space="0" w:color="auto"/>
              </w:divBdr>
              <w:divsChild>
                <w:div w:id="1560248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73178">
          <w:marLeft w:val="0"/>
          <w:marRight w:val="0"/>
          <w:marTop w:val="0"/>
          <w:marBottom w:val="0"/>
          <w:divBdr>
            <w:top w:val="none" w:sz="0" w:space="0" w:color="auto"/>
            <w:left w:val="none" w:sz="0" w:space="0" w:color="auto"/>
            <w:bottom w:val="none" w:sz="0" w:space="0" w:color="auto"/>
            <w:right w:val="none" w:sz="0" w:space="0" w:color="auto"/>
          </w:divBdr>
          <w:divsChild>
            <w:div w:id="137184227">
              <w:marLeft w:val="180"/>
              <w:marRight w:val="0"/>
              <w:marTop w:val="0"/>
              <w:marBottom w:val="0"/>
              <w:divBdr>
                <w:top w:val="none" w:sz="0" w:space="0" w:color="auto"/>
                <w:left w:val="none" w:sz="0" w:space="0" w:color="auto"/>
                <w:bottom w:val="none" w:sz="0" w:space="0" w:color="auto"/>
                <w:right w:val="none" w:sz="0" w:space="0" w:color="auto"/>
              </w:divBdr>
              <w:divsChild>
                <w:div w:id="828984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49714">
          <w:marLeft w:val="0"/>
          <w:marRight w:val="0"/>
          <w:marTop w:val="0"/>
          <w:marBottom w:val="0"/>
          <w:divBdr>
            <w:top w:val="none" w:sz="0" w:space="0" w:color="auto"/>
            <w:left w:val="none" w:sz="0" w:space="0" w:color="auto"/>
            <w:bottom w:val="none" w:sz="0" w:space="0" w:color="auto"/>
            <w:right w:val="none" w:sz="0" w:space="0" w:color="auto"/>
          </w:divBdr>
          <w:divsChild>
            <w:div w:id="149365816">
              <w:marLeft w:val="180"/>
              <w:marRight w:val="0"/>
              <w:marTop w:val="0"/>
              <w:marBottom w:val="0"/>
              <w:divBdr>
                <w:top w:val="none" w:sz="0" w:space="0" w:color="auto"/>
                <w:left w:val="none" w:sz="0" w:space="0" w:color="auto"/>
                <w:bottom w:val="none" w:sz="0" w:space="0" w:color="auto"/>
                <w:right w:val="none" w:sz="0" w:space="0" w:color="auto"/>
              </w:divBdr>
              <w:divsChild>
                <w:div w:id="1058091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789199">
          <w:marLeft w:val="0"/>
          <w:marRight w:val="0"/>
          <w:marTop w:val="0"/>
          <w:marBottom w:val="0"/>
          <w:divBdr>
            <w:top w:val="none" w:sz="0" w:space="0" w:color="auto"/>
            <w:left w:val="none" w:sz="0" w:space="0" w:color="auto"/>
            <w:bottom w:val="none" w:sz="0" w:space="0" w:color="auto"/>
            <w:right w:val="none" w:sz="0" w:space="0" w:color="auto"/>
          </w:divBdr>
          <w:divsChild>
            <w:div w:id="153183620">
              <w:marLeft w:val="180"/>
              <w:marRight w:val="0"/>
              <w:marTop w:val="0"/>
              <w:marBottom w:val="0"/>
              <w:divBdr>
                <w:top w:val="none" w:sz="0" w:space="0" w:color="auto"/>
                <w:left w:val="none" w:sz="0" w:space="0" w:color="auto"/>
                <w:bottom w:val="none" w:sz="0" w:space="0" w:color="auto"/>
                <w:right w:val="none" w:sz="0" w:space="0" w:color="auto"/>
              </w:divBdr>
              <w:divsChild>
                <w:div w:id="1023364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171872">
          <w:marLeft w:val="0"/>
          <w:marRight w:val="0"/>
          <w:marTop w:val="0"/>
          <w:marBottom w:val="0"/>
          <w:divBdr>
            <w:top w:val="none" w:sz="0" w:space="0" w:color="auto"/>
            <w:left w:val="none" w:sz="0" w:space="0" w:color="auto"/>
            <w:bottom w:val="none" w:sz="0" w:space="0" w:color="auto"/>
            <w:right w:val="none" w:sz="0" w:space="0" w:color="auto"/>
          </w:divBdr>
          <w:divsChild>
            <w:div w:id="2079473586">
              <w:marLeft w:val="180"/>
              <w:marRight w:val="0"/>
              <w:marTop w:val="0"/>
              <w:marBottom w:val="0"/>
              <w:divBdr>
                <w:top w:val="none" w:sz="0" w:space="0" w:color="auto"/>
                <w:left w:val="none" w:sz="0" w:space="0" w:color="auto"/>
                <w:bottom w:val="none" w:sz="0" w:space="0" w:color="auto"/>
                <w:right w:val="none" w:sz="0" w:space="0" w:color="auto"/>
              </w:divBdr>
              <w:divsChild>
                <w:div w:id="1524906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150221">
          <w:marLeft w:val="0"/>
          <w:marRight w:val="0"/>
          <w:marTop w:val="0"/>
          <w:marBottom w:val="0"/>
          <w:divBdr>
            <w:top w:val="none" w:sz="0" w:space="0" w:color="auto"/>
            <w:left w:val="none" w:sz="0" w:space="0" w:color="auto"/>
            <w:bottom w:val="none" w:sz="0" w:space="0" w:color="auto"/>
            <w:right w:val="none" w:sz="0" w:space="0" w:color="auto"/>
          </w:divBdr>
          <w:divsChild>
            <w:div w:id="65148333">
              <w:marLeft w:val="180"/>
              <w:marRight w:val="0"/>
              <w:marTop w:val="0"/>
              <w:marBottom w:val="0"/>
              <w:divBdr>
                <w:top w:val="none" w:sz="0" w:space="0" w:color="auto"/>
                <w:left w:val="none" w:sz="0" w:space="0" w:color="auto"/>
                <w:bottom w:val="none" w:sz="0" w:space="0" w:color="auto"/>
                <w:right w:val="none" w:sz="0" w:space="0" w:color="auto"/>
              </w:divBdr>
              <w:divsChild>
                <w:div w:id="1748653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411572">
          <w:marLeft w:val="0"/>
          <w:marRight w:val="0"/>
          <w:marTop w:val="0"/>
          <w:marBottom w:val="0"/>
          <w:divBdr>
            <w:top w:val="none" w:sz="0" w:space="0" w:color="auto"/>
            <w:left w:val="none" w:sz="0" w:space="0" w:color="auto"/>
            <w:bottom w:val="none" w:sz="0" w:space="0" w:color="auto"/>
            <w:right w:val="none" w:sz="0" w:space="0" w:color="auto"/>
          </w:divBdr>
          <w:divsChild>
            <w:div w:id="765542105">
              <w:marLeft w:val="180"/>
              <w:marRight w:val="0"/>
              <w:marTop w:val="0"/>
              <w:marBottom w:val="0"/>
              <w:divBdr>
                <w:top w:val="none" w:sz="0" w:space="0" w:color="auto"/>
                <w:left w:val="none" w:sz="0" w:space="0" w:color="auto"/>
                <w:bottom w:val="none" w:sz="0" w:space="0" w:color="auto"/>
                <w:right w:val="none" w:sz="0" w:space="0" w:color="auto"/>
              </w:divBdr>
              <w:divsChild>
                <w:div w:id="314721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029456">
          <w:marLeft w:val="0"/>
          <w:marRight w:val="0"/>
          <w:marTop w:val="0"/>
          <w:marBottom w:val="0"/>
          <w:divBdr>
            <w:top w:val="none" w:sz="0" w:space="0" w:color="auto"/>
            <w:left w:val="none" w:sz="0" w:space="0" w:color="auto"/>
            <w:bottom w:val="none" w:sz="0" w:space="0" w:color="auto"/>
            <w:right w:val="none" w:sz="0" w:space="0" w:color="auto"/>
          </w:divBdr>
          <w:divsChild>
            <w:div w:id="1372001166">
              <w:marLeft w:val="180"/>
              <w:marRight w:val="0"/>
              <w:marTop w:val="0"/>
              <w:marBottom w:val="0"/>
              <w:divBdr>
                <w:top w:val="none" w:sz="0" w:space="0" w:color="auto"/>
                <w:left w:val="none" w:sz="0" w:space="0" w:color="auto"/>
                <w:bottom w:val="none" w:sz="0" w:space="0" w:color="auto"/>
                <w:right w:val="none" w:sz="0" w:space="0" w:color="auto"/>
              </w:divBdr>
              <w:divsChild>
                <w:div w:id="810100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9752977">
          <w:marLeft w:val="0"/>
          <w:marRight w:val="0"/>
          <w:marTop w:val="0"/>
          <w:marBottom w:val="0"/>
          <w:divBdr>
            <w:top w:val="none" w:sz="0" w:space="0" w:color="auto"/>
            <w:left w:val="none" w:sz="0" w:space="0" w:color="auto"/>
            <w:bottom w:val="none" w:sz="0" w:space="0" w:color="auto"/>
            <w:right w:val="none" w:sz="0" w:space="0" w:color="auto"/>
          </w:divBdr>
          <w:divsChild>
            <w:div w:id="105661316">
              <w:marLeft w:val="180"/>
              <w:marRight w:val="0"/>
              <w:marTop w:val="0"/>
              <w:marBottom w:val="0"/>
              <w:divBdr>
                <w:top w:val="none" w:sz="0" w:space="0" w:color="auto"/>
                <w:left w:val="none" w:sz="0" w:space="0" w:color="auto"/>
                <w:bottom w:val="none" w:sz="0" w:space="0" w:color="auto"/>
                <w:right w:val="none" w:sz="0" w:space="0" w:color="auto"/>
              </w:divBdr>
              <w:divsChild>
                <w:div w:id="415979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457150">
          <w:marLeft w:val="0"/>
          <w:marRight w:val="0"/>
          <w:marTop w:val="0"/>
          <w:marBottom w:val="0"/>
          <w:divBdr>
            <w:top w:val="none" w:sz="0" w:space="0" w:color="auto"/>
            <w:left w:val="none" w:sz="0" w:space="0" w:color="auto"/>
            <w:bottom w:val="none" w:sz="0" w:space="0" w:color="auto"/>
            <w:right w:val="none" w:sz="0" w:space="0" w:color="auto"/>
          </w:divBdr>
          <w:divsChild>
            <w:div w:id="1225990599">
              <w:marLeft w:val="180"/>
              <w:marRight w:val="0"/>
              <w:marTop w:val="0"/>
              <w:marBottom w:val="0"/>
              <w:divBdr>
                <w:top w:val="none" w:sz="0" w:space="0" w:color="auto"/>
                <w:left w:val="none" w:sz="0" w:space="0" w:color="auto"/>
                <w:bottom w:val="none" w:sz="0" w:space="0" w:color="auto"/>
                <w:right w:val="none" w:sz="0" w:space="0" w:color="auto"/>
              </w:divBdr>
              <w:divsChild>
                <w:div w:id="1952740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86476">
          <w:marLeft w:val="0"/>
          <w:marRight w:val="0"/>
          <w:marTop w:val="0"/>
          <w:marBottom w:val="0"/>
          <w:divBdr>
            <w:top w:val="none" w:sz="0" w:space="0" w:color="auto"/>
            <w:left w:val="none" w:sz="0" w:space="0" w:color="auto"/>
            <w:bottom w:val="none" w:sz="0" w:space="0" w:color="auto"/>
            <w:right w:val="none" w:sz="0" w:space="0" w:color="auto"/>
          </w:divBdr>
          <w:divsChild>
            <w:div w:id="1499735186">
              <w:marLeft w:val="180"/>
              <w:marRight w:val="0"/>
              <w:marTop w:val="0"/>
              <w:marBottom w:val="0"/>
              <w:divBdr>
                <w:top w:val="none" w:sz="0" w:space="0" w:color="auto"/>
                <w:left w:val="none" w:sz="0" w:space="0" w:color="auto"/>
                <w:bottom w:val="none" w:sz="0" w:space="0" w:color="auto"/>
                <w:right w:val="none" w:sz="0" w:space="0" w:color="auto"/>
              </w:divBdr>
              <w:divsChild>
                <w:div w:id="814955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179952">
          <w:marLeft w:val="0"/>
          <w:marRight w:val="0"/>
          <w:marTop w:val="0"/>
          <w:marBottom w:val="0"/>
          <w:divBdr>
            <w:top w:val="none" w:sz="0" w:space="0" w:color="auto"/>
            <w:left w:val="none" w:sz="0" w:space="0" w:color="auto"/>
            <w:bottom w:val="none" w:sz="0" w:space="0" w:color="auto"/>
            <w:right w:val="none" w:sz="0" w:space="0" w:color="auto"/>
          </w:divBdr>
          <w:divsChild>
            <w:div w:id="725833195">
              <w:marLeft w:val="180"/>
              <w:marRight w:val="0"/>
              <w:marTop w:val="0"/>
              <w:marBottom w:val="0"/>
              <w:divBdr>
                <w:top w:val="none" w:sz="0" w:space="0" w:color="auto"/>
                <w:left w:val="none" w:sz="0" w:space="0" w:color="auto"/>
                <w:bottom w:val="none" w:sz="0" w:space="0" w:color="auto"/>
                <w:right w:val="none" w:sz="0" w:space="0" w:color="auto"/>
              </w:divBdr>
              <w:divsChild>
                <w:div w:id="255945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938875">
          <w:marLeft w:val="0"/>
          <w:marRight w:val="0"/>
          <w:marTop w:val="0"/>
          <w:marBottom w:val="0"/>
          <w:divBdr>
            <w:top w:val="none" w:sz="0" w:space="0" w:color="auto"/>
            <w:left w:val="none" w:sz="0" w:space="0" w:color="auto"/>
            <w:bottom w:val="none" w:sz="0" w:space="0" w:color="auto"/>
            <w:right w:val="none" w:sz="0" w:space="0" w:color="auto"/>
          </w:divBdr>
          <w:divsChild>
            <w:div w:id="989754049">
              <w:marLeft w:val="180"/>
              <w:marRight w:val="0"/>
              <w:marTop w:val="0"/>
              <w:marBottom w:val="0"/>
              <w:divBdr>
                <w:top w:val="none" w:sz="0" w:space="0" w:color="auto"/>
                <w:left w:val="none" w:sz="0" w:space="0" w:color="auto"/>
                <w:bottom w:val="none" w:sz="0" w:space="0" w:color="auto"/>
                <w:right w:val="none" w:sz="0" w:space="0" w:color="auto"/>
              </w:divBdr>
              <w:divsChild>
                <w:div w:id="1995180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299428">
          <w:marLeft w:val="0"/>
          <w:marRight w:val="0"/>
          <w:marTop w:val="0"/>
          <w:marBottom w:val="0"/>
          <w:divBdr>
            <w:top w:val="none" w:sz="0" w:space="0" w:color="auto"/>
            <w:left w:val="none" w:sz="0" w:space="0" w:color="auto"/>
            <w:bottom w:val="none" w:sz="0" w:space="0" w:color="auto"/>
            <w:right w:val="none" w:sz="0" w:space="0" w:color="auto"/>
          </w:divBdr>
          <w:divsChild>
            <w:div w:id="1075786965">
              <w:marLeft w:val="180"/>
              <w:marRight w:val="0"/>
              <w:marTop w:val="0"/>
              <w:marBottom w:val="0"/>
              <w:divBdr>
                <w:top w:val="none" w:sz="0" w:space="0" w:color="auto"/>
                <w:left w:val="none" w:sz="0" w:space="0" w:color="auto"/>
                <w:bottom w:val="none" w:sz="0" w:space="0" w:color="auto"/>
                <w:right w:val="none" w:sz="0" w:space="0" w:color="auto"/>
              </w:divBdr>
              <w:divsChild>
                <w:div w:id="1009211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504641">
          <w:marLeft w:val="0"/>
          <w:marRight w:val="0"/>
          <w:marTop w:val="0"/>
          <w:marBottom w:val="0"/>
          <w:divBdr>
            <w:top w:val="none" w:sz="0" w:space="0" w:color="auto"/>
            <w:left w:val="none" w:sz="0" w:space="0" w:color="auto"/>
            <w:bottom w:val="none" w:sz="0" w:space="0" w:color="auto"/>
            <w:right w:val="none" w:sz="0" w:space="0" w:color="auto"/>
          </w:divBdr>
          <w:divsChild>
            <w:div w:id="964653473">
              <w:marLeft w:val="180"/>
              <w:marRight w:val="0"/>
              <w:marTop w:val="0"/>
              <w:marBottom w:val="0"/>
              <w:divBdr>
                <w:top w:val="none" w:sz="0" w:space="0" w:color="auto"/>
                <w:left w:val="none" w:sz="0" w:space="0" w:color="auto"/>
                <w:bottom w:val="none" w:sz="0" w:space="0" w:color="auto"/>
                <w:right w:val="none" w:sz="0" w:space="0" w:color="auto"/>
              </w:divBdr>
              <w:divsChild>
                <w:div w:id="978261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7861888">
      <w:bodyDiv w:val="1"/>
      <w:marLeft w:val="0"/>
      <w:marRight w:val="0"/>
      <w:marTop w:val="0"/>
      <w:marBottom w:val="0"/>
      <w:divBdr>
        <w:top w:val="none" w:sz="0" w:space="0" w:color="auto"/>
        <w:left w:val="none" w:sz="0" w:space="0" w:color="auto"/>
        <w:bottom w:val="none" w:sz="0" w:space="0" w:color="auto"/>
        <w:right w:val="none" w:sz="0" w:space="0" w:color="auto"/>
      </w:divBdr>
    </w:div>
    <w:div w:id="1992758378">
      <w:bodyDiv w:val="1"/>
      <w:marLeft w:val="0"/>
      <w:marRight w:val="0"/>
      <w:marTop w:val="0"/>
      <w:marBottom w:val="0"/>
      <w:divBdr>
        <w:top w:val="none" w:sz="0" w:space="0" w:color="auto"/>
        <w:left w:val="none" w:sz="0" w:space="0" w:color="auto"/>
        <w:bottom w:val="none" w:sz="0" w:space="0" w:color="auto"/>
        <w:right w:val="none" w:sz="0" w:space="0" w:color="auto"/>
      </w:divBdr>
    </w:div>
    <w:div w:id="1998848975">
      <w:bodyDiv w:val="1"/>
      <w:marLeft w:val="0"/>
      <w:marRight w:val="0"/>
      <w:marTop w:val="0"/>
      <w:marBottom w:val="0"/>
      <w:divBdr>
        <w:top w:val="none" w:sz="0" w:space="0" w:color="auto"/>
        <w:left w:val="none" w:sz="0" w:space="0" w:color="auto"/>
        <w:bottom w:val="none" w:sz="0" w:space="0" w:color="auto"/>
        <w:right w:val="none" w:sz="0" w:space="0" w:color="auto"/>
      </w:divBdr>
      <w:divsChild>
        <w:div w:id="26149094">
          <w:marLeft w:val="0"/>
          <w:marRight w:val="0"/>
          <w:marTop w:val="0"/>
          <w:marBottom w:val="0"/>
          <w:divBdr>
            <w:top w:val="none" w:sz="0" w:space="0" w:color="auto"/>
            <w:left w:val="none" w:sz="0" w:space="0" w:color="auto"/>
            <w:bottom w:val="none" w:sz="0" w:space="0" w:color="auto"/>
            <w:right w:val="none" w:sz="0" w:space="0" w:color="auto"/>
          </w:divBdr>
          <w:divsChild>
            <w:div w:id="1292903006">
              <w:marLeft w:val="0"/>
              <w:marRight w:val="0"/>
              <w:marTop w:val="0"/>
              <w:marBottom w:val="0"/>
              <w:divBdr>
                <w:top w:val="none" w:sz="0" w:space="0" w:color="auto"/>
                <w:left w:val="none" w:sz="0" w:space="0" w:color="auto"/>
                <w:bottom w:val="none" w:sz="0" w:space="0" w:color="auto"/>
                <w:right w:val="none" w:sz="0" w:space="0" w:color="auto"/>
              </w:divBdr>
              <w:divsChild>
                <w:div w:id="558441196">
                  <w:marLeft w:val="0"/>
                  <w:marRight w:val="0"/>
                  <w:marTop w:val="0"/>
                  <w:marBottom w:val="0"/>
                  <w:divBdr>
                    <w:top w:val="none" w:sz="0" w:space="0" w:color="auto"/>
                    <w:left w:val="none" w:sz="0" w:space="0" w:color="auto"/>
                    <w:bottom w:val="none" w:sz="0" w:space="0" w:color="auto"/>
                    <w:right w:val="none" w:sz="0" w:space="0" w:color="auto"/>
                  </w:divBdr>
                  <w:divsChild>
                    <w:div w:id="998311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8287492">
      <w:bodyDiv w:val="1"/>
      <w:marLeft w:val="0"/>
      <w:marRight w:val="0"/>
      <w:marTop w:val="0"/>
      <w:marBottom w:val="0"/>
      <w:divBdr>
        <w:top w:val="none" w:sz="0" w:space="0" w:color="auto"/>
        <w:left w:val="none" w:sz="0" w:space="0" w:color="auto"/>
        <w:bottom w:val="none" w:sz="0" w:space="0" w:color="auto"/>
        <w:right w:val="none" w:sz="0" w:space="0" w:color="auto"/>
      </w:divBdr>
    </w:div>
    <w:div w:id="2057974075">
      <w:bodyDiv w:val="1"/>
      <w:marLeft w:val="0"/>
      <w:marRight w:val="0"/>
      <w:marTop w:val="0"/>
      <w:marBottom w:val="0"/>
      <w:divBdr>
        <w:top w:val="none" w:sz="0" w:space="0" w:color="auto"/>
        <w:left w:val="none" w:sz="0" w:space="0" w:color="auto"/>
        <w:bottom w:val="none" w:sz="0" w:space="0" w:color="auto"/>
        <w:right w:val="none" w:sz="0" w:space="0" w:color="auto"/>
      </w:divBdr>
    </w:div>
    <w:div w:id="2063557247">
      <w:bodyDiv w:val="1"/>
      <w:marLeft w:val="0"/>
      <w:marRight w:val="0"/>
      <w:marTop w:val="0"/>
      <w:marBottom w:val="0"/>
      <w:divBdr>
        <w:top w:val="none" w:sz="0" w:space="0" w:color="auto"/>
        <w:left w:val="none" w:sz="0" w:space="0" w:color="auto"/>
        <w:bottom w:val="none" w:sz="0" w:space="0" w:color="auto"/>
        <w:right w:val="none" w:sz="0" w:space="0" w:color="auto"/>
      </w:divBdr>
    </w:div>
    <w:div w:id="2072801330">
      <w:bodyDiv w:val="1"/>
      <w:marLeft w:val="0"/>
      <w:marRight w:val="0"/>
      <w:marTop w:val="0"/>
      <w:marBottom w:val="0"/>
      <w:divBdr>
        <w:top w:val="none" w:sz="0" w:space="0" w:color="auto"/>
        <w:left w:val="none" w:sz="0" w:space="0" w:color="auto"/>
        <w:bottom w:val="none" w:sz="0" w:space="0" w:color="auto"/>
        <w:right w:val="none" w:sz="0" w:space="0" w:color="auto"/>
      </w:divBdr>
    </w:div>
    <w:div w:id="2083483750">
      <w:bodyDiv w:val="1"/>
      <w:marLeft w:val="0"/>
      <w:marRight w:val="0"/>
      <w:marTop w:val="0"/>
      <w:marBottom w:val="0"/>
      <w:divBdr>
        <w:top w:val="none" w:sz="0" w:space="0" w:color="auto"/>
        <w:left w:val="none" w:sz="0" w:space="0" w:color="auto"/>
        <w:bottom w:val="none" w:sz="0" w:space="0" w:color="auto"/>
        <w:right w:val="none" w:sz="0" w:space="0" w:color="auto"/>
      </w:divBdr>
    </w:div>
    <w:div w:id="2111462918">
      <w:bodyDiv w:val="1"/>
      <w:marLeft w:val="0"/>
      <w:marRight w:val="0"/>
      <w:marTop w:val="0"/>
      <w:marBottom w:val="0"/>
      <w:divBdr>
        <w:top w:val="none" w:sz="0" w:space="0" w:color="auto"/>
        <w:left w:val="none" w:sz="0" w:space="0" w:color="auto"/>
        <w:bottom w:val="none" w:sz="0" w:space="0" w:color="auto"/>
        <w:right w:val="none" w:sz="0" w:space="0" w:color="auto"/>
      </w:divBdr>
    </w:div>
    <w:div w:id="2115007459">
      <w:bodyDiv w:val="1"/>
      <w:marLeft w:val="0"/>
      <w:marRight w:val="0"/>
      <w:marTop w:val="0"/>
      <w:marBottom w:val="0"/>
      <w:divBdr>
        <w:top w:val="none" w:sz="0" w:space="0" w:color="auto"/>
        <w:left w:val="none" w:sz="0" w:space="0" w:color="auto"/>
        <w:bottom w:val="none" w:sz="0" w:space="0" w:color="auto"/>
        <w:right w:val="none" w:sz="0" w:space="0" w:color="auto"/>
      </w:divBdr>
    </w:div>
    <w:div w:id="2119327263">
      <w:bodyDiv w:val="1"/>
      <w:marLeft w:val="0"/>
      <w:marRight w:val="0"/>
      <w:marTop w:val="0"/>
      <w:marBottom w:val="0"/>
      <w:divBdr>
        <w:top w:val="none" w:sz="0" w:space="0" w:color="auto"/>
        <w:left w:val="none" w:sz="0" w:space="0" w:color="auto"/>
        <w:bottom w:val="none" w:sz="0" w:space="0" w:color="auto"/>
        <w:right w:val="none" w:sz="0" w:space="0" w:color="auto"/>
      </w:divBdr>
    </w:div>
    <w:div w:id="2126347107">
      <w:bodyDiv w:val="1"/>
      <w:marLeft w:val="0"/>
      <w:marRight w:val="0"/>
      <w:marTop w:val="0"/>
      <w:marBottom w:val="0"/>
      <w:divBdr>
        <w:top w:val="none" w:sz="0" w:space="0" w:color="auto"/>
        <w:left w:val="none" w:sz="0" w:space="0" w:color="auto"/>
        <w:bottom w:val="none" w:sz="0" w:space="0" w:color="auto"/>
        <w:right w:val="none" w:sz="0" w:space="0" w:color="auto"/>
      </w:divBdr>
    </w:div>
    <w:div w:id="21284261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microsoft.com/office/2011/relationships/commentsExtended" Target="commentsExtended.xml"/><Relationship Id="rId18" Type="http://schemas.openxmlformats.org/officeDocument/2006/relationships/header" Target="header2.xml"/><Relationship Id="rId26" Type="http://schemas.openxmlformats.org/officeDocument/2006/relationships/image" Target="media/image9.emf"/><Relationship Id="rId39"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4.png"/><Relationship Id="rId34" Type="http://schemas.openxmlformats.org/officeDocument/2006/relationships/image" Target="media/image17.png"/><Relationship Id="rId7" Type="http://schemas.openxmlformats.org/officeDocument/2006/relationships/endnotes" Target="endnotes.xml"/><Relationship Id="rId12" Type="http://schemas.openxmlformats.org/officeDocument/2006/relationships/comments" Target="comments.xml"/><Relationship Id="rId17" Type="http://schemas.openxmlformats.org/officeDocument/2006/relationships/header" Target="header1.xml"/><Relationship Id="rId25" Type="http://schemas.openxmlformats.org/officeDocument/2006/relationships/image" Target="media/image8.png"/><Relationship Id="rId33" Type="http://schemas.openxmlformats.org/officeDocument/2006/relationships/image" Target="media/image16.png"/><Relationship Id="rId38" Type="http://schemas.microsoft.com/office/2011/relationships/people" Target="people.xml"/><Relationship Id="rId2" Type="http://schemas.openxmlformats.org/officeDocument/2006/relationships/numbering" Target="numbering.xml"/><Relationship Id="rId16" Type="http://schemas.openxmlformats.org/officeDocument/2006/relationships/footer" Target="footer3.xml"/><Relationship Id="rId20" Type="http://schemas.openxmlformats.org/officeDocument/2006/relationships/image" Target="media/image3.png"/><Relationship Id="rId29"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fontTable" Target="fontTable.xml"/><Relationship Id="rId5" Type="http://schemas.openxmlformats.org/officeDocument/2006/relationships/webSettings" Target="webSettings.xml"/><Relationship Id="rId15" Type="http://schemas.microsoft.com/office/2018/08/relationships/commentsExtensible" Target="commentsExtensible.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header" Target="header5.xml"/><Relationship Id="rId10" Type="http://schemas.openxmlformats.org/officeDocument/2006/relationships/footer" Target="footer1.xml"/><Relationship Id="rId19" Type="http://schemas.openxmlformats.org/officeDocument/2006/relationships/header" Target="header3.xml"/><Relationship Id="rId31"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2.png"/><Relationship Id="rId14" Type="http://schemas.microsoft.com/office/2016/09/relationships/commentsIds" Target="commentsIds.xm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header" Target="header4.xml"/></Relationships>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xDef>
      <a:spPr>
        <a:noFill/>
        <a:ln w="6350">
          <a:noFill/>
        </a:ln>
        <a:effectLst/>
      </a:spPr>
      <a:bodyPr wrap="square" rtlCol="0"/>
      <a:lstStyle/>
      <a:style>
        <a:lnRef idx="0">
          <a:schemeClr val="accent1"/>
        </a:lnRef>
        <a:fillRef idx="0">
          <a:schemeClr val="accent1"/>
        </a:fillRef>
        <a:effectRef idx="0">
          <a:schemeClr val="accent1"/>
        </a:effectRef>
        <a:fontRef idx="minor">
          <a:schemeClr val="dk1"/>
        </a:fontRef>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And08</b:Tag>
    <b:SourceType>Book</b:SourceType>
    <b:Guid>{7AB30F3C-14A0-5A4D-AC1C-70A8EC77F0AF}</b:Guid>
    <b:Author>
      <b:Author>
        <b:NameList>
          <b:Person>
            <b:Last>Andrew H. Fischer</b:Last>
            <b:First>Kenneth</b:First>
            <b:Middle>A. Jacobson, Jack Rose, and Rolf Zelle</b:Middle>
          </b:Person>
        </b:NameList>
      </b:Author>
    </b:Author>
    <b:Title>Hematoxylin and Eosin Staining of Tissue and Cell Sections</b:Title>
    <b:Publisher>Cold Spring Harbor Laboratory Press</b:Publisher>
    <b:Year>2008</b:Year>
    <b:RefOrder>9</b:RefOrder>
  </b:Source>
  <b:Source>
    <b:Tag>Kri19</b:Tag>
    <b:SourceType>JournalArticle</b:SourceType>
    <b:Guid>{6867BBC2-6989-1E42-8B2E-DC45CF61D102}</b:Guid>
    <b:Author>
      <b:Author>
        <b:NameList>
          <b:Person>
            <b:Last>Kristina Scheibe</b:Last>
            <b:First>Christina</b:First>
            <b:Middle>Kersten, Anabel Schmied, Michael Vieth, Tatiana Primbs, Birgitta Carlé, Ferdinand Knieling, Jing Claussen, Alexander C. Klimowicz, Jie Zheng, Patrick Baum, Sebastian Meyer, Sebastian Schürmann, Oliver Friedrich, Maximilian J. W</b:Middle>
          </b:Person>
        </b:NameList>
      </b:Author>
    </b:Author>
    <b:Title>Inhibiting Interleukin 36 Receptor Signaling Reduces Fibrosis in Mice With Chronic Intestinal Inflammation</b:Title>
    <b:Year>2019</b:Year>
    <b:JournalName>Gastroenterology</b:JournalName>
    <b:Volume>156</b:Volume>
    <b:Issue>4</b:Issue>
    <b:Pages>A1-A22, e1-e18, 827-1224</b:Pages>
    <b:RefOrder>1</b:RefOrder>
  </b:Source>
  <b:Source>
    <b:Tag>And19</b:Tag>
    <b:SourceType>JournalArticle</b:SourceType>
    <b:Guid>{AE19DE11-9266-1E44-8DC1-094333D14D8A}</b:Guid>
    <b:Author>
      <b:Author>
        <b:NameList>
          <b:Person>
            <b:Last>Andreas Maier</b:Last>
            <b:First>Cgristopher</b:First>
            <b:Middle>Syben, Tobias Lasse, Christian Riess</b:Middle>
          </b:Person>
        </b:NameList>
      </b:Author>
    </b:Author>
    <b:Title>A gentle introduction to deep learning in medical image processing</b:Title>
    <b:JournalName>Zeitschrift für Medizinische Physik</b:JournalName>
    <b:Year>2019</b:Year>
    <b:Volume>29</b:Volume>
    <b:Issue>2</b:Issue>
    <b:Pages>86-101</b:Pages>
    <b:RefOrder>3</b:RefOrder>
  </b:Source>
  <b:Source>
    <b:Tag>Hal09</b:Tag>
    <b:SourceType>JournalArticle</b:SourceType>
    <b:Guid>{F5C3A269-93FC-294B-8994-BB19AA9ADEAE}</b:Guid>
    <b:Author>
      <b:Author>
        <b:NameList>
          <b:Person>
            <b:Last>Hall</b:Last>
            <b:First>Mark</b:First>
          </b:Person>
        </b:NameList>
      </b:Author>
    </b:Author>
    <b:Title>The WEKA data mining software: an update Share on</b:Title>
    <b:JournalName>ACM SIGKDD Explorations Newsletter</b:JournalName>
    <b:Year>2009</b:Year>
    <b:Volume>11</b:Volume>
    <b:Issue>1</b:Issue>
    <b:Pages>10-18</b:Pages>
    <b:RefOrder>5</b:RefOrder>
  </b:Source>
  <b:Source>
    <b:Tag>Sch12</b:Tag>
    <b:SourceType>JournalArticle</b:SourceType>
    <b:Guid>{9570952D-35DD-074C-BC66-17FB588F9AF0}</b:Guid>
    <b:Author>
      <b:Author>
        <b:NameList>
          <b:Person>
            <b:Last>Schindelin</b:Last>
            <b:First>J.,</b:First>
            <b:Middle>Arganda-Carreras, I., Frise, E. et al.</b:Middle>
          </b:Person>
        </b:NameList>
      </b:Author>
    </b:Author>
    <b:Title>Fiji: an open-source platform for biological-image analysis</b:Title>
    <b:JournalName>Nature Methods</b:JournalName>
    <b:Year>2012</b:Year>
    <b:Volume>9</b:Volume>
    <b:Pages>676–682</b:Pages>
    <b:RefOrder>4</b:RefOrder>
  </b:Source>
  <b:Source>
    <b:Tag>BKa19</b:Tag>
    <b:SourceType>JournalArticle</b:SourceType>
    <b:Guid>{C575604B-3FF1-AC4B-B72C-CDB28014ABCA}</b:Guid>
    <b:Author>
      <b:Author>
        <b:NameList>
          <b:Person>
            <b:Last>Nguyen</b:Last>
            <b:First>B.</b:First>
            <b:Middle>Kang and T. Q.</b:Middle>
          </b:Person>
        </b:NameList>
      </b:Author>
    </b:Author>
    <b:Title>Random Forest With Learned Representations for Semantic Segmentation</b:Title>
    <b:JournalName>IEEE Transactions on Image Processing</b:JournalName>
    <b:Year>2019</b:Year>
    <b:Volume>28</b:Volume>
    <b:Issue>7</b:Issue>
    <b:Pages>3542-3555</b:Pages>
    <b:RefOrder>2</b:RefOrder>
  </b:Source>
  <b:Source>
    <b:Tag>Cha20</b:Tag>
    <b:SourceType>JournalArticle</b:SourceType>
    <b:Guid>{1E294542-E7F7-4B47-9202-236B54B79237}</b:Guid>
    <b:Author>
      <b:Author>
        <b:NameList>
          <b:Person>
            <b:Last>Smit</b:Last>
            <b:First>Charles</b:First>
            <b:Middle>R. Harris and K. Jarrod Millman and Stefan J. van der Walt and Ralf Gommers and Pauli Virtanen and David Cournapeau and Eric Wieser and Julian Taylor and Sebastian Berg and Nathaniel J.</b:Middle>
          </b:Person>
        </b:NameList>
      </b:Author>
    </b:Author>
    <b:Title>Array programming with NumPy</b:Title>
    <b:JournalName>Nature</b:JournalName>
    <b:Year>2020</b:Year>
    <b:Volume>585</b:Volume>
    <b:Issue>7825</b:Issue>
    <b:Pages>357-362</b:Pages>
    <b:RefOrder>6</b:RefOrder>
  </b:Source>
  <b:Source>
    <b:Tag>Hun07</b:Tag>
    <b:SourceType>JournalArticle</b:SourceType>
    <b:Guid>{923B7827-227C-2049-A2B9-6AF843E116EB}</b:Guid>
    <b:Author>
      <b:Author>
        <b:NameList>
          <b:Person>
            <b:Last>Hunter</b:Last>
            <b:First>J.</b:First>
            <b:Middle>D.</b:Middle>
          </b:Person>
        </b:NameList>
      </b:Author>
    </b:Author>
    <b:Title>Matplotlib: A 2D graphics environment</b:Title>
    <b:JournalName>Computing in Science &amp; Engineering</b:JournalName>
    <b:Year>2007</b:Year>
    <b:Volume>9</b:Volume>
    <b:Issue>3</b:Issue>
    <b:Pages>90-95</b:Pages>
    <b:RefOrder>7</b:RefOrder>
  </b:Source>
  <b:Source>
    <b:Tag>van14</b:Tag>
    <b:SourceType>JournalArticle</b:SourceType>
    <b:Guid>{3F799C10-C111-E543-BC0C-EFDAC59A222C}</b:Guid>
    <b:Author>
      <b:Author>
        <b:NameList>
          <b:Person>
            <b:Last>van der Walt Stefan and Schönberger</b:Last>
            <b:First>Johannes</b:First>
            <b:Middle>L. and Nunez-Iglesias, Juan and Boulogne, Francois and Warner, Joshua D. and Yager, Neil and Gouillart, Emmanuelle and Yu, Tony and the scikit-image contributors</b:Middle>
          </b:Person>
        </b:NameList>
      </b:Author>
    </b:Author>
    <b:Title>scikit-image: image processing in Python</b:Title>
    <b:JournalName>PeerJ</b:JournalName>
    <b:Year>2014</b:Year>
    <b:Volume>2</b:Volume>
    <b:Pages>e453</b:Pages>
    <b:RefOrder>8</b:RefOrder>
  </b:Source>
</b:Sources>
</file>

<file path=customXml/itemProps1.xml><?xml version="1.0" encoding="utf-8"?>
<ds:datastoreItem xmlns:ds="http://schemas.openxmlformats.org/officeDocument/2006/customXml" ds:itemID="{B1A960CD-16DB-B64D-B39F-09DD7D2487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37</Pages>
  <Words>5962</Words>
  <Characters>37565</Characters>
  <Application>Microsoft Office Word</Application>
  <DocSecurity>0</DocSecurity>
  <Lines>313</Lines>
  <Paragraphs>86</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2</vt:lpstr>
      <vt:lpstr>2</vt:lpstr>
    </vt:vector>
  </TitlesOfParts>
  <Company/>
  <LinksUpToDate>false</LinksUpToDate>
  <CharactersWithSpaces>43441</CharactersWithSpaces>
  <SharedDoc>false</SharedDoc>
  <HLinks>
    <vt:vector size="24" baseType="variant">
      <vt:variant>
        <vt:i4>1769531</vt:i4>
      </vt:variant>
      <vt:variant>
        <vt:i4>20</vt:i4>
      </vt:variant>
      <vt:variant>
        <vt:i4>0</vt:i4>
      </vt:variant>
      <vt:variant>
        <vt:i4>5</vt:i4>
      </vt:variant>
      <vt:variant>
        <vt:lpwstr/>
      </vt:variant>
      <vt:variant>
        <vt:lpwstr>_Toc245658965</vt:lpwstr>
      </vt:variant>
      <vt:variant>
        <vt:i4>1769531</vt:i4>
      </vt:variant>
      <vt:variant>
        <vt:i4>14</vt:i4>
      </vt:variant>
      <vt:variant>
        <vt:i4>0</vt:i4>
      </vt:variant>
      <vt:variant>
        <vt:i4>5</vt:i4>
      </vt:variant>
      <vt:variant>
        <vt:lpwstr/>
      </vt:variant>
      <vt:variant>
        <vt:lpwstr>_Toc245658964</vt:lpwstr>
      </vt:variant>
      <vt:variant>
        <vt:i4>1769531</vt:i4>
      </vt:variant>
      <vt:variant>
        <vt:i4>8</vt:i4>
      </vt:variant>
      <vt:variant>
        <vt:i4>0</vt:i4>
      </vt:variant>
      <vt:variant>
        <vt:i4>5</vt:i4>
      </vt:variant>
      <vt:variant>
        <vt:lpwstr/>
      </vt:variant>
      <vt:variant>
        <vt:lpwstr>_Toc245658963</vt:lpwstr>
      </vt:variant>
      <vt:variant>
        <vt:i4>1769531</vt:i4>
      </vt:variant>
      <vt:variant>
        <vt:i4>2</vt:i4>
      </vt:variant>
      <vt:variant>
        <vt:i4>0</vt:i4>
      </vt:variant>
      <vt:variant>
        <vt:i4>5</vt:i4>
      </vt:variant>
      <vt:variant>
        <vt:lpwstr/>
      </vt:variant>
      <vt:variant>
        <vt:lpwstr>_Toc245658962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2</dc:title>
  <dc:creator>Sebastian Schürmann</dc:creator>
  <cp:lastModifiedBy>Sebastian Schürmann</cp:lastModifiedBy>
  <cp:revision>127</cp:revision>
  <cp:lastPrinted>2013-04-12T07:47:00Z</cp:lastPrinted>
  <dcterms:created xsi:type="dcterms:W3CDTF">2022-03-28T21:39:00Z</dcterms:created>
  <dcterms:modified xsi:type="dcterms:W3CDTF">2022-05-04T09:52:00Z</dcterms:modified>
</cp:coreProperties>
</file>