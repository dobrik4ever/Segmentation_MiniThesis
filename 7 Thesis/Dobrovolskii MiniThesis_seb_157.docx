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5EBF34F9"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58241"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58240"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A201E7" w:rsidRDefault="001D1837" w:rsidP="001D1837">
      <w:pPr>
        <w:pStyle w:val="NoSpacing"/>
        <w:jc w:val="center"/>
        <w:rPr>
          <w:rFonts w:ascii="Corbel" w:hAnsi="Corbel" w:cs="Linux Biolinum"/>
          <w:lang w:val="en-US"/>
        </w:rPr>
      </w:pPr>
      <w:r w:rsidRPr="00A201E7">
        <w:rPr>
          <w:rFonts w:ascii="Corbel" w:hAnsi="Corbel" w:cs="Linux Biolinum"/>
          <w:lang w:val="en-US"/>
        </w:rPr>
        <w:t>Friedrich-Alexander-Universität Erlangen-Nürnberg</w:t>
      </w:r>
    </w:p>
    <w:p w14:paraId="251967BE" w14:textId="77777777" w:rsidR="003B7736" w:rsidRPr="00A201E7" w:rsidRDefault="003B7736" w:rsidP="003B7736">
      <w:pPr>
        <w:pStyle w:val="NoSpacing"/>
        <w:jc w:val="center"/>
        <w:rPr>
          <w:rFonts w:ascii="Corbel" w:hAnsi="Corbel" w:cs="Linux Biolinum"/>
          <w:lang w:val="en-US"/>
        </w:rPr>
      </w:pPr>
    </w:p>
    <w:p w14:paraId="251967BF" w14:textId="77777777" w:rsidR="003B7736" w:rsidRPr="00A201E7" w:rsidRDefault="003B7736" w:rsidP="003B7736">
      <w:pPr>
        <w:pStyle w:val="NoSpacing"/>
        <w:jc w:val="center"/>
        <w:rPr>
          <w:rFonts w:ascii="Corbel" w:hAnsi="Corbel" w:cs="Linux Biolinum"/>
          <w:lang w:val="en-US"/>
        </w:rPr>
      </w:pPr>
    </w:p>
    <w:p w14:paraId="251967C0" w14:textId="77777777" w:rsidR="005D0109" w:rsidRPr="00A201E7" w:rsidRDefault="005D0109" w:rsidP="003B7736">
      <w:pPr>
        <w:pStyle w:val="NoSpacing"/>
        <w:jc w:val="center"/>
        <w:rPr>
          <w:rFonts w:ascii="Corbel" w:hAnsi="Corbel" w:cs="Linux Biolinum"/>
          <w:lang w:val="en-US"/>
        </w:rPr>
      </w:pPr>
    </w:p>
    <w:p w14:paraId="251967C1" w14:textId="77777777" w:rsidR="00665F52" w:rsidRPr="00A201E7"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Sergei Dobrovolskii</w:t>
      </w:r>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r w:rsidR="008F2841" w:rsidRPr="00271147">
        <w:rPr>
          <w:rFonts w:ascii="Corbel" w:hAnsi="Corbel" w:cs="Linux Biolinum"/>
          <w:szCs w:val="28"/>
        </w:rPr>
        <w:t>date</w:t>
      </w:r>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68F4775C" w:rsidR="00665F52" w:rsidRPr="00271147" w:rsidDel="00994183" w:rsidRDefault="00665F52" w:rsidP="00D31295">
      <w:pPr>
        <w:pStyle w:val="NoSpacing"/>
        <w:jc w:val="center"/>
        <w:rPr>
          <w:del w:id="0" w:author="Sebastian Schürmann" w:date="2022-05-04T10:10:00Z"/>
          <w:rFonts w:ascii="Corbel" w:hAnsi="Corbel" w:cs="Linux Biolinum"/>
          <w:szCs w:val="28"/>
        </w:rPr>
      </w:pPr>
      <w:del w:id="1" w:author="Sebastian Schürmann" w:date="2022-05-04T10:10:00Z">
        <w:r w:rsidRPr="00271147" w:rsidDel="00994183">
          <w:rPr>
            <w:rFonts w:ascii="Corbel" w:hAnsi="Corbel" w:cs="Linux Biolinum"/>
            <w:szCs w:val="28"/>
          </w:rPr>
          <w:delText>Dr. Daniel F. Gilbert</w:delText>
        </w:r>
      </w:del>
    </w:p>
    <w:p w14:paraId="251967D8" w14:textId="188576B1" w:rsidR="00443AEE" w:rsidRPr="00271147" w:rsidDel="00994183" w:rsidRDefault="00443AEE" w:rsidP="00D31295">
      <w:pPr>
        <w:pStyle w:val="NoSpacing"/>
        <w:jc w:val="center"/>
        <w:rPr>
          <w:del w:id="2" w:author="Sebastian Schürmann" w:date="2022-05-04T10:10:00Z"/>
          <w:rFonts w:ascii="Corbel" w:hAnsi="Corbel"/>
          <w:sz w:val="28"/>
          <w:szCs w:val="28"/>
        </w:rPr>
      </w:pPr>
      <w:del w:id="3" w:author="Sebastian Schürmann" w:date="2022-05-04T10:10:00Z">
        <w:r w:rsidRPr="00271147" w:rsidDel="00994183">
          <w:rPr>
            <w:rFonts w:ascii="Corbel" w:hAnsi="Corbel" w:cs="Linux Biolinum"/>
            <w:szCs w:val="28"/>
          </w:rPr>
          <w:delText>Prof. Dr. Dr. Oliver Friedrich</w:delText>
        </w:r>
      </w:del>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3239ECDE" w:rsidR="003C10B4" w:rsidRDefault="003C10B4" w:rsidP="003C10B4">
      <w:pPr>
        <w:pStyle w:val="AbkVerz"/>
      </w:pPr>
      <w:r>
        <w:t xml:space="preserve">Die Biologie ist eine quantitative Wissenschaft, die eine beträchtliche Datenmenge benötigt, um </w:t>
      </w:r>
      <w:del w:id="4" w:author="Sebastian Schürmann" w:date="2022-05-04T10:10:00Z">
        <w:r w:rsidDel="00994183">
          <w:delText xml:space="preserve">eine bestimmte </w:delText>
        </w:r>
      </w:del>
      <w:r>
        <w:t>Hypothese</w:t>
      </w:r>
      <w:ins w:id="5" w:author="Sebastian Schürmann" w:date="2022-05-04T10:11:00Z">
        <w:r w:rsidR="00994183">
          <w:t>n</w:t>
        </w:r>
      </w:ins>
      <w:r>
        <w:t xml:space="preserve"> zu </w:t>
      </w:r>
      <w:del w:id="6" w:author="Sebastian Schürmann" w:date="2022-05-04T10:11:00Z">
        <w:r w:rsidDel="00994183">
          <w:delText>beweisen</w:delText>
        </w:r>
      </w:del>
      <w:ins w:id="7" w:author="Sebastian Schürmann" w:date="2022-05-04T10:11:00Z">
        <w:r w:rsidR="00994183">
          <w:t>überprüfen</w:t>
        </w:r>
      </w:ins>
      <w:r>
        <w:t xml:space="preserve">. Bilder von Zellen und Geweben </w:t>
      </w:r>
      <w:del w:id="8" w:author="Sebastian Schürmann" w:date="2022-05-04T10:11:00Z">
        <w:r w:rsidDel="00994183">
          <w:delText xml:space="preserve">sind eine großartige Datenquelle, aber Daten allein reichen nicht aus, sie </w:delText>
        </w:r>
      </w:del>
      <w:r>
        <w:t xml:space="preserve">müssen </w:t>
      </w:r>
      <w:del w:id="9" w:author="Sebastian Schürmann" w:date="2022-05-04T10:11:00Z">
        <w:r w:rsidDel="00994183">
          <w:delText xml:space="preserve">verbessert, </w:delText>
        </w:r>
      </w:del>
      <w:ins w:id="10" w:author="Sebastian Schürmann" w:date="2022-05-04T10:12:00Z">
        <w:r w:rsidR="00994183">
          <w:t xml:space="preserve">dazu </w:t>
        </w:r>
      </w:ins>
      <w:r>
        <w:t>verarbeitet, analysiert und quantifiziert werden, um wichtige Erkenntnisse zu gewinnen.</w:t>
      </w:r>
    </w:p>
    <w:p w14:paraId="2773D5EA" w14:textId="77777777" w:rsidR="003C10B4" w:rsidRDefault="003C10B4" w:rsidP="003C10B4">
      <w:pPr>
        <w:pStyle w:val="AbkVerz"/>
      </w:pPr>
      <w:commentRangeStart w:id="11"/>
      <w:r>
        <w: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w:t>
      </w:r>
      <w:commentRangeEnd w:id="11"/>
      <w:r w:rsidR="00994183">
        <w:rPr>
          <w:rStyle w:val="CommentReference"/>
        </w:rPr>
        <w:commentReference w:id="11"/>
      </w:r>
      <w:r>
        <w:t xml:space="preserve"> Die manuelle Beschriftung für die Bildsegmentierung erfordert viel Zeit, um die Umrisse für jeden Pixelbereich zu zeichnen und ihnen Beschriftungen zuzuweisen.</w:t>
      </w:r>
    </w:p>
    <w:p w14:paraId="6C47607B" w14:textId="0B3ACD7E"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w:t>
      </w:r>
      <w:del w:id="12" w:author="Sebastian Schürmann" w:date="2022-05-04T10:17:00Z">
        <w:r w:rsidDel="00870BBC">
          <w:delText xml:space="preserve">Dissertation </w:delText>
        </w:r>
      </w:del>
      <w:ins w:id="13" w:author="Sebastian Schürmann" w:date="2022-05-04T10:17:00Z">
        <w:r w:rsidR="00870BBC">
          <w:t xml:space="preserve">Projektarbeit </w:t>
        </w:r>
      </w:ins>
      <w:r>
        <w:t xml:space="preserve">wird der Random Forest </w:t>
      </w:r>
      <w:r w:rsidR="00E9380D">
        <w:t>Classifier</w:t>
      </w:r>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199180E0" w:rsidR="00630280" w:rsidRPr="006F29DA" w:rsidRDefault="00FD7A01" w:rsidP="003C10B4">
      <w:pPr>
        <w:pStyle w:val="AbkVerz"/>
        <w:rPr>
          <w:lang w:val="en-US"/>
        </w:rPr>
      </w:pPr>
      <w:r w:rsidRPr="006F29DA">
        <w:rPr>
          <w:lang w:val="en-US"/>
        </w:rPr>
        <w:t xml:space="preserve">Biology is a quantitative science, that requires a significant amount of data to </w:t>
      </w:r>
      <w:r w:rsidR="008B592F">
        <w:rPr>
          <w:lang w:val="en-US"/>
        </w:rPr>
        <w:t>prove</w:t>
      </w:r>
      <w:r w:rsidR="00A877B6">
        <w:rPr>
          <w:lang w:val="en-US"/>
        </w:rPr>
        <w:t xml:space="preserve"> </w:t>
      </w:r>
      <w:r w:rsidRPr="006F29DA">
        <w:rPr>
          <w:lang w:val="en-US"/>
        </w:rPr>
        <w:t xml:space="preserve">a hypothesis. Images of cells and tissues are </w:t>
      </w:r>
      <w:r w:rsidR="004A3049">
        <w:rPr>
          <w:lang w:val="en-US"/>
        </w:rPr>
        <w:t>a</w:t>
      </w:r>
      <w:r w:rsidRPr="006F29DA">
        <w:rPr>
          <w:lang w:val="en-US"/>
        </w:rPr>
        <w:t xml:space="preserve"> great source of data, </w:t>
      </w:r>
      <w:r w:rsidR="00870BBC">
        <w:rPr>
          <w:lang w:val="en-US"/>
        </w:rPr>
        <w:t xml:space="preserve">but </w:t>
      </w:r>
      <w:r w:rsidR="003E7BEF" w:rsidRPr="006F29DA">
        <w:rPr>
          <w:lang w:val="en-US"/>
        </w:rPr>
        <w:t>must</w:t>
      </w:r>
      <w:r w:rsidRPr="006F29DA">
        <w:rPr>
          <w:lang w:val="en-US"/>
        </w:rPr>
        <w:t xml:space="preserve"> be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commentRangeStart w:id="14"/>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w:t>
      </w:r>
      <w:commentRangeEnd w:id="14"/>
      <w:r w:rsidR="00870BBC">
        <w:rPr>
          <w:rStyle w:val="CommentReference"/>
        </w:rPr>
        <w:commentReference w:id="14"/>
      </w:r>
      <w:r w:rsidR="00FD7A01" w:rsidRPr="006F29DA">
        <w:rPr>
          <w:lang w:val="en-US"/>
        </w:rPr>
        <w:t>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025F36BA" w:rsidR="0003318A" w:rsidRPr="006F29DA" w:rsidRDefault="002553B0" w:rsidP="003C10B4">
      <w:pPr>
        <w:pStyle w:val="AbkVerz"/>
        <w:rPr>
          <w:lang w:val="en-US"/>
        </w:rPr>
        <w:sectPr w:rsidR="0003318A" w:rsidRPr="006F29DA" w:rsidSect="005E2E0C">
          <w:footerReference w:type="default" r:id="rId16"/>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w:t>
      </w:r>
      <w:r w:rsidR="0031402F">
        <w:rPr>
          <w:lang w:val="en-US"/>
        </w:rPr>
        <w:t xml:space="preserve">the </w:t>
      </w:r>
      <w:r w:rsidR="00E94D82">
        <w:rPr>
          <w:lang w:val="en-US"/>
        </w:rPr>
        <w:t>Random Forest classifier</w:t>
      </w:r>
      <w:r w:rsidR="0078270B">
        <w:rPr>
          <w:lang w:val="en-US"/>
        </w:rPr>
        <w:t xml:space="preserve"> </w:t>
      </w:r>
      <w:r w:rsidR="00B07EF0">
        <w:rPr>
          <w:lang w:val="en-US"/>
        </w:rPr>
        <w:t xml:space="preserve">can increase productivity and assist </w:t>
      </w:r>
      <w:r w:rsidR="003B0DCC">
        <w:rPr>
          <w:lang w:val="en-US"/>
        </w:rPr>
        <w:t>users</w:t>
      </w:r>
      <w:r w:rsidR="00E94D82">
        <w:rPr>
          <w:lang w:val="en-US"/>
        </w:rPr>
        <w:t>, by labeling the whole image, given only a small amount of input data. In this thesis</w:t>
      </w:r>
      <w:r w:rsidR="003B0DCC">
        <w:rPr>
          <w:lang w:val="en-US"/>
        </w:rPr>
        <w:t>,</w:t>
      </w:r>
      <w:r w:rsidR="00E94D82">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w:t>
      </w:r>
      <w:r w:rsidR="00176B36">
        <w:rPr>
          <w:lang w:val="en-US"/>
        </w:rPr>
        <w:t>colon tissue</w:t>
      </w:r>
      <w:r w:rsidR="00A17B7F">
        <w:rPr>
          <w:lang w:val="en-US"/>
        </w:rPr>
        <w:t xml:space="preserve"> acquired by </w:t>
      </w:r>
      <w:r w:rsidR="00284977">
        <w:rPr>
          <w:lang w:val="en-US"/>
        </w:rPr>
        <w:t xml:space="preserve">a </w:t>
      </w:r>
      <w:r w:rsidR="00A17B7F">
        <w:rPr>
          <w:lang w:val="en-US"/>
        </w:rPr>
        <w:t>multiphoton microscope</w:t>
      </w:r>
      <w:r w:rsidR="00E94D82">
        <w:rPr>
          <w:lang w:val="en-US"/>
        </w:rPr>
        <w:t>.</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4BBA7FCF" w14:textId="3F391883" w:rsidR="00546E1C" w:rsidRDefault="00815867">
      <w:pPr>
        <w:pStyle w:val="TOC1"/>
        <w:rPr>
          <w:rFonts w:asciiTheme="minorHAnsi" w:eastAsiaTheme="minorEastAsia" w:hAnsiTheme="minorHAnsi" w:cstheme="minorBidi"/>
          <w:b w:val="0"/>
          <w:noProof/>
          <w:lang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101120014" w:history="1">
        <w:r w:rsidR="00546E1C" w:rsidRPr="006C269F">
          <w:rPr>
            <w:rStyle w:val="Hyperlink"/>
            <w:noProof/>
            <w:lang w:val="en-US" w:eastAsia="en-GB"/>
          </w:rPr>
          <w:t>1</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Introduction</w:t>
        </w:r>
        <w:r w:rsidR="00546E1C">
          <w:rPr>
            <w:noProof/>
            <w:webHidden/>
          </w:rPr>
          <w:tab/>
        </w:r>
        <w:r w:rsidR="00546E1C">
          <w:rPr>
            <w:noProof/>
            <w:webHidden/>
          </w:rPr>
          <w:fldChar w:fldCharType="begin"/>
        </w:r>
        <w:r w:rsidR="00546E1C">
          <w:rPr>
            <w:noProof/>
            <w:webHidden/>
          </w:rPr>
          <w:instrText xml:space="preserve"> PAGEREF _Toc101120014 \h </w:instrText>
        </w:r>
        <w:r w:rsidR="00546E1C">
          <w:rPr>
            <w:noProof/>
            <w:webHidden/>
          </w:rPr>
        </w:r>
        <w:r w:rsidR="00546E1C">
          <w:rPr>
            <w:noProof/>
            <w:webHidden/>
          </w:rPr>
          <w:fldChar w:fldCharType="separate"/>
        </w:r>
        <w:r w:rsidR="00546E1C">
          <w:rPr>
            <w:noProof/>
            <w:webHidden/>
          </w:rPr>
          <w:t>8</w:t>
        </w:r>
        <w:r w:rsidR="00546E1C">
          <w:rPr>
            <w:noProof/>
            <w:webHidden/>
          </w:rPr>
          <w:fldChar w:fldCharType="end"/>
        </w:r>
      </w:hyperlink>
    </w:p>
    <w:p w14:paraId="4CC602F0" w14:textId="4DB4D613" w:rsidR="00546E1C" w:rsidRDefault="001A0189">
      <w:pPr>
        <w:pStyle w:val="TOC1"/>
        <w:rPr>
          <w:rFonts w:asciiTheme="minorHAnsi" w:eastAsiaTheme="minorEastAsia" w:hAnsiTheme="minorHAnsi" w:cstheme="minorBidi"/>
          <w:b w:val="0"/>
          <w:noProof/>
          <w:lang w:eastAsia="en-GB"/>
        </w:rPr>
      </w:pPr>
      <w:hyperlink w:anchor="_Toc101120015" w:history="1">
        <w:r w:rsidR="00546E1C" w:rsidRPr="006C269F">
          <w:rPr>
            <w:rStyle w:val="Hyperlink"/>
            <w:noProof/>
            <w:lang w:val="en-US" w:eastAsia="en-GB"/>
          </w:rPr>
          <w:t>2</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State of the Art</w:t>
        </w:r>
        <w:r w:rsidR="00546E1C">
          <w:rPr>
            <w:noProof/>
            <w:webHidden/>
          </w:rPr>
          <w:tab/>
        </w:r>
        <w:r w:rsidR="00546E1C">
          <w:rPr>
            <w:noProof/>
            <w:webHidden/>
          </w:rPr>
          <w:fldChar w:fldCharType="begin"/>
        </w:r>
        <w:r w:rsidR="00546E1C">
          <w:rPr>
            <w:noProof/>
            <w:webHidden/>
          </w:rPr>
          <w:instrText xml:space="preserve"> PAGEREF _Toc101120015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636B89C0" w14:textId="0A01165E" w:rsidR="00546E1C" w:rsidRDefault="001A0189">
      <w:pPr>
        <w:pStyle w:val="TOC2"/>
        <w:rPr>
          <w:rFonts w:asciiTheme="minorHAnsi" w:eastAsiaTheme="minorEastAsia" w:hAnsiTheme="minorHAnsi" w:cstheme="minorBidi"/>
          <w:noProof/>
          <w:lang w:eastAsia="en-GB"/>
        </w:rPr>
      </w:pPr>
      <w:hyperlink w:anchor="_Toc101120016" w:history="1">
        <w:r w:rsidR="00546E1C" w:rsidRPr="006C269F">
          <w:rPr>
            <w:rStyle w:val="Hyperlink"/>
            <w:noProof/>
            <w:lang w:val="en-US" w:eastAsia="en-GB"/>
          </w:rPr>
          <w:t>2.1</w:t>
        </w:r>
        <w:r w:rsidR="00546E1C">
          <w:rPr>
            <w:rFonts w:asciiTheme="minorHAnsi" w:eastAsiaTheme="minorEastAsia" w:hAnsiTheme="minorHAnsi" w:cstheme="minorBidi"/>
            <w:noProof/>
            <w:lang w:eastAsia="en-GB"/>
          </w:rPr>
          <w:tab/>
        </w:r>
        <w:r w:rsidR="00546E1C" w:rsidRPr="006C269F">
          <w:rPr>
            <w:rStyle w:val="Hyperlink"/>
            <w:noProof/>
            <w:lang w:val="en-US" w:eastAsia="en-GB"/>
          </w:rPr>
          <w:t>Imaging in Medical Diagnostics</w:t>
        </w:r>
        <w:r w:rsidR="00546E1C">
          <w:rPr>
            <w:noProof/>
            <w:webHidden/>
          </w:rPr>
          <w:tab/>
        </w:r>
        <w:r w:rsidR="00546E1C">
          <w:rPr>
            <w:noProof/>
            <w:webHidden/>
          </w:rPr>
          <w:fldChar w:fldCharType="begin"/>
        </w:r>
        <w:r w:rsidR="00546E1C">
          <w:rPr>
            <w:noProof/>
            <w:webHidden/>
          </w:rPr>
          <w:instrText xml:space="preserve"> PAGEREF _Toc101120016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2F907F6A" w14:textId="05EC1609" w:rsidR="00546E1C" w:rsidRDefault="001A0189">
      <w:pPr>
        <w:pStyle w:val="TOC3"/>
        <w:rPr>
          <w:rFonts w:asciiTheme="minorHAnsi" w:eastAsiaTheme="minorEastAsia" w:hAnsiTheme="minorHAnsi" w:cstheme="minorBidi"/>
          <w:noProof/>
          <w:lang w:eastAsia="en-GB"/>
        </w:rPr>
      </w:pPr>
      <w:hyperlink w:anchor="_Toc101120017" w:history="1">
        <w:r w:rsidR="00546E1C" w:rsidRPr="006C269F">
          <w:rPr>
            <w:rStyle w:val="Hyperlink"/>
            <w:noProof/>
            <w:lang w:val="en-US" w:eastAsia="en-GB"/>
          </w:rPr>
          <w:t>2.1.1</w:t>
        </w:r>
        <w:r w:rsidR="00546E1C">
          <w:rPr>
            <w:rFonts w:asciiTheme="minorHAnsi" w:eastAsiaTheme="minorEastAsia" w:hAnsiTheme="minorHAnsi" w:cstheme="minorBidi"/>
            <w:noProof/>
            <w:lang w:eastAsia="en-GB"/>
          </w:rPr>
          <w:tab/>
        </w:r>
        <w:r w:rsidR="00546E1C" w:rsidRPr="006C269F">
          <w:rPr>
            <w:rStyle w:val="Hyperlink"/>
            <w:noProof/>
            <w:lang w:val="en-US" w:eastAsia="en-GB"/>
          </w:rPr>
          <w:t>Imaging modalities in medicine</w:t>
        </w:r>
        <w:r w:rsidR="00546E1C">
          <w:rPr>
            <w:noProof/>
            <w:webHidden/>
          </w:rPr>
          <w:tab/>
        </w:r>
        <w:r w:rsidR="00546E1C">
          <w:rPr>
            <w:noProof/>
            <w:webHidden/>
          </w:rPr>
          <w:fldChar w:fldCharType="begin"/>
        </w:r>
        <w:r w:rsidR="00546E1C">
          <w:rPr>
            <w:noProof/>
            <w:webHidden/>
          </w:rPr>
          <w:instrText xml:space="preserve"> PAGEREF _Toc101120017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5574D83A" w14:textId="470E4784" w:rsidR="00546E1C" w:rsidRDefault="001A0189">
      <w:pPr>
        <w:pStyle w:val="TOC3"/>
        <w:rPr>
          <w:rFonts w:asciiTheme="minorHAnsi" w:eastAsiaTheme="minorEastAsia" w:hAnsiTheme="minorHAnsi" w:cstheme="minorBidi"/>
          <w:noProof/>
          <w:lang w:eastAsia="en-GB"/>
        </w:rPr>
      </w:pPr>
      <w:hyperlink w:anchor="_Toc101120018" w:history="1">
        <w:r w:rsidR="00546E1C" w:rsidRPr="006C269F">
          <w:rPr>
            <w:rStyle w:val="Hyperlink"/>
            <w:noProof/>
            <w:lang w:val="en-US" w:eastAsia="en-GB"/>
          </w:rPr>
          <w:t>2.1.2</w:t>
        </w:r>
        <w:r w:rsidR="00546E1C">
          <w:rPr>
            <w:rFonts w:asciiTheme="minorHAnsi" w:eastAsiaTheme="minorEastAsia" w:hAnsiTheme="minorHAnsi" w:cstheme="minorBidi"/>
            <w:noProof/>
            <w:lang w:eastAsia="en-GB"/>
          </w:rPr>
          <w:tab/>
        </w:r>
        <w:r w:rsidR="00546E1C" w:rsidRPr="006C269F">
          <w:rPr>
            <w:rStyle w:val="Hyperlink"/>
            <w:noProof/>
            <w:lang w:val="en-US" w:eastAsia="en-GB"/>
          </w:rPr>
          <w:t>Volumetric Data</w:t>
        </w:r>
        <w:r w:rsidR="00546E1C">
          <w:rPr>
            <w:noProof/>
            <w:webHidden/>
          </w:rPr>
          <w:tab/>
        </w:r>
        <w:r w:rsidR="00546E1C">
          <w:rPr>
            <w:noProof/>
            <w:webHidden/>
          </w:rPr>
          <w:fldChar w:fldCharType="begin"/>
        </w:r>
        <w:r w:rsidR="00546E1C">
          <w:rPr>
            <w:noProof/>
            <w:webHidden/>
          </w:rPr>
          <w:instrText xml:space="preserve"> PAGEREF _Toc101120018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7E981749" w14:textId="17FC0A02" w:rsidR="00546E1C" w:rsidRDefault="001A0189">
      <w:pPr>
        <w:pStyle w:val="TOC2"/>
        <w:rPr>
          <w:rFonts w:asciiTheme="minorHAnsi" w:eastAsiaTheme="minorEastAsia" w:hAnsiTheme="minorHAnsi" w:cstheme="minorBidi"/>
          <w:noProof/>
          <w:lang w:eastAsia="en-GB"/>
        </w:rPr>
      </w:pPr>
      <w:hyperlink w:anchor="_Toc101120019" w:history="1">
        <w:r w:rsidR="00546E1C" w:rsidRPr="006C269F">
          <w:rPr>
            <w:rStyle w:val="Hyperlink"/>
            <w:noProof/>
            <w:lang w:val="en-US" w:eastAsia="en-GB"/>
          </w:rPr>
          <w:t>2.2</w:t>
        </w:r>
        <w:r w:rsidR="00546E1C">
          <w:rPr>
            <w:rFonts w:asciiTheme="minorHAnsi" w:eastAsiaTheme="minorEastAsia" w:hAnsiTheme="minorHAnsi" w:cstheme="minorBidi"/>
            <w:noProof/>
            <w:lang w:eastAsia="en-GB"/>
          </w:rPr>
          <w:tab/>
        </w:r>
        <w:r w:rsidR="00546E1C" w:rsidRPr="006C269F">
          <w:rPr>
            <w:rStyle w:val="Hyperlink"/>
            <w:noProof/>
            <w:lang w:val="en-US" w:eastAsia="en-GB"/>
          </w:rPr>
          <w:t>Motivation</w:t>
        </w:r>
        <w:r w:rsidR="00546E1C">
          <w:rPr>
            <w:noProof/>
            <w:webHidden/>
          </w:rPr>
          <w:tab/>
        </w:r>
        <w:r w:rsidR="00546E1C">
          <w:rPr>
            <w:noProof/>
            <w:webHidden/>
          </w:rPr>
          <w:fldChar w:fldCharType="begin"/>
        </w:r>
        <w:r w:rsidR="00546E1C">
          <w:rPr>
            <w:noProof/>
            <w:webHidden/>
          </w:rPr>
          <w:instrText xml:space="preserve"> PAGEREF _Toc101120019 \h </w:instrText>
        </w:r>
        <w:r w:rsidR="00546E1C">
          <w:rPr>
            <w:noProof/>
            <w:webHidden/>
          </w:rPr>
        </w:r>
        <w:r w:rsidR="00546E1C">
          <w:rPr>
            <w:noProof/>
            <w:webHidden/>
          </w:rPr>
          <w:fldChar w:fldCharType="separate"/>
        </w:r>
        <w:r w:rsidR="00546E1C">
          <w:rPr>
            <w:noProof/>
            <w:webHidden/>
          </w:rPr>
          <w:t>11</w:t>
        </w:r>
        <w:r w:rsidR="00546E1C">
          <w:rPr>
            <w:noProof/>
            <w:webHidden/>
          </w:rPr>
          <w:fldChar w:fldCharType="end"/>
        </w:r>
      </w:hyperlink>
    </w:p>
    <w:p w14:paraId="2BC25324" w14:textId="33EA4E29" w:rsidR="00546E1C" w:rsidRDefault="001A0189">
      <w:pPr>
        <w:pStyle w:val="TOC3"/>
        <w:rPr>
          <w:rFonts w:asciiTheme="minorHAnsi" w:eastAsiaTheme="minorEastAsia" w:hAnsiTheme="minorHAnsi" w:cstheme="minorBidi"/>
          <w:noProof/>
          <w:lang w:eastAsia="en-GB"/>
        </w:rPr>
      </w:pPr>
      <w:hyperlink w:anchor="_Toc101120020" w:history="1">
        <w:r w:rsidR="00546E1C" w:rsidRPr="006C269F">
          <w:rPr>
            <w:rStyle w:val="Hyperlink"/>
            <w:noProof/>
            <w:lang w:val="en-US" w:eastAsia="en-GB"/>
          </w:rPr>
          <w:t>2.2.1</w:t>
        </w:r>
        <w:r w:rsidR="00546E1C">
          <w:rPr>
            <w:rFonts w:asciiTheme="minorHAnsi" w:eastAsiaTheme="minorEastAsia" w:hAnsiTheme="minorHAnsi" w:cstheme="minorBidi"/>
            <w:noProof/>
            <w:lang w:eastAsia="en-GB"/>
          </w:rPr>
          <w:tab/>
        </w:r>
        <w:r w:rsidR="00546E1C" w:rsidRPr="006C269F">
          <w:rPr>
            <w:rStyle w:val="Hyperlink"/>
            <w:noProof/>
            <w:lang w:val="en-US" w:eastAsia="en-GB"/>
          </w:rPr>
          <w:t>Human immune cells in colon tissue</w:t>
        </w:r>
        <w:r w:rsidR="00546E1C">
          <w:rPr>
            <w:noProof/>
            <w:webHidden/>
          </w:rPr>
          <w:tab/>
        </w:r>
        <w:r w:rsidR="00546E1C">
          <w:rPr>
            <w:noProof/>
            <w:webHidden/>
          </w:rPr>
          <w:fldChar w:fldCharType="begin"/>
        </w:r>
        <w:r w:rsidR="00546E1C">
          <w:rPr>
            <w:noProof/>
            <w:webHidden/>
          </w:rPr>
          <w:instrText xml:space="preserve"> PAGEREF _Toc101120020 \h </w:instrText>
        </w:r>
        <w:r w:rsidR="00546E1C">
          <w:rPr>
            <w:noProof/>
            <w:webHidden/>
          </w:rPr>
        </w:r>
        <w:r w:rsidR="00546E1C">
          <w:rPr>
            <w:noProof/>
            <w:webHidden/>
          </w:rPr>
          <w:fldChar w:fldCharType="separate"/>
        </w:r>
        <w:r w:rsidR="00546E1C">
          <w:rPr>
            <w:noProof/>
            <w:webHidden/>
          </w:rPr>
          <w:t>11</w:t>
        </w:r>
        <w:r w:rsidR="00546E1C">
          <w:rPr>
            <w:noProof/>
            <w:webHidden/>
          </w:rPr>
          <w:fldChar w:fldCharType="end"/>
        </w:r>
      </w:hyperlink>
    </w:p>
    <w:p w14:paraId="58FC5D39" w14:textId="4A1FAD2F" w:rsidR="00546E1C" w:rsidRDefault="001A0189">
      <w:pPr>
        <w:pStyle w:val="TOC3"/>
        <w:rPr>
          <w:rFonts w:asciiTheme="minorHAnsi" w:eastAsiaTheme="minorEastAsia" w:hAnsiTheme="minorHAnsi" w:cstheme="minorBidi"/>
          <w:noProof/>
          <w:lang w:eastAsia="en-GB"/>
        </w:rPr>
      </w:pPr>
      <w:hyperlink w:anchor="_Toc101120021" w:history="1">
        <w:r w:rsidR="00546E1C" w:rsidRPr="006C269F">
          <w:rPr>
            <w:rStyle w:val="Hyperlink"/>
            <w:noProof/>
            <w:lang w:val="en-US" w:eastAsia="en-GB"/>
          </w:rPr>
          <w:t>2.2.2</w:t>
        </w:r>
        <w:r w:rsidR="00546E1C">
          <w:rPr>
            <w:rFonts w:asciiTheme="minorHAnsi" w:eastAsiaTheme="minorEastAsia" w:hAnsiTheme="minorHAnsi" w:cstheme="minorBidi"/>
            <w:noProof/>
            <w:lang w:eastAsia="en-GB"/>
          </w:rPr>
          <w:tab/>
        </w:r>
        <w:r w:rsidR="00546E1C" w:rsidRPr="006C269F">
          <w:rPr>
            <w:rStyle w:val="Hyperlink"/>
            <w:noProof/>
            <w:lang w:val="en-US" w:eastAsia="en-GB"/>
          </w:rPr>
          <w:t>Multiphoton Microscope</w:t>
        </w:r>
        <w:r w:rsidR="00546E1C">
          <w:rPr>
            <w:noProof/>
            <w:webHidden/>
          </w:rPr>
          <w:tab/>
        </w:r>
        <w:r w:rsidR="00546E1C">
          <w:rPr>
            <w:noProof/>
            <w:webHidden/>
          </w:rPr>
          <w:fldChar w:fldCharType="begin"/>
        </w:r>
        <w:r w:rsidR="00546E1C">
          <w:rPr>
            <w:noProof/>
            <w:webHidden/>
          </w:rPr>
          <w:instrText xml:space="preserve"> PAGEREF _Toc101120021 \h </w:instrText>
        </w:r>
        <w:r w:rsidR="00546E1C">
          <w:rPr>
            <w:noProof/>
            <w:webHidden/>
          </w:rPr>
        </w:r>
        <w:r w:rsidR="00546E1C">
          <w:rPr>
            <w:noProof/>
            <w:webHidden/>
          </w:rPr>
          <w:fldChar w:fldCharType="separate"/>
        </w:r>
        <w:r w:rsidR="00546E1C">
          <w:rPr>
            <w:noProof/>
            <w:webHidden/>
          </w:rPr>
          <w:t>12</w:t>
        </w:r>
        <w:r w:rsidR="00546E1C">
          <w:rPr>
            <w:noProof/>
            <w:webHidden/>
          </w:rPr>
          <w:fldChar w:fldCharType="end"/>
        </w:r>
      </w:hyperlink>
    </w:p>
    <w:p w14:paraId="6491490B" w14:textId="16274BE5" w:rsidR="00546E1C" w:rsidRDefault="001A0189">
      <w:pPr>
        <w:pStyle w:val="TOC2"/>
        <w:rPr>
          <w:rFonts w:asciiTheme="minorHAnsi" w:eastAsiaTheme="minorEastAsia" w:hAnsiTheme="minorHAnsi" w:cstheme="minorBidi"/>
          <w:noProof/>
          <w:lang w:eastAsia="en-GB"/>
        </w:rPr>
      </w:pPr>
      <w:hyperlink w:anchor="_Toc101120022" w:history="1">
        <w:r w:rsidR="00546E1C" w:rsidRPr="006C269F">
          <w:rPr>
            <w:rStyle w:val="Hyperlink"/>
            <w:noProof/>
            <w:lang w:val="en-US" w:eastAsia="en-GB"/>
          </w:rPr>
          <w:t>2.3</w:t>
        </w:r>
        <w:r w:rsidR="00546E1C">
          <w:rPr>
            <w:rFonts w:asciiTheme="minorHAnsi" w:eastAsiaTheme="minorEastAsia" w:hAnsiTheme="minorHAnsi" w:cstheme="minorBidi"/>
            <w:noProof/>
            <w:lang w:eastAsia="en-GB"/>
          </w:rPr>
          <w:tab/>
        </w:r>
        <w:r w:rsidR="00546E1C" w:rsidRPr="006C269F">
          <w:rPr>
            <w:rStyle w:val="Hyperlink"/>
            <w:noProof/>
            <w:lang w:val="en-US" w:eastAsia="en-GB"/>
          </w:rPr>
          <w:t>Aims of Image Analysis</w:t>
        </w:r>
        <w:r w:rsidR="00546E1C">
          <w:rPr>
            <w:noProof/>
            <w:webHidden/>
          </w:rPr>
          <w:tab/>
        </w:r>
        <w:r w:rsidR="00546E1C">
          <w:rPr>
            <w:noProof/>
            <w:webHidden/>
          </w:rPr>
          <w:fldChar w:fldCharType="begin"/>
        </w:r>
        <w:r w:rsidR="00546E1C">
          <w:rPr>
            <w:noProof/>
            <w:webHidden/>
          </w:rPr>
          <w:instrText xml:space="preserve"> PAGEREF _Toc101120022 \h </w:instrText>
        </w:r>
        <w:r w:rsidR="00546E1C">
          <w:rPr>
            <w:noProof/>
            <w:webHidden/>
          </w:rPr>
        </w:r>
        <w:r w:rsidR="00546E1C">
          <w:rPr>
            <w:noProof/>
            <w:webHidden/>
          </w:rPr>
          <w:fldChar w:fldCharType="separate"/>
        </w:r>
        <w:r w:rsidR="00546E1C">
          <w:rPr>
            <w:noProof/>
            <w:webHidden/>
          </w:rPr>
          <w:t>13</w:t>
        </w:r>
        <w:r w:rsidR="00546E1C">
          <w:rPr>
            <w:noProof/>
            <w:webHidden/>
          </w:rPr>
          <w:fldChar w:fldCharType="end"/>
        </w:r>
      </w:hyperlink>
    </w:p>
    <w:p w14:paraId="34AC1612" w14:textId="5338018E" w:rsidR="00546E1C" w:rsidRDefault="001A0189">
      <w:pPr>
        <w:pStyle w:val="TOC2"/>
        <w:rPr>
          <w:rFonts w:asciiTheme="minorHAnsi" w:eastAsiaTheme="minorEastAsia" w:hAnsiTheme="minorHAnsi" w:cstheme="minorBidi"/>
          <w:noProof/>
          <w:lang w:eastAsia="en-GB"/>
        </w:rPr>
      </w:pPr>
      <w:hyperlink w:anchor="_Toc101120023" w:history="1">
        <w:r w:rsidR="00546E1C" w:rsidRPr="006C269F">
          <w:rPr>
            <w:rStyle w:val="Hyperlink"/>
            <w:noProof/>
            <w:lang w:val="en-US" w:eastAsia="en-GB"/>
          </w:rPr>
          <w:t>2.4</w:t>
        </w:r>
        <w:r w:rsidR="00546E1C">
          <w:rPr>
            <w:rFonts w:asciiTheme="minorHAnsi" w:eastAsiaTheme="minorEastAsia" w:hAnsiTheme="minorHAnsi" w:cstheme="minorBidi"/>
            <w:noProof/>
            <w:lang w:eastAsia="en-GB"/>
          </w:rPr>
          <w:tab/>
        </w:r>
        <w:r w:rsidR="00546E1C" w:rsidRPr="006C269F">
          <w:rPr>
            <w:rStyle w:val="Hyperlink"/>
            <w:noProof/>
            <w:lang w:val="en-US" w:eastAsia="en-GB"/>
          </w:rPr>
          <w:t>Machine learning in image processing</w:t>
        </w:r>
        <w:r w:rsidR="00546E1C">
          <w:rPr>
            <w:noProof/>
            <w:webHidden/>
          </w:rPr>
          <w:tab/>
        </w:r>
        <w:r w:rsidR="00546E1C">
          <w:rPr>
            <w:noProof/>
            <w:webHidden/>
          </w:rPr>
          <w:fldChar w:fldCharType="begin"/>
        </w:r>
        <w:r w:rsidR="00546E1C">
          <w:rPr>
            <w:noProof/>
            <w:webHidden/>
          </w:rPr>
          <w:instrText xml:space="preserve"> PAGEREF _Toc101120023 \h </w:instrText>
        </w:r>
        <w:r w:rsidR="00546E1C">
          <w:rPr>
            <w:noProof/>
            <w:webHidden/>
          </w:rPr>
        </w:r>
        <w:r w:rsidR="00546E1C">
          <w:rPr>
            <w:noProof/>
            <w:webHidden/>
          </w:rPr>
          <w:fldChar w:fldCharType="separate"/>
        </w:r>
        <w:r w:rsidR="00546E1C">
          <w:rPr>
            <w:noProof/>
            <w:webHidden/>
          </w:rPr>
          <w:t>14</w:t>
        </w:r>
        <w:r w:rsidR="00546E1C">
          <w:rPr>
            <w:noProof/>
            <w:webHidden/>
          </w:rPr>
          <w:fldChar w:fldCharType="end"/>
        </w:r>
      </w:hyperlink>
    </w:p>
    <w:p w14:paraId="48D779AB" w14:textId="504D3DD5" w:rsidR="00546E1C" w:rsidRDefault="001A0189">
      <w:pPr>
        <w:pStyle w:val="TOC2"/>
        <w:rPr>
          <w:rFonts w:asciiTheme="minorHAnsi" w:eastAsiaTheme="minorEastAsia" w:hAnsiTheme="minorHAnsi" w:cstheme="minorBidi"/>
          <w:noProof/>
          <w:lang w:eastAsia="en-GB"/>
        </w:rPr>
      </w:pPr>
      <w:hyperlink w:anchor="_Toc101120024" w:history="1">
        <w:r w:rsidR="00546E1C" w:rsidRPr="006C269F">
          <w:rPr>
            <w:rStyle w:val="Hyperlink"/>
            <w:noProof/>
            <w:lang w:val="en-US"/>
          </w:rPr>
          <w:t>2.5</w:t>
        </w:r>
        <w:r w:rsidR="00546E1C">
          <w:rPr>
            <w:rFonts w:asciiTheme="minorHAnsi" w:eastAsiaTheme="minorEastAsia" w:hAnsiTheme="minorHAnsi" w:cstheme="minorBidi"/>
            <w:noProof/>
            <w:lang w:eastAsia="en-GB"/>
          </w:rPr>
          <w:tab/>
        </w:r>
        <w:r w:rsidR="00546E1C" w:rsidRPr="006C269F">
          <w:rPr>
            <w:rStyle w:val="Hyperlink"/>
            <w:noProof/>
            <w:lang w:val="en-US"/>
          </w:rPr>
          <w:t>Decision Tree</w:t>
        </w:r>
        <w:r w:rsidR="00546E1C">
          <w:rPr>
            <w:noProof/>
            <w:webHidden/>
          </w:rPr>
          <w:tab/>
        </w:r>
        <w:r w:rsidR="00546E1C">
          <w:rPr>
            <w:noProof/>
            <w:webHidden/>
          </w:rPr>
          <w:fldChar w:fldCharType="begin"/>
        </w:r>
        <w:r w:rsidR="00546E1C">
          <w:rPr>
            <w:noProof/>
            <w:webHidden/>
          </w:rPr>
          <w:instrText xml:space="preserve"> PAGEREF _Toc101120024 \h </w:instrText>
        </w:r>
        <w:r w:rsidR="00546E1C">
          <w:rPr>
            <w:noProof/>
            <w:webHidden/>
          </w:rPr>
        </w:r>
        <w:r w:rsidR="00546E1C">
          <w:rPr>
            <w:noProof/>
            <w:webHidden/>
          </w:rPr>
          <w:fldChar w:fldCharType="separate"/>
        </w:r>
        <w:r w:rsidR="00546E1C">
          <w:rPr>
            <w:noProof/>
            <w:webHidden/>
          </w:rPr>
          <w:t>15</w:t>
        </w:r>
        <w:r w:rsidR="00546E1C">
          <w:rPr>
            <w:noProof/>
            <w:webHidden/>
          </w:rPr>
          <w:fldChar w:fldCharType="end"/>
        </w:r>
      </w:hyperlink>
    </w:p>
    <w:p w14:paraId="0D6379C1" w14:textId="2FC1A76C" w:rsidR="00546E1C" w:rsidRDefault="001A0189">
      <w:pPr>
        <w:pStyle w:val="TOC2"/>
        <w:rPr>
          <w:rFonts w:asciiTheme="minorHAnsi" w:eastAsiaTheme="minorEastAsia" w:hAnsiTheme="minorHAnsi" w:cstheme="minorBidi"/>
          <w:noProof/>
          <w:lang w:eastAsia="en-GB"/>
        </w:rPr>
      </w:pPr>
      <w:hyperlink w:anchor="_Toc101120025" w:history="1">
        <w:r w:rsidR="00546E1C" w:rsidRPr="006C269F">
          <w:rPr>
            <w:rStyle w:val="Hyperlink"/>
            <w:noProof/>
            <w:lang w:val="en-US" w:eastAsia="en-GB"/>
          </w:rPr>
          <w:t>2.6</w:t>
        </w:r>
        <w:r w:rsidR="00546E1C">
          <w:rPr>
            <w:rFonts w:asciiTheme="minorHAnsi" w:eastAsiaTheme="minorEastAsia" w:hAnsiTheme="minorHAnsi" w:cstheme="minorBidi"/>
            <w:noProof/>
            <w:lang w:eastAsia="en-GB"/>
          </w:rPr>
          <w:tab/>
        </w:r>
        <w:r w:rsidR="00546E1C" w:rsidRPr="006C269F">
          <w:rPr>
            <w:rStyle w:val="Hyperlink"/>
            <w:noProof/>
            <w:lang w:val="en-US" w:eastAsia="en-GB"/>
          </w:rPr>
          <w:t>Random forest</w:t>
        </w:r>
        <w:r w:rsidR="00546E1C">
          <w:rPr>
            <w:noProof/>
            <w:webHidden/>
          </w:rPr>
          <w:tab/>
        </w:r>
        <w:r w:rsidR="00546E1C">
          <w:rPr>
            <w:noProof/>
            <w:webHidden/>
          </w:rPr>
          <w:fldChar w:fldCharType="begin"/>
        </w:r>
        <w:r w:rsidR="00546E1C">
          <w:rPr>
            <w:noProof/>
            <w:webHidden/>
          </w:rPr>
          <w:instrText xml:space="preserve"> PAGEREF _Toc101120025 \h </w:instrText>
        </w:r>
        <w:r w:rsidR="00546E1C">
          <w:rPr>
            <w:noProof/>
            <w:webHidden/>
          </w:rPr>
        </w:r>
        <w:r w:rsidR="00546E1C">
          <w:rPr>
            <w:noProof/>
            <w:webHidden/>
          </w:rPr>
          <w:fldChar w:fldCharType="separate"/>
        </w:r>
        <w:r w:rsidR="00546E1C">
          <w:rPr>
            <w:noProof/>
            <w:webHidden/>
          </w:rPr>
          <w:t>16</w:t>
        </w:r>
        <w:r w:rsidR="00546E1C">
          <w:rPr>
            <w:noProof/>
            <w:webHidden/>
          </w:rPr>
          <w:fldChar w:fldCharType="end"/>
        </w:r>
      </w:hyperlink>
    </w:p>
    <w:p w14:paraId="3C42926B" w14:textId="17F1CE16" w:rsidR="00546E1C" w:rsidRDefault="001A0189">
      <w:pPr>
        <w:pStyle w:val="TOC2"/>
        <w:rPr>
          <w:rFonts w:asciiTheme="minorHAnsi" w:eastAsiaTheme="minorEastAsia" w:hAnsiTheme="minorHAnsi" w:cstheme="minorBidi"/>
          <w:noProof/>
          <w:lang w:eastAsia="en-GB"/>
        </w:rPr>
      </w:pPr>
      <w:hyperlink w:anchor="_Toc101120026" w:history="1">
        <w:r w:rsidR="00546E1C" w:rsidRPr="006C269F">
          <w:rPr>
            <w:rStyle w:val="Hyperlink"/>
            <w:noProof/>
            <w:lang w:val="en-US" w:eastAsia="en-GB"/>
          </w:rPr>
          <w:t>2.7</w:t>
        </w:r>
        <w:r w:rsidR="00546E1C">
          <w:rPr>
            <w:rFonts w:asciiTheme="minorHAnsi" w:eastAsiaTheme="minorEastAsia" w:hAnsiTheme="minorHAnsi" w:cstheme="minorBidi"/>
            <w:noProof/>
            <w:lang w:eastAsia="en-GB"/>
          </w:rPr>
          <w:tab/>
        </w:r>
        <w:r w:rsidR="00546E1C" w:rsidRPr="006C269F">
          <w:rPr>
            <w:rStyle w:val="Hyperlink"/>
            <w:noProof/>
            <w:lang w:val="en-US" w:eastAsia="en-GB"/>
          </w:rPr>
          <w:t>Feature extraction</w:t>
        </w:r>
        <w:r w:rsidR="00546E1C">
          <w:rPr>
            <w:noProof/>
            <w:webHidden/>
          </w:rPr>
          <w:tab/>
        </w:r>
        <w:r w:rsidR="00546E1C">
          <w:rPr>
            <w:noProof/>
            <w:webHidden/>
          </w:rPr>
          <w:fldChar w:fldCharType="begin"/>
        </w:r>
        <w:r w:rsidR="00546E1C">
          <w:rPr>
            <w:noProof/>
            <w:webHidden/>
          </w:rPr>
          <w:instrText xml:space="preserve"> PAGEREF _Toc101120026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60F7DA47" w14:textId="235FB2AE" w:rsidR="00546E1C" w:rsidRDefault="001A0189">
      <w:pPr>
        <w:pStyle w:val="TOC3"/>
        <w:rPr>
          <w:rFonts w:asciiTheme="minorHAnsi" w:eastAsiaTheme="minorEastAsia" w:hAnsiTheme="minorHAnsi" w:cstheme="minorBidi"/>
          <w:noProof/>
          <w:lang w:eastAsia="en-GB"/>
        </w:rPr>
      </w:pPr>
      <w:hyperlink w:anchor="_Toc101120027" w:history="1">
        <w:r w:rsidR="00546E1C" w:rsidRPr="006C269F">
          <w:rPr>
            <w:rStyle w:val="Hyperlink"/>
            <w:noProof/>
            <w:lang w:val="en-US" w:eastAsia="en-GB"/>
          </w:rPr>
          <w:t>2.7.1</w:t>
        </w:r>
        <w:r w:rsidR="00546E1C">
          <w:rPr>
            <w:rFonts w:asciiTheme="minorHAnsi" w:eastAsiaTheme="minorEastAsia" w:hAnsiTheme="minorHAnsi" w:cstheme="minorBidi"/>
            <w:noProof/>
            <w:lang w:eastAsia="en-GB"/>
          </w:rPr>
          <w:tab/>
        </w:r>
        <w:r w:rsidR="00546E1C" w:rsidRPr="006C269F">
          <w:rPr>
            <w:rStyle w:val="Hyperlink"/>
            <w:noProof/>
            <w:lang w:val="en-US" w:eastAsia="en-GB"/>
          </w:rPr>
          <w:t>Convolutions</w:t>
        </w:r>
        <w:r w:rsidR="00546E1C">
          <w:rPr>
            <w:noProof/>
            <w:webHidden/>
          </w:rPr>
          <w:tab/>
        </w:r>
        <w:r w:rsidR="00546E1C">
          <w:rPr>
            <w:noProof/>
            <w:webHidden/>
          </w:rPr>
          <w:fldChar w:fldCharType="begin"/>
        </w:r>
        <w:r w:rsidR="00546E1C">
          <w:rPr>
            <w:noProof/>
            <w:webHidden/>
          </w:rPr>
          <w:instrText xml:space="preserve"> PAGEREF _Toc101120027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1F7DB39B" w14:textId="2A013B4C" w:rsidR="00546E1C" w:rsidRDefault="001A0189">
      <w:pPr>
        <w:pStyle w:val="TOC3"/>
        <w:rPr>
          <w:rFonts w:asciiTheme="minorHAnsi" w:eastAsiaTheme="minorEastAsia" w:hAnsiTheme="minorHAnsi" w:cstheme="minorBidi"/>
          <w:noProof/>
          <w:lang w:eastAsia="en-GB"/>
        </w:rPr>
      </w:pPr>
      <w:hyperlink w:anchor="_Toc101120028" w:history="1">
        <w:r w:rsidR="00546E1C" w:rsidRPr="006C269F">
          <w:rPr>
            <w:rStyle w:val="Hyperlink"/>
            <w:noProof/>
            <w:lang w:val="en-US" w:eastAsia="en-GB"/>
          </w:rPr>
          <w:t>2.7.2</w:t>
        </w:r>
        <w:r w:rsidR="00546E1C">
          <w:rPr>
            <w:rFonts w:asciiTheme="minorHAnsi" w:eastAsiaTheme="minorEastAsia" w:hAnsiTheme="minorHAnsi" w:cstheme="minorBidi"/>
            <w:noProof/>
            <w:lang w:eastAsia="en-GB"/>
          </w:rPr>
          <w:tab/>
        </w:r>
        <w:r w:rsidR="00546E1C" w:rsidRPr="006C269F">
          <w:rPr>
            <w:rStyle w:val="Hyperlink"/>
            <w:noProof/>
            <w:lang w:val="en-US" w:eastAsia="en-GB"/>
          </w:rPr>
          <w:t>Feature sets</w:t>
        </w:r>
        <w:r w:rsidR="00546E1C">
          <w:rPr>
            <w:noProof/>
            <w:webHidden/>
          </w:rPr>
          <w:tab/>
        </w:r>
        <w:r w:rsidR="00546E1C">
          <w:rPr>
            <w:noProof/>
            <w:webHidden/>
          </w:rPr>
          <w:fldChar w:fldCharType="begin"/>
        </w:r>
        <w:r w:rsidR="00546E1C">
          <w:rPr>
            <w:noProof/>
            <w:webHidden/>
          </w:rPr>
          <w:instrText xml:space="preserve"> PAGEREF _Toc101120028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346004AC" w14:textId="66FAC70E" w:rsidR="00546E1C" w:rsidRDefault="001A0189">
      <w:pPr>
        <w:pStyle w:val="TOC2"/>
        <w:rPr>
          <w:rFonts w:asciiTheme="minorHAnsi" w:eastAsiaTheme="minorEastAsia" w:hAnsiTheme="minorHAnsi" w:cstheme="minorBidi"/>
          <w:noProof/>
          <w:lang w:eastAsia="en-GB"/>
        </w:rPr>
      </w:pPr>
      <w:hyperlink w:anchor="_Toc101120029" w:history="1">
        <w:r w:rsidR="00546E1C" w:rsidRPr="006C269F">
          <w:rPr>
            <w:rStyle w:val="Hyperlink"/>
            <w:noProof/>
            <w:lang w:val="en-US" w:eastAsia="en-GB"/>
          </w:rPr>
          <w:t>2.8</w:t>
        </w:r>
        <w:r w:rsidR="00546E1C">
          <w:rPr>
            <w:rFonts w:asciiTheme="minorHAnsi" w:eastAsiaTheme="minorEastAsia" w:hAnsiTheme="minorHAnsi" w:cstheme="minorBidi"/>
            <w:noProof/>
            <w:lang w:eastAsia="en-GB"/>
          </w:rPr>
          <w:tab/>
        </w:r>
        <w:r w:rsidR="00546E1C" w:rsidRPr="006C269F">
          <w:rPr>
            <w:rStyle w:val="Hyperlink"/>
            <w:noProof/>
            <w:lang w:val="en-US" w:eastAsia="en-GB"/>
          </w:rPr>
          <w:t>Intersection over Union metric</w:t>
        </w:r>
        <w:r w:rsidR="00546E1C">
          <w:rPr>
            <w:noProof/>
            <w:webHidden/>
          </w:rPr>
          <w:tab/>
        </w:r>
        <w:r w:rsidR="00546E1C">
          <w:rPr>
            <w:noProof/>
            <w:webHidden/>
          </w:rPr>
          <w:fldChar w:fldCharType="begin"/>
        </w:r>
        <w:r w:rsidR="00546E1C">
          <w:rPr>
            <w:noProof/>
            <w:webHidden/>
          </w:rPr>
          <w:instrText xml:space="preserve"> PAGEREF _Toc101120029 \h </w:instrText>
        </w:r>
        <w:r w:rsidR="00546E1C">
          <w:rPr>
            <w:noProof/>
            <w:webHidden/>
          </w:rPr>
        </w:r>
        <w:r w:rsidR="00546E1C">
          <w:rPr>
            <w:noProof/>
            <w:webHidden/>
          </w:rPr>
          <w:fldChar w:fldCharType="separate"/>
        </w:r>
        <w:r w:rsidR="00546E1C">
          <w:rPr>
            <w:noProof/>
            <w:webHidden/>
          </w:rPr>
          <w:t>18</w:t>
        </w:r>
        <w:r w:rsidR="00546E1C">
          <w:rPr>
            <w:noProof/>
            <w:webHidden/>
          </w:rPr>
          <w:fldChar w:fldCharType="end"/>
        </w:r>
      </w:hyperlink>
    </w:p>
    <w:p w14:paraId="629FF946" w14:textId="274D257A" w:rsidR="00546E1C" w:rsidRDefault="001A0189">
      <w:pPr>
        <w:pStyle w:val="TOC1"/>
        <w:rPr>
          <w:rFonts w:asciiTheme="minorHAnsi" w:eastAsiaTheme="minorEastAsia" w:hAnsiTheme="minorHAnsi" w:cstheme="minorBidi"/>
          <w:b w:val="0"/>
          <w:noProof/>
          <w:lang w:eastAsia="en-GB"/>
        </w:rPr>
      </w:pPr>
      <w:hyperlink w:anchor="_Toc101120030" w:history="1">
        <w:r w:rsidR="00546E1C" w:rsidRPr="006C269F">
          <w:rPr>
            <w:rStyle w:val="Hyperlink"/>
            <w:noProof/>
            <w:lang w:val="en-US" w:eastAsia="en-GB"/>
          </w:rPr>
          <w:t>3</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Methods</w:t>
        </w:r>
        <w:r w:rsidR="00546E1C">
          <w:rPr>
            <w:noProof/>
            <w:webHidden/>
          </w:rPr>
          <w:tab/>
        </w:r>
        <w:r w:rsidR="00546E1C">
          <w:rPr>
            <w:noProof/>
            <w:webHidden/>
          </w:rPr>
          <w:fldChar w:fldCharType="begin"/>
        </w:r>
        <w:r w:rsidR="00546E1C">
          <w:rPr>
            <w:noProof/>
            <w:webHidden/>
          </w:rPr>
          <w:instrText xml:space="preserve"> PAGEREF _Toc101120030 \h </w:instrText>
        </w:r>
        <w:r w:rsidR="00546E1C">
          <w:rPr>
            <w:noProof/>
            <w:webHidden/>
          </w:rPr>
        </w:r>
        <w:r w:rsidR="00546E1C">
          <w:rPr>
            <w:noProof/>
            <w:webHidden/>
          </w:rPr>
          <w:fldChar w:fldCharType="separate"/>
        </w:r>
        <w:r w:rsidR="00546E1C">
          <w:rPr>
            <w:noProof/>
            <w:webHidden/>
          </w:rPr>
          <w:t>20</w:t>
        </w:r>
        <w:r w:rsidR="00546E1C">
          <w:rPr>
            <w:noProof/>
            <w:webHidden/>
          </w:rPr>
          <w:fldChar w:fldCharType="end"/>
        </w:r>
      </w:hyperlink>
    </w:p>
    <w:p w14:paraId="2E2AD483" w14:textId="7AC7D020" w:rsidR="00546E1C" w:rsidRDefault="001A0189">
      <w:pPr>
        <w:pStyle w:val="TOC2"/>
        <w:rPr>
          <w:rFonts w:asciiTheme="minorHAnsi" w:eastAsiaTheme="minorEastAsia" w:hAnsiTheme="minorHAnsi" w:cstheme="minorBidi"/>
          <w:noProof/>
          <w:lang w:eastAsia="en-GB"/>
        </w:rPr>
      </w:pPr>
      <w:hyperlink w:anchor="_Toc101120031" w:history="1">
        <w:r w:rsidR="00546E1C" w:rsidRPr="006C269F">
          <w:rPr>
            <w:rStyle w:val="Hyperlink"/>
            <w:noProof/>
            <w:lang w:val="en-US" w:eastAsia="en-GB"/>
          </w:rPr>
          <w:t>3.1</w:t>
        </w:r>
        <w:r w:rsidR="00546E1C">
          <w:rPr>
            <w:rFonts w:asciiTheme="minorHAnsi" w:eastAsiaTheme="minorEastAsia" w:hAnsiTheme="minorHAnsi" w:cstheme="minorBidi"/>
            <w:noProof/>
            <w:lang w:eastAsia="en-GB"/>
          </w:rPr>
          <w:tab/>
        </w:r>
        <w:r w:rsidR="00546E1C" w:rsidRPr="006C269F">
          <w:rPr>
            <w:rStyle w:val="Hyperlink"/>
            <w:noProof/>
            <w:lang w:val="en-US" w:eastAsia="en-GB"/>
          </w:rPr>
          <w:t>Weka segmentation plugin</w:t>
        </w:r>
        <w:r w:rsidR="00546E1C">
          <w:rPr>
            <w:noProof/>
            <w:webHidden/>
          </w:rPr>
          <w:tab/>
        </w:r>
        <w:r w:rsidR="00546E1C">
          <w:rPr>
            <w:noProof/>
            <w:webHidden/>
          </w:rPr>
          <w:fldChar w:fldCharType="begin"/>
        </w:r>
        <w:r w:rsidR="00546E1C">
          <w:rPr>
            <w:noProof/>
            <w:webHidden/>
          </w:rPr>
          <w:instrText xml:space="preserve"> PAGEREF _Toc101120031 \h </w:instrText>
        </w:r>
        <w:r w:rsidR="00546E1C">
          <w:rPr>
            <w:noProof/>
            <w:webHidden/>
          </w:rPr>
        </w:r>
        <w:r w:rsidR="00546E1C">
          <w:rPr>
            <w:noProof/>
            <w:webHidden/>
          </w:rPr>
          <w:fldChar w:fldCharType="separate"/>
        </w:r>
        <w:r w:rsidR="00546E1C">
          <w:rPr>
            <w:noProof/>
            <w:webHidden/>
          </w:rPr>
          <w:t>20</w:t>
        </w:r>
        <w:r w:rsidR="00546E1C">
          <w:rPr>
            <w:noProof/>
            <w:webHidden/>
          </w:rPr>
          <w:fldChar w:fldCharType="end"/>
        </w:r>
      </w:hyperlink>
    </w:p>
    <w:p w14:paraId="3C277683" w14:textId="19495878" w:rsidR="00546E1C" w:rsidRDefault="001A0189">
      <w:pPr>
        <w:pStyle w:val="TOC2"/>
        <w:rPr>
          <w:rFonts w:asciiTheme="minorHAnsi" w:eastAsiaTheme="minorEastAsia" w:hAnsiTheme="minorHAnsi" w:cstheme="minorBidi"/>
          <w:noProof/>
          <w:lang w:eastAsia="en-GB"/>
        </w:rPr>
      </w:pPr>
      <w:hyperlink w:anchor="_Toc101120032" w:history="1">
        <w:r w:rsidR="00546E1C" w:rsidRPr="006C269F">
          <w:rPr>
            <w:rStyle w:val="Hyperlink"/>
            <w:noProof/>
            <w:lang w:val="en-US"/>
          </w:rPr>
          <w:t>3.2</w:t>
        </w:r>
        <w:r w:rsidR="00546E1C">
          <w:rPr>
            <w:rFonts w:asciiTheme="minorHAnsi" w:eastAsiaTheme="minorEastAsia" w:hAnsiTheme="minorHAnsi" w:cstheme="minorBidi"/>
            <w:noProof/>
            <w:lang w:eastAsia="en-GB"/>
          </w:rPr>
          <w:tab/>
        </w:r>
        <w:r w:rsidR="00546E1C" w:rsidRPr="006C269F">
          <w:rPr>
            <w:rStyle w:val="Hyperlink"/>
            <w:noProof/>
            <w:lang w:val="en-US"/>
          </w:rPr>
          <w:t>Intersection over Union calculation</w:t>
        </w:r>
        <w:r w:rsidR="00546E1C">
          <w:rPr>
            <w:noProof/>
            <w:webHidden/>
          </w:rPr>
          <w:tab/>
        </w:r>
        <w:r w:rsidR="00546E1C">
          <w:rPr>
            <w:noProof/>
            <w:webHidden/>
          </w:rPr>
          <w:fldChar w:fldCharType="begin"/>
        </w:r>
        <w:r w:rsidR="00546E1C">
          <w:rPr>
            <w:noProof/>
            <w:webHidden/>
          </w:rPr>
          <w:instrText xml:space="preserve"> PAGEREF _Toc101120032 \h </w:instrText>
        </w:r>
        <w:r w:rsidR="00546E1C">
          <w:rPr>
            <w:noProof/>
            <w:webHidden/>
          </w:rPr>
        </w:r>
        <w:r w:rsidR="00546E1C">
          <w:rPr>
            <w:noProof/>
            <w:webHidden/>
          </w:rPr>
          <w:fldChar w:fldCharType="separate"/>
        </w:r>
        <w:r w:rsidR="00546E1C">
          <w:rPr>
            <w:noProof/>
            <w:webHidden/>
          </w:rPr>
          <w:t>21</w:t>
        </w:r>
        <w:r w:rsidR="00546E1C">
          <w:rPr>
            <w:noProof/>
            <w:webHidden/>
          </w:rPr>
          <w:fldChar w:fldCharType="end"/>
        </w:r>
      </w:hyperlink>
    </w:p>
    <w:p w14:paraId="50FA6006" w14:textId="4AA6579A" w:rsidR="00546E1C" w:rsidRDefault="001A0189">
      <w:pPr>
        <w:pStyle w:val="TOC1"/>
        <w:rPr>
          <w:rFonts w:asciiTheme="minorHAnsi" w:eastAsiaTheme="minorEastAsia" w:hAnsiTheme="minorHAnsi" w:cstheme="minorBidi"/>
          <w:b w:val="0"/>
          <w:noProof/>
          <w:lang w:eastAsia="en-GB"/>
        </w:rPr>
      </w:pPr>
      <w:hyperlink w:anchor="_Toc101120033" w:history="1">
        <w:r w:rsidR="00546E1C" w:rsidRPr="006C269F">
          <w:rPr>
            <w:rStyle w:val="Hyperlink"/>
            <w:noProof/>
            <w:lang w:val="en-US" w:eastAsia="en-GB"/>
          </w:rPr>
          <w:t>4</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Results</w:t>
        </w:r>
        <w:r w:rsidR="00546E1C">
          <w:rPr>
            <w:noProof/>
            <w:webHidden/>
          </w:rPr>
          <w:tab/>
        </w:r>
        <w:r w:rsidR="00546E1C">
          <w:rPr>
            <w:noProof/>
            <w:webHidden/>
          </w:rPr>
          <w:fldChar w:fldCharType="begin"/>
        </w:r>
        <w:r w:rsidR="00546E1C">
          <w:rPr>
            <w:noProof/>
            <w:webHidden/>
          </w:rPr>
          <w:instrText xml:space="preserve"> PAGEREF _Toc101120033 \h </w:instrText>
        </w:r>
        <w:r w:rsidR="00546E1C">
          <w:rPr>
            <w:noProof/>
            <w:webHidden/>
          </w:rPr>
        </w:r>
        <w:r w:rsidR="00546E1C">
          <w:rPr>
            <w:noProof/>
            <w:webHidden/>
          </w:rPr>
          <w:fldChar w:fldCharType="separate"/>
        </w:r>
        <w:r w:rsidR="00546E1C">
          <w:rPr>
            <w:noProof/>
            <w:webHidden/>
          </w:rPr>
          <w:t>22</w:t>
        </w:r>
        <w:r w:rsidR="00546E1C">
          <w:rPr>
            <w:noProof/>
            <w:webHidden/>
          </w:rPr>
          <w:fldChar w:fldCharType="end"/>
        </w:r>
      </w:hyperlink>
    </w:p>
    <w:p w14:paraId="30429741" w14:textId="20A71E5A" w:rsidR="00546E1C" w:rsidRDefault="001A0189">
      <w:pPr>
        <w:pStyle w:val="TOC2"/>
        <w:rPr>
          <w:rFonts w:asciiTheme="minorHAnsi" w:eastAsiaTheme="minorEastAsia" w:hAnsiTheme="minorHAnsi" w:cstheme="minorBidi"/>
          <w:noProof/>
          <w:lang w:eastAsia="en-GB"/>
        </w:rPr>
      </w:pPr>
      <w:hyperlink w:anchor="_Toc101120034" w:history="1">
        <w:r w:rsidR="00546E1C" w:rsidRPr="006C269F">
          <w:rPr>
            <w:rStyle w:val="Hyperlink"/>
            <w:noProof/>
            <w:lang w:val="en-US"/>
          </w:rPr>
          <w:t>4.1</w:t>
        </w:r>
        <w:r w:rsidR="00546E1C">
          <w:rPr>
            <w:rFonts w:asciiTheme="minorHAnsi" w:eastAsiaTheme="minorEastAsia" w:hAnsiTheme="minorHAnsi" w:cstheme="minorBidi"/>
            <w:noProof/>
            <w:lang w:eastAsia="en-GB"/>
          </w:rPr>
          <w:tab/>
        </w:r>
        <w:r w:rsidR="00546E1C" w:rsidRPr="006C269F">
          <w:rPr>
            <w:rStyle w:val="Hyperlink"/>
            <w:noProof/>
            <w:lang w:val="en-US"/>
          </w:rPr>
          <w:t>Data labeling and cleaning</w:t>
        </w:r>
        <w:r w:rsidR="00546E1C">
          <w:rPr>
            <w:noProof/>
            <w:webHidden/>
          </w:rPr>
          <w:tab/>
        </w:r>
        <w:r w:rsidR="00546E1C">
          <w:rPr>
            <w:noProof/>
            <w:webHidden/>
          </w:rPr>
          <w:fldChar w:fldCharType="begin"/>
        </w:r>
        <w:r w:rsidR="00546E1C">
          <w:rPr>
            <w:noProof/>
            <w:webHidden/>
          </w:rPr>
          <w:instrText xml:space="preserve"> PAGEREF _Toc101120034 \h </w:instrText>
        </w:r>
        <w:r w:rsidR="00546E1C">
          <w:rPr>
            <w:noProof/>
            <w:webHidden/>
          </w:rPr>
        </w:r>
        <w:r w:rsidR="00546E1C">
          <w:rPr>
            <w:noProof/>
            <w:webHidden/>
          </w:rPr>
          <w:fldChar w:fldCharType="separate"/>
        </w:r>
        <w:r w:rsidR="00546E1C">
          <w:rPr>
            <w:noProof/>
            <w:webHidden/>
          </w:rPr>
          <w:t>23</w:t>
        </w:r>
        <w:r w:rsidR="00546E1C">
          <w:rPr>
            <w:noProof/>
            <w:webHidden/>
          </w:rPr>
          <w:fldChar w:fldCharType="end"/>
        </w:r>
      </w:hyperlink>
    </w:p>
    <w:p w14:paraId="05B160A0" w14:textId="78FD6F1D" w:rsidR="00546E1C" w:rsidRDefault="001A0189">
      <w:pPr>
        <w:pStyle w:val="TOC2"/>
        <w:rPr>
          <w:rFonts w:asciiTheme="minorHAnsi" w:eastAsiaTheme="minorEastAsia" w:hAnsiTheme="minorHAnsi" w:cstheme="minorBidi"/>
          <w:noProof/>
          <w:lang w:eastAsia="en-GB"/>
        </w:rPr>
      </w:pPr>
      <w:hyperlink w:anchor="_Toc101120035" w:history="1">
        <w:r w:rsidR="00546E1C" w:rsidRPr="006C269F">
          <w:rPr>
            <w:rStyle w:val="Hyperlink"/>
            <w:noProof/>
            <w:lang w:val="en-US"/>
          </w:rPr>
          <w:t>4.2</w:t>
        </w:r>
        <w:r w:rsidR="00546E1C">
          <w:rPr>
            <w:rFonts w:asciiTheme="minorHAnsi" w:eastAsiaTheme="minorEastAsia" w:hAnsiTheme="minorHAnsi" w:cstheme="minorBidi"/>
            <w:noProof/>
            <w:lang w:eastAsia="en-GB"/>
          </w:rPr>
          <w:tab/>
        </w:r>
        <w:r w:rsidR="00546E1C" w:rsidRPr="006C269F">
          <w:rPr>
            <w:rStyle w:val="Hyperlink"/>
            <w:noProof/>
            <w:lang w:val="en-US"/>
          </w:rPr>
          <w:t>Segmentation results</w:t>
        </w:r>
        <w:r w:rsidR="00546E1C">
          <w:rPr>
            <w:noProof/>
            <w:webHidden/>
          </w:rPr>
          <w:tab/>
        </w:r>
        <w:r w:rsidR="00546E1C">
          <w:rPr>
            <w:noProof/>
            <w:webHidden/>
          </w:rPr>
          <w:fldChar w:fldCharType="begin"/>
        </w:r>
        <w:r w:rsidR="00546E1C">
          <w:rPr>
            <w:noProof/>
            <w:webHidden/>
          </w:rPr>
          <w:instrText xml:space="preserve"> PAGEREF _Toc101120035 \h </w:instrText>
        </w:r>
        <w:r w:rsidR="00546E1C">
          <w:rPr>
            <w:noProof/>
            <w:webHidden/>
          </w:rPr>
        </w:r>
        <w:r w:rsidR="00546E1C">
          <w:rPr>
            <w:noProof/>
            <w:webHidden/>
          </w:rPr>
          <w:fldChar w:fldCharType="separate"/>
        </w:r>
        <w:r w:rsidR="00546E1C">
          <w:rPr>
            <w:noProof/>
            <w:webHidden/>
          </w:rPr>
          <w:t>24</w:t>
        </w:r>
        <w:r w:rsidR="00546E1C">
          <w:rPr>
            <w:noProof/>
            <w:webHidden/>
          </w:rPr>
          <w:fldChar w:fldCharType="end"/>
        </w:r>
      </w:hyperlink>
    </w:p>
    <w:p w14:paraId="00D47C99" w14:textId="194EC03D" w:rsidR="00546E1C" w:rsidRDefault="001A0189">
      <w:pPr>
        <w:pStyle w:val="TOC1"/>
        <w:rPr>
          <w:rFonts w:asciiTheme="minorHAnsi" w:eastAsiaTheme="minorEastAsia" w:hAnsiTheme="minorHAnsi" w:cstheme="minorBidi"/>
          <w:b w:val="0"/>
          <w:noProof/>
          <w:lang w:eastAsia="en-GB"/>
        </w:rPr>
      </w:pPr>
      <w:hyperlink w:anchor="_Toc101120036" w:history="1">
        <w:r w:rsidR="00546E1C" w:rsidRPr="006C269F">
          <w:rPr>
            <w:rStyle w:val="Hyperlink"/>
            <w:noProof/>
            <w:lang w:val="en-US"/>
          </w:rPr>
          <w:t>5</w:t>
        </w:r>
        <w:r w:rsidR="00546E1C">
          <w:rPr>
            <w:rFonts w:asciiTheme="minorHAnsi" w:eastAsiaTheme="minorEastAsia" w:hAnsiTheme="minorHAnsi" w:cstheme="minorBidi"/>
            <w:b w:val="0"/>
            <w:noProof/>
            <w:lang w:eastAsia="en-GB"/>
          </w:rPr>
          <w:tab/>
        </w:r>
        <w:r w:rsidR="00546E1C" w:rsidRPr="006C269F">
          <w:rPr>
            <w:rStyle w:val="Hyperlink"/>
            <w:noProof/>
            <w:lang w:val="en-US"/>
          </w:rPr>
          <w:t>Discussion</w:t>
        </w:r>
        <w:r w:rsidR="00546E1C">
          <w:rPr>
            <w:noProof/>
            <w:webHidden/>
          </w:rPr>
          <w:tab/>
        </w:r>
        <w:r w:rsidR="00546E1C">
          <w:rPr>
            <w:noProof/>
            <w:webHidden/>
          </w:rPr>
          <w:fldChar w:fldCharType="begin"/>
        </w:r>
        <w:r w:rsidR="00546E1C">
          <w:rPr>
            <w:noProof/>
            <w:webHidden/>
          </w:rPr>
          <w:instrText xml:space="preserve"> PAGEREF _Toc101120036 \h </w:instrText>
        </w:r>
        <w:r w:rsidR="00546E1C">
          <w:rPr>
            <w:noProof/>
            <w:webHidden/>
          </w:rPr>
        </w:r>
        <w:r w:rsidR="00546E1C">
          <w:rPr>
            <w:noProof/>
            <w:webHidden/>
          </w:rPr>
          <w:fldChar w:fldCharType="separate"/>
        </w:r>
        <w:r w:rsidR="00546E1C">
          <w:rPr>
            <w:noProof/>
            <w:webHidden/>
          </w:rPr>
          <w:t>26</w:t>
        </w:r>
        <w:r w:rsidR="00546E1C">
          <w:rPr>
            <w:noProof/>
            <w:webHidden/>
          </w:rPr>
          <w:fldChar w:fldCharType="end"/>
        </w:r>
      </w:hyperlink>
    </w:p>
    <w:p w14:paraId="72BC9BF9" w14:textId="2B2CC5C0" w:rsidR="00546E1C" w:rsidRDefault="001A0189">
      <w:pPr>
        <w:pStyle w:val="TOC2"/>
        <w:rPr>
          <w:rFonts w:asciiTheme="minorHAnsi" w:eastAsiaTheme="minorEastAsia" w:hAnsiTheme="minorHAnsi" w:cstheme="minorBidi"/>
          <w:noProof/>
          <w:lang w:eastAsia="en-GB"/>
        </w:rPr>
      </w:pPr>
      <w:hyperlink w:anchor="_Toc101120037" w:history="1">
        <w:r w:rsidR="00546E1C" w:rsidRPr="006C269F">
          <w:rPr>
            <w:rStyle w:val="Hyperlink"/>
            <w:noProof/>
            <w:lang w:val="en-US"/>
          </w:rPr>
          <w:t>5.1</w:t>
        </w:r>
        <w:r w:rsidR="00546E1C">
          <w:rPr>
            <w:rFonts w:asciiTheme="minorHAnsi" w:eastAsiaTheme="minorEastAsia" w:hAnsiTheme="minorHAnsi" w:cstheme="minorBidi"/>
            <w:noProof/>
            <w:lang w:eastAsia="en-GB"/>
          </w:rPr>
          <w:tab/>
        </w:r>
        <w:r w:rsidR="00546E1C" w:rsidRPr="006C269F">
          <w:rPr>
            <w:rStyle w:val="Hyperlink"/>
            <w:noProof/>
            <w:lang w:val="en-US"/>
          </w:rPr>
          <w:t>Classifier feature selection</w:t>
        </w:r>
        <w:r w:rsidR="00546E1C">
          <w:rPr>
            <w:noProof/>
            <w:webHidden/>
          </w:rPr>
          <w:tab/>
        </w:r>
        <w:r w:rsidR="00546E1C">
          <w:rPr>
            <w:noProof/>
            <w:webHidden/>
          </w:rPr>
          <w:fldChar w:fldCharType="begin"/>
        </w:r>
        <w:r w:rsidR="00546E1C">
          <w:rPr>
            <w:noProof/>
            <w:webHidden/>
          </w:rPr>
          <w:instrText xml:space="preserve"> PAGEREF _Toc101120037 \h </w:instrText>
        </w:r>
        <w:r w:rsidR="00546E1C">
          <w:rPr>
            <w:noProof/>
            <w:webHidden/>
          </w:rPr>
        </w:r>
        <w:r w:rsidR="00546E1C">
          <w:rPr>
            <w:noProof/>
            <w:webHidden/>
          </w:rPr>
          <w:fldChar w:fldCharType="separate"/>
        </w:r>
        <w:r w:rsidR="00546E1C">
          <w:rPr>
            <w:noProof/>
            <w:webHidden/>
          </w:rPr>
          <w:t>26</w:t>
        </w:r>
        <w:r w:rsidR="00546E1C">
          <w:rPr>
            <w:noProof/>
            <w:webHidden/>
          </w:rPr>
          <w:fldChar w:fldCharType="end"/>
        </w:r>
      </w:hyperlink>
    </w:p>
    <w:p w14:paraId="48B8879C" w14:textId="60828A91" w:rsidR="00546E1C" w:rsidRDefault="001A0189">
      <w:pPr>
        <w:pStyle w:val="TOC1"/>
        <w:rPr>
          <w:rFonts w:asciiTheme="minorHAnsi" w:eastAsiaTheme="minorEastAsia" w:hAnsiTheme="minorHAnsi" w:cstheme="minorBidi"/>
          <w:b w:val="0"/>
          <w:noProof/>
          <w:lang w:eastAsia="en-GB"/>
        </w:rPr>
      </w:pPr>
      <w:hyperlink w:anchor="_Toc101120038" w:history="1">
        <w:r w:rsidR="00546E1C" w:rsidRPr="006C269F">
          <w:rPr>
            <w:rStyle w:val="Hyperlink"/>
            <w:noProof/>
            <w:lang w:val="en-US" w:eastAsia="en-GB"/>
          </w:rPr>
          <w:t>6</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Conclusion</w:t>
        </w:r>
        <w:r w:rsidR="00546E1C">
          <w:rPr>
            <w:noProof/>
            <w:webHidden/>
          </w:rPr>
          <w:tab/>
        </w:r>
        <w:r w:rsidR="00546E1C">
          <w:rPr>
            <w:noProof/>
            <w:webHidden/>
          </w:rPr>
          <w:fldChar w:fldCharType="begin"/>
        </w:r>
        <w:r w:rsidR="00546E1C">
          <w:rPr>
            <w:noProof/>
            <w:webHidden/>
          </w:rPr>
          <w:instrText xml:space="preserve"> PAGEREF _Toc101120038 \h </w:instrText>
        </w:r>
        <w:r w:rsidR="00546E1C">
          <w:rPr>
            <w:noProof/>
            <w:webHidden/>
          </w:rPr>
        </w:r>
        <w:r w:rsidR="00546E1C">
          <w:rPr>
            <w:noProof/>
            <w:webHidden/>
          </w:rPr>
          <w:fldChar w:fldCharType="separate"/>
        </w:r>
        <w:r w:rsidR="00546E1C">
          <w:rPr>
            <w:noProof/>
            <w:webHidden/>
          </w:rPr>
          <w:t>30</w:t>
        </w:r>
        <w:r w:rsidR="00546E1C">
          <w:rPr>
            <w:noProof/>
            <w:webHidden/>
          </w:rPr>
          <w:fldChar w:fldCharType="end"/>
        </w:r>
      </w:hyperlink>
    </w:p>
    <w:p w14:paraId="6A373D1E" w14:textId="5B418D1D" w:rsidR="00546E1C" w:rsidRDefault="001A0189">
      <w:pPr>
        <w:pStyle w:val="TOC1"/>
        <w:rPr>
          <w:rFonts w:asciiTheme="minorHAnsi" w:eastAsiaTheme="minorEastAsia" w:hAnsiTheme="minorHAnsi" w:cstheme="minorBidi"/>
          <w:b w:val="0"/>
          <w:noProof/>
          <w:lang w:eastAsia="en-GB"/>
        </w:rPr>
      </w:pPr>
      <w:hyperlink w:anchor="_Toc101120039" w:history="1">
        <w:r w:rsidR="00546E1C" w:rsidRPr="006C269F">
          <w:rPr>
            <w:rStyle w:val="Hyperlink"/>
            <w:noProof/>
            <w:lang w:val="en-US"/>
          </w:rPr>
          <w:t>7</w:t>
        </w:r>
        <w:r w:rsidR="00546E1C">
          <w:rPr>
            <w:rFonts w:asciiTheme="minorHAnsi" w:eastAsiaTheme="minorEastAsia" w:hAnsiTheme="minorHAnsi" w:cstheme="minorBidi"/>
            <w:b w:val="0"/>
            <w:noProof/>
            <w:lang w:eastAsia="en-GB"/>
          </w:rPr>
          <w:tab/>
        </w:r>
        <w:r w:rsidR="00546E1C" w:rsidRPr="006C269F">
          <w:rPr>
            <w:rStyle w:val="Hyperlink"/>
            <w:noProof/>
            <w:lang w:val="en-US"/>
          </w:rPr>
          <w:t>References</w:t>
        </w:r>
        <w:r w:rsidR="00546E1C">
          <w:rPr>
            <w:noProof/>
            <w:webHidden/>
          </w:rPr>
          <w:tab/>
        </w:r>
        <w:r w:rsidR="00546E1C">
          <w:rPr>
            <w:noProof/>
            <w:webHidden/>
          </w:rPr>
          <w:fldChar w:fldCharType="begin"/>
        </w:r>
        <w:r w:rsidR="00546E1C">
          <w:rPr>
            <w:noProof/>
            <w:webHidden/>
          </w:rPr>
          <w:instrText xml:space="preserve"> PAGEREF _Toc101120039 \h </w:instrText>
        </w:r>
        <w:r w:rsidR="00546E1C">
          <w:rPr>
            <w:noProof/>
            <w:webHidden/>
          </w:rPr>
        </w:r>
        <w:r w:rsidR="00546E1C">
          <w:rPr>
            <w:noProof/>
            <w:webHidden/>
          </w:rPr>
          <w:fldChar w:fldCharType="separate"/>
        </w:r>
        <w:r w:rsidR="00546E1C">
          <w:rPr>
            <w:noProof/>
            <w:webHidden/>
          </w:rPr>
          <w:t>31</w:t>
        </w:r>
        <w:r w:rsidR="00546E1C">
          <w:rPr>
            <w:noProof/>
            <w:webHidden/>
          </w:rPr>
          <w:fldChar w:fldCharType="end"/>
        </w:r>
      </w:hyperlink>
    </w:p>
    <w:p w14:paraId="643092BF" w14:textId="18B53481" w:rsidR="00546E1C" w:rsidRDefault="001A0189">
      <w:pPr>
        <w:pStyle w:val="TOC1"/>
        <w:rPr>
          <w:rFonts w:asciiTheme="minorHAnsi" w:eastAsiaTheme="minorEastAsia" w:hAnsiTheme="minorHAnsi" w:cstheme="minorBidi"/>
          <w:b w:val="0"/>
          <w:noProof/>
          <w:lang w:eastAsia="en-GB"/>
        </w:rPr>
      </w:pPr>
      <w:hyperlink w:anchor="_Toc101120040" w:history="1">
        <w:r w:rsidR="00546E1C" w:rsidRPr="006C269F">
          <w:rPr>
            <w:rStyle w:val="Hyperlink"/>
            <w:noProof/>
            <w:lang w:val="en-US"/>
          </w:rPr>
          <w:t>8</w:t>
        </w:r>
        <w:r w:rsidR="00546E1C">
          <w:rPr>
            <w:rFonts w:asciiTheme="minorHAnsi" w:eastAsiaTheme="minorEastAsia" w:hAnsiTheme="minorHAnsi" w:cstheme="minorBidi"/>
            <w:b w:val="0"/>
            <w:noProof/>
            <w:lang w:eastAsia="en-GB"/>
          </w:rPr>
          <w:tab/>
        </w:r>
        <w:r w:rsidR="00546E1C" w:rsidRPr="006C269F">
          <w:rPr>
            <w:rStyle w:val="Hyperlink"/>
            <w:noProof/>
            <w:lang w:val="en-US"/>
          </w:rPr>
          <w:t>Appendix</w:t>
        </w:r>
        <w:r w:rsidR="00546E1C">
          <w:rPr>
            <w:noProof/>
            <w:webHidden/>
          </w:rPr>
          <w:tab/>
        </w:r>
        <w:r w:rsidR="00546E1C">
          <w:rPr>
            <w:noProof/>
            <w:webHidden/>
          </w:rPr>
          <w:fldChar w:fldCharType="begin"/>
        </w:r>
        <w:r w:rsidR="00546E1C">
          <w:rPr>
            <w:noProof/>
            <w:webHidden/>
          </w:rPr>
          <w:instrText xml:space="preserve"> PAGEREF _Toc101120040 \h </w:instrText>
        </w:r>
        <w:r w:rsidR="00546E1C">
          <w:rPr>
            <w:noProof/>
            <w:webHidden/>
          </w:rPr>
        </w:r>
        <w:r w:rsidR="00546E1C">
          <w:rPr>
            <w:noProof/>
            <w:webHidden/>
          </w:rPr>
          <w:fldChar w:fldCharType="separate"/>
        </w:r>
        <w:r w:rsidR="00546E1C">
          <w:rPr>
            <w:noProof/>
            <w:webHidden/>
          </w:rPr>
          <w:t>32</w:t>
        </w:r>
        <w:r w:rsidR="00546E1C">
          <w:rPr>
            <w:noProof/>
            <w:webHidden/>
          </w:rPr>
          <w:fldChar w:fldCharType="end"/>
        </w:r>
      </w:hyperlink>
    </w:p>
    <w:p w14:paraId="2519680B" w14:textId="367A83FA"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7"/>
          <w:headerReference w:type="default" r:id="rId18"/>
          <w:headerReference w:type="first" r:id="rId19"/>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15" w:name="_Toc101120014"/>
      <w:r w:rsidRPr="006F29DA">
        <w:rPr>
          <w:lang w:val="en-US" w:eastAsia="en-GB"/>
        </w:rPr>
        <w:t>Introduction</w:t>
      </w:r>
      <w:bookmarkEnd w:id="15"/>
      <w:r w:rsidRPr="006F29DA">
        <w:rPr>
          <w:lang w:val="en-US" w:eastAsia="en-GB"/>
        </w:rPr>
        <w:t xml:space="preserve"> </w:t>
      </w:r>
    </w:p>
    <w:p w14:paraId="2A52C157" w14:textId="2EB57498" w:rsidR="0059340A" w:rsidRDefault="0059340A" w:rsidP="0059340A">
      <w:pPr>
        <w:pStyle w:val="AbkVerz"/>
        <w:rPr>
          <w:lang w:val="en-US"/>
        </w:rPr>
      </w:pPr>
      <w:commentRangeStart w:id="16"/>
      <w:r>
        <w:rPr>
          <w:lang w:val="en-US"/>
        </w:rPr>
        <w:t xml:space="preserve">In the frame of this </w:t>
      </w:r>
      <w:commentRangeStart w:id="17"/>
      <w:r>
        <w:rPr>
          <w:lang w:val="en-US"/>
        </w:rPr>
        <w:t>Thesis</w:t>
      </w:r>
      <w:commentRangeEnd w:id="17"/>
      <w:r w:rsidR="000B64C1">
        <w:rPr>
          <w:rStyle w:val="CommentReference"/>
        </w:rPr>
        <w:commentReference w:id="17"/>
      </w:r>
      <w:r w:rsidR="00C77379">
        <w:rPr>
          <w:lang w:val="en-US"/>
        </w:rPr>
        <w:t>,</w:t>
      </w:r>
      <w:r>
        <w:rPr>
          <w:lang w:val="en-US"/>
        </w:rPr>
        <w:t xml:space="preserve"> labeling for further investigation of immune cells in human colon tissue is required. </w:t>
      </w:r>
      <w:commentRangeEnd w:id="16"/>
      <w:r w:rsidR="00D46418">
        <w:rPr>
          <w:rStyle w:val="CommentReference"/>
        </w:rPr>
        <w:commentReference w:id="16"/>
      </w:r>
      <w:r>
        <w:rPr>
          <w:lang w:val="en-US"/>
        </w:rPr>
        <w:t xml:space="preserve">The studies of immune infiltrate in the infected tissues </w:t>
      </w:r>
      <w:r w:rsidR="00892F55">
        <w:rPr>
          <w:lang w:val="en-US"/>
        </w:rPr>
        <w:t>play</w:t>
      </w:r>
      <w:r>
        <w:rPr>
          <w:lang w:val="en-US"/>
        </w:rPr>
        <w:t xml:space="preserve"> a role to research the disease progress, </w:t>
      </w:r>
      <w:r w:rsidR="00892F55">
        <w:rPr>
          <w:lang w:val="en-US"/>
        </w:rPr>
        <w:t>which</w:t>
      </w:r>
      <w:r>
        <w:rPr>
          <w:lang w:val="en-US"/>
        </w:rPr>
        <w:t xml:space="preserve"> would be beneficial for future treatment or at least in </w:t>
      </w:r>
      <w:r w:rsidR="00892F55">
        <w:rPr>
          <w:lang w:val="en-US"/>
        </w:rPr>
        <w:t xml:space="preserve">the </w:t>
      </w:r>
      <w:r>
        <w:rPr>
          <w:lang w:val="en-US"/>
        </w:rPr>
        <w:t xml:space="preserve">diagnostics </w:t>
      </w:r>
      <w:sdt>
        <w:sdtPr>
          <w:rPr>
            <w:lang w:val="en-US"/>
          </w:rPr>
          <w:id w:val="1113484147"/>
          <w:citation/>
        </w:sdtPr>
        <w:sdtEndPr/>
        <w:sdtContent>
          <w:r>
            <w:rPr>
              <w:lang w:val="en-US"/>
            </w:rPr>
            <w:fldChar w:fldCharType="begin"/>
          </w:r>
          <w:r>
            <w:rPr>
              <w:lang w:val="en-US"/>
            </w:rPr>
            <w:instrText xml:space="preserve"> CITATION Kri19 \l 1033 </w:instrText>
          </w:r>
          <w:r>
            <w:rPr>
              <w:lang w:val="en-US"/>
            </w:rPr>
            <w:fldChar w:fldCharType="separate"/>
          </w:r>
          <w:r w:rsidR="00546E1C" w:rsidRPr="00546E1C">
            <w:rPr>
              <w:noProof/>
              <w:lang w:val="en-US"/>
            </w:rPr>
            <w:t>[1]</w:t>
          </w:r>
          <w:r>
            <w:rPr>
              <w:lang w:val="en-US"/>
            </w:rPr>
            <w:fldChar w:fldCharType="end"/>
          </w:r>
        </w:sdtContent>
      </w:sdt>
      <w:r>
        <w:rPr>
          <w:lang w:val="en-US"/>
        </w:rPr>
        <w:t xml:space="preserve">. </w:t>
      </w:r>
      <w:commentRangeStart w:id="18"/>
      <w:r>
        <w:rPr>
          <w:lang w:val="en-US"/>
        </w:rPr>
        <w:t xml:space="preserve">The immune cells in </w:t>
      </w:r>
      <w:r w:rsidR="00892F55">
        <w:rPr>
          <w:lang w:val="en-US"/>
        </w:rPr>
        <w:t xml:space="preserve">a </w:t>
      </w:r>
      <w:r>
        <w:rPr>
          <w:lang w:val="en-US"/>
        </w:rPr>
        <w:t xml:space="preserve">tissue are visualized using the multiphoton microscope, </w:t>
      </w:r>
      <w:r w:rsidR="00B51701">
        <w:rPr>
          <w:lang w:val="en-US"/>
        </w:rPr>
        <w:t>which</w:t>
      </w:r>
      <w:r>
        <w:rPr>
          <w:lang w:val="en-US"/>
        </w:rPr>
        <w:t xml:space="preserve"> creates a </w:t>
      </w:r>
      <w:ins w:id="19" w:author="Sebastian Schürmann" w:date="2022-05-04T10:27:00Z">
        <w:r w:rsidR="0074214A">
          <w:rPr>
            <w:lang w:val="en-US"/>
          </w:rPr>
          <w:t>three</w:t>
        </w:r>
      </w:ins>
      <w:del w:id="20" w:author="Sebastian Schürmann" w:date="2022-05-04T10:27:00Z">
        <w:r w:rsidDel="0074214A">
          <w:rPr>
            <w:lang w:val="en-US"/>
          </w:rPr>
          <w:delText>3</w:delText>
        </w:r>
      </w:del>
      <w:r>
        <w:rPr>
          <w:lang w:val="en-US"/>
        </w:rPr>
        <w:t>-dimensional image of the tissue.</w:t>
      </w:r>
      <w:commentRangeEnd w:id="18"/>
      <w:r w:rsidR="00D46418">
        <w:rPr>
          <w:rStyle w:val="CommentReference"/>
        </w:rPr>
        <w:commentReference w:id="18"/>
      </w:r>
      <w:r>
        <w:rPr>
          <w:lang w:val="en-US"/>
        </w:rPr>
        <w:t xml:space="preserve"> Each channel of this image corresponds to a different fluorophore, that binds to specific proteins, that helps to visualize different parts of the specimen like immune cells, collagen matrix, epithelium cells</w:t>
      </w:r>
      <w:r w:rsidR="00B51701">
        <w:rPr>
          <w:lang w:val="en-US"/>
        </w:rPr>
        <w:t>,</w:t>
      </w:r>
      <w:r>
        <w:rPr>
          <w:lang w:val="en-US"/>
        </w:rPr>
        <w:t xml:space="preserve"> etc. That helps to distinguish between them. For further research</w:t>
      </w:r>
      <w:r w:rsidR="00CD6148">
        <w:rPr>
          <w:lang w:val="en-US"/>
        </w:rPr>
        <w:t>,</w:t>
      </w:r>
      <w:r>
        <w:rPr>
          <w:lang w:val="en-US"/>
        </w:rPr>
        <w:t xml:space="preserve"> the quantification of the immune </w:t>
      </w:r>
      <w:r w:rsidR="00B51701">
        <w:rPr>
          <w:lang w:val="en-US"/>
        </w:rPr>
        <w:t>cells'</w:t>
      </w:r>
      <w:r>
        <w:rPr>
          <w:lang w:val="en-US"/>
        </w:rPr>
        <w:t xml:space="preserve"> number, their total intensity</w:t>
      </w:r>
      <w:r w:rsidR="00B51701">
        <w:rPr>
          <w:lang w:val="en-US"/>
        </w:rPr>
        <w:t>,</w:t>
      </w:r>
      <w:r>
        <w:rPr>
          <w:lang w:val="en-US"/>
        </w:rPr>
        <w:t xml:space="preserve"> and shape will help to unveil different types of immune cells and their statistics over the disease progress. </w:t>
      </w:r>
      <w:r w:rsidR="00F6462A">
        <w:rPr>
          <w:lang w:val="en-US"/>
        </w:rPr>
        <w:t>Acquiring</w:t>
      </w:r>
      <w:r>
        <w:rPr>
          <w:lang w:val="en-US"/>
        </w:rPr>
        <w:t xml:space="preserve"> instances of the immune cells and </w:t>
      </w:r>
      <w:r w:rsidR="006601C2">
        <w:rPr>
          <w:lang w:val="en-US"/>
        </w:rPr>
        <w:t>quantifying</w:t>
      </w:r>
      <w:r>
        <w:rPr>
          <w:lang w:val="en-US"/>
        </w:rPr>
        <w:t xml:space="preserve"> them </w:t>
      </w:r>
      <w:commentRangeStart w:id="21"/>
      <w:r>
        <w:rPr>
          <w:lang w:val="en-US"/>
        </w:rPr>
        <w:t>can be addressed as a segmentation problem</w:t>
      </w:r>
      <w:commentRangeEnd w:id="21"/>
      <w:r w:rsidR="000B64C1">
        <w:rPr>
          <w:rStyle w:val="CommentReference"/>
        </w:rPr>
        <w:commentReference w:id="21"/>
      </w:r>
      <w:r>
        <w:rPr>
          <w:lang w:val="en-US"/>
        </w:rPr>
        <w:t xml:space="preserve">, that can be </w:t>
      </w:r>
      <w:del w:id="22" w:author="Sebastian Schürmann" w:date="2022-05-04T10:24:00Z">
        <w:r w:rsidDel="00D46418">
          <w:rPr>
            <w:lang w:val="en-US"/>
          </w:rPr>
          <w:delText xml:space="preserve">solved </w:delText>
        </w:r>
      </w:del>
      <w:ins w:id="23" w:author="Sebastian Schürmann" w:date="2022-05-04T10:24:00Z">
        <w:r w:rsidR="00D46418">
          <w:rPr>
            <w:lang w:val="en-US"/>
          </w:rPr>
          <w:t xml:space="preserve">addressed </w:t>
        </w:r>
      </w:ins>
      <w:r>
        <w:rPr>
          <w:lang w:val="en-US"/>
        </w:rPr>
        <w:t>using an automated machine learning approach.</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commentRangeStart w:id="24"/>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commentRangeEnd w:id="24"/>
      <w:r w:rsidR="0074214A">
        <w:rPr>
          <w:rStyle w:val="CommentReference"/>
        </w:rPr>
        <w:commentReference w:id="24"/>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3C98A1D7"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 xml:space="preserve">by 1. The </w:t>
      </w:r>
      <w:ins w:id="25" w:author="Sebastian Schürmann" w:date="2022-05-04T10:28:00Z">
        <w:r w:rsidR="0074214A">
          <w:rPr>
            <w:lang w:val="en-US"/>
          </w:rPr>
          <w:t>three</w:t>
        </w:r>
      </w:ins>
      <w:del w:id="26" w:author="Sebastian Schürmann" w:date="2022-05-04T10:28:00Z">
        <w:r w:rsidR="003B2F12" w:rsidRPr="002A4544" w:rsidDel="0074214A">
          <w:rPr>
            <w:lang w:val="en-US"/>
          </w:rPr>
          <w:delText>3</w:delText>
        </w:r>
      </w:del>
      <w:r w:rsidR="003B2F12" w:rsidRPr="002A4544">
        <w:rPr>
          <w:lang w:val="en-US"/>
        </w:rPr>
        <w:t>-dimensional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w:t>
      </w:r>
      <w:del w:id="27" w:author="Sebastian Schürmann" w:date="2022-05-04T10:36:00Z">
        <w:r w:rsidR="00245D47" w:rsidDel="00D1636D">
          <w:rPr>
            <w:lang w:val="en-US"/>
          </w:rPr>
          <w:delText xml:space="preserve">further </w:delText>
        </w:r>
      </w:del>
      <w:r w:rsidR="00183C4E" w:rsidRPr="002A4544">
        <w:rPr>
          <w:lang w:val="en-US"/>
        </w:rPr>
        <w:t>the complexity and number of annotations</w:t>
      </w:r>
      <w:r w:rsidR="00DB10EC" w:rsidRPr="002A4544">
        <w:rPr>
          <w:lang w:val="en-US"/>
        </w:rPr>
        <w:t>, and</w:t>
      </w:r>
      <w:del w:id="28" w:author="Sebastian Schürmann" w:date="2022-05-04T10:36:00Z">
        <w:r w:rsidR="00DB10EC" w:rsidRPr="002A4544" w:rsidDel="00D1636D">
          <w:rPr>
            <w:lang w:val="en-US"/>
          </w:rPr>
          <w:delText xml:space="preserve"> course</w:delText>
        </w:r>
      </w:del>
      <w:r w:rsidR="00DB10EC" w:rsidRPr="002A4544">
        <w:rPr>
          <w:lang w:val="en-US"/>
        </w:rPr>
        <w:t xml:space="preserve"> the time investment from the user</w:t>
      </w:r>
      <w:ins w:id="29" w:author="Sebastian Schürmann" w:date="2022-05-04T10:36:00Z">
        <w:r w:rsidR="00D1636D">
          <w:rPr>
            <w:lang w:val="en-US"/>
          </w:rPr>
          <w:t xml:space="preserve"> further</w:t>
        </w:r>
      </w:ins>
      <w:r w:rsidR="00DB10EC" w:rsidRPr="002A4544">
        <w:rPr>
          <w:lang w:val="en-US"/>
        </w:rPr>
        <w:t>.</w:t>
      </w:r>
      <w:r w:rsidR="00761279" w:rsidRPr="002A4544">
        <w:rPr>
          <w:lang w:val="en-US"/>
        </w:rPr>
        <w:t xml:space="preserve"> Speeding up the labeling process by any means will save time and money during the data labeling.</w:t>
      </w:r>
      <w:del w:id="30" w:author="Sebastian Schürmann" w:date="2022-05-04T10:40:00Z">
        <w:r w:rsidR="002A4544" w:rsidRPr="002A4544" w:rsidDel="00C1570D">
          <w:rPr>
            <w:lang w:val="en-US"/>
          </w:rPr>
          <w:delText xml:space="preserve"> </w:delText>
        </w:r>
        <w:r w:rsidR="00756DFC" w:rsidRPr="002A4544" w:rsidDel="00C1570D">
          <w:rPr>
            <w:lang w:val="en-US"/>
          </w:rPr>
          <w:delText>Human time is expensive</w:delText>
        </w:r>
        <w:r w:rsidR="00573CAA" w:rsidRPr="002A4544" w:rsidDel="00C1570D">
          <w:rPr>
            <w:lang w:val="en-US"/>
          </w:rPr>
          <w:delText xml:space="preserve">, </w:delText>
        </w:r>
        <w:r w:rsidR="000256FC" w:rsidRPr="002A4544" w:rsidDel="00C1570D">
          <w:rPr>
            <w:lang w:val="en-US"/>
          </w:rPr>
          <w:delText>that’s why it must be minimized.</w:delText>
        </w:r>
      </w:del>
      <w:r w:rsidR="000256FC" w:rsidRPr="002A4544">
        <w:rPr>
          <w:lang w:val="en-US"/>
        </w:rPr>
        <w:t xml:space="preserve"> H</w:t>
      </w:r>
      <w:r w:rsidR="00573CAA" w:rsidRPr="002A4544">
        <w:rPr>
          <w:lang w:val="en-US"/>
        </w:rPr>
        <w:t xml:space="preserve">ence </w:t>
      </w:r>
      <w:commentRangeStart w:id="31"/>
      <w:r w:rsidR="00573CAA" w:rsidRPr="002A4544">
        <w:rPr>
          <w:lang w:val="en-US"/>
        </w:rPr>
        <w:t xml:space="preserve">assistance for labeling </w:t>
      </w:r>
      <w:commentRangeEnd w:id="31"/>
      <w:r w:rsidR="00C1570D">
        <w:rPr>
          <w:rStyle w:val="CommentReference"/>
        </w:rPr>
        <w:commentReference w:id="31"/>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3E96B9C5" w:rsidR="00574ECB" w:rsidRPr="002A4544" w:rsidRDefault="003421F5" w:rsidP="002A4544">
      <w:pPr>
        <w:pStyle w:val="AbkVerz"/>
        <w:rPr>
          <w:lang w:val="en-US"/>
        </w:rPr>
      </w:pPr>
      <w:r>
        <w:rPr>
          <w:lang w:val="en-US"/>
        </w:rPr>
        <w:lastRenderedPageBreak/>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End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546E1C">
            <w:rPr>
              <w:noProof/>
              <w:lang w:val="en-US"/>
            </w:rPr>
            <w:t xml:space="preserve"> </w:t>
          </w:r>
          <w:r w:rsidR="00546E1C" w:rsidRPr="00546E1C">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 xml:space="preserve">in comparison to deep learning approach requires 1000x </w:t>
      </w:r>
      <w:r w:rsidR="008D7174">
        <w:rPr>
          <w:lang w:val="en-US"/>
        </w:rPr>
        <w:t>fewer</w:t>
      </w:r>
      <w:r w:rsidR="007505E8">
        <w:rPr>
          <w:lang w:val="en-US"/>
        </w:rPr>
        <w:t xml:space="preserve">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463A62">
        <w:rPr>
          <w:lang w:val="en-US"/>
        </w:rPr>
        <w:t xml:space="preserve">of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w:t>
      </w:r>
      <w:r w:rsidR="00463A62">
        <w:rPr>
          <w:lang w:val="en-US"/>
        </w:rPr>
        <w:t>leads</w:t>
      </w:r>
      <w:r w:rsidR="00AE18CF">
        <w:rPr>
          <w:lang w:val="en-US"/>
        </w:rPr>
        <w:t xml:space="preserve">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32" w:name="_Toc101120015"/>
      <w:r w:rsidRPr="006F29DA">
        <w:rPr>
          <w:lang w:val="en-US" w:eastAsia="en-GB"/>
        </w:rPr>
        <w:lastRenderedPageBreak/>
        <w:t>State of the Art</w:t>
      </w:r>
      <w:bookmarkEnd w:id="32"/>
      <w:r w:rsidRPr="006F29DA">
        <w:rPr>
          <w:lang w:val="en-US" w:eastAsia="en-GB"/>
        </w:rPr>
        <w:t xml:space="preserve"> </w:t>
      </w:r>
    </w:p>
    <w:p w14:paraId="0DFB780A" w14:textId="17B41558" w:rsidR="006F3FE0" w:rsidRDefault="006F3FE0" w:rsidP="002B73E0">
      <w:pPr>
        <w:pStyle w:val="Heading2"/>
        <w:rPr>
          <w:lang w:val="en-US" w:eastAsia="en-GB"/>
        </w:rPr>
      </w:pPr>
      <w:bookmarkStart w:id="33" w:name="_Toc101120016"/>
      <w:r w:rsidRPr="006F29DA">
        <w:rPr>
          <w:lang w:val="en-US" w:eastAsia="en-GB"/>
        </w:rPr>
        <w:t>Imaging in Medical Diagnostics</w:t>
      </w:r>
      <w:bookmarkEnd w:id="33"/>
      <w:r w:rsidRPr="006F29DA">
        <w:rPr>
          <w:lang w:val="en-US" w:eastAsia="en-GB"/>
        </w:rPr>
        <w:t xml:space="preserve"> </w:t>
      </w:r>
    </w:p>
    <w:p w14:paraId="3991F2AC" w14:textId="1B321152" w:rsidR="00B45EE3" w:rsidRPr="00B45EE3" w:rsidRDefault="00B45EE3" w:rsidP="00B45EE3">
      <w:pPr>
        <w:pStyle w:val="BodyText"/>
        <w:rPr>
          <w:lang w:val="en-US" w:eastAsia="en-GB"/>
        </w:rPr>
      </w:pPr>
      <w:r>
        <w:rPr>
          <w:lang w:val="en-US" w:eastAsia="en-GB"/>
        </w:rPr>
        <w:t>In this section</w:t>
      </w:r>
      <w:r w:rsidR="00463A62">
        <w:rPr>
          <w:lang w:val="en-US" w:eastAsia="en-GB"/>
        </w:rPr>
        <w:t>,</w:t>
      </w:r>
      <w:r>
        <w:rPr>
          <w:lang w:val="en-US" w:eastAsia="en-GB"/>
        </w:rPr>
        <w:t xml:space="preserve"> the imaging modalities in diagnostics</w:t>
      </w:r>
      <w:r w:rsidR="00CB09B8">
        <w:rPr>
          <w:lang w:val="en-US" w:eastAsia="en-GB"/>
        </w:rPr>
        <w:t xml:space="preserve">, </w:t>
      </w:r>
      <w:r w:rsidR="007F1DEE">
        <w:rPr>
          <w:lang w:val="en-US" w:eastAsia="en-GB"/>
        </w:rPr>
        <w:t xml:space="preserve">and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volumetric data is and how image data is acquired in different modalities.</w:t>
      </w:r>
    </w:p>
    <w:p w14:paraId="72A39500" w14:textId="0AD2A28D" w:rsidR="006F3FE0" w:rsidRDefault="00372C57" w:rsidP="0033750B">
      <w:pPr>
        <w:pStyle w:val="Heading3"/>
        <w:rPr>
          <w:lang w:val="en-US" w:eastAsia="en-GB"/>
        </w:rPr>
      </w:pPr>
      <w:bookmarkStart w:id="34" w:name="_Toc101120017"/>
      <w:commentRangeStart w:id="35"/>
      <w:r>
        <w:rPr>
          <w:lang w:val="en-US" w:eastAsia="en-GB"/>
        </w:rPr>
        <w:t>Imaging modalities</w:t>
      </w:r>
      <w:r w:rsidR="00B232C2">
        <w:rPr>
          <w:lang w:val="en-US" w:eastAsia="en-GB"/>
        </w:rPr>
        <w:t xml:space="preserve"> in medicine</w:t>
      </w:r>
      <w:bookmarkEnd w:id="34"/>
      <w:commentRangeEnd w:id="35"/>
      <w:r w:rsidR="006C2EE9">
        <w:rPr>
          <w:rStyle w:val="CommentReference"/>
          <w:rFonts w:ascii="Cambria" w:hAnsi="Cambria"/>
          <w:b w:val="0"/>
          <w:iCs w:val="0"/>
        </w:rPr>
        <w:commentReference w:id="35"/>
      </w:r>
    </w:p>
    <w:p w14:paraId="53F8F07E" w14:textId="7B604FA7" w:rsidR="00AF4677" w:rsidRPr="00A771CE" w:rsidRDefault="002904B2" w:rsidP="00A771CE">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w:t>
      </w:r>
      <w:commentRangeStart w:id="36"/>
      <w:r w:rsidR="00F76743">
        <w:rPr>
          <w:lang w:val="en-US" w:eastAsia="en-GB"/>
        </w:rPr>
        <w:t xml:space="preserve">billions of cells that group together </w:t>
      </w:r>
      <w:commentRangeEnd w:id="36"/>
      <w:r w:rsidR="006C2EE9">
        <w:rPr>
          <w:rStyle w:val="CommentReference"/>
        </w:rPr>
        <w:commentReference w:id="36"/>
      </w:r>
      <w:r w:rsidR="00F76743">
        <w:rPr>
          <w:lang w:val="en-US" w:eastAsia="en-GB"/>
        </w:rPr>
        <w:t xml:space="preserve">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7F1DEE">
        <w:rPr>
          <w:lang w:val="en-US" w:eastAsia="en-GB"/>
        </w:rPr>
        <w:t xml:space="preserve">and </w:t>
      </w:r>
      <w:r w:rsidR="00AF4677" w:rsidRPr="00A771CE">
        <w:rPr>
          <w:lang w:val="en-US" w:eastAsia="en-GB"/>
        </w:rPr>
        <w:t>Microscopy</w:t>
      </w:r>
      <w:r w:rsidR="00A771CE">
        <w:rPr>
          <w:lang w:val="en-US" w:eastAsia="en-GB"/>
        </w:rPr>
        <w:t>.</w:t>
      </w:r>
    </w:p>
    <w:p w14:paraId="2B57FDCA" w14:textId="3D4DA20E" w:rsidR="00AF4677" w:rsidRPr="00044341" w:rsidRDefault="00A84C34" w:rsidP="00AF4677">
      <w:pPr>
        <w:rPr>
          <w:lang w:val="en-US" w:eastAsia="en-GB"/>
        </w:rPr>
      </w:pPr>
      <w:del w:id="37" w:author="Sebastian Schürmann" w:date="2022-05-04T10:44:00Z">
        <w:r w:rsidRPr="00044341" w:rsidDel="00C1570D">
          <w:rPr>
            <w:lang w:val="en-US" w:eastAsia="en-GB"/>
          </w:rPr>
          <w:delText>All</w:delText>
        </w:r>
        <w:r w:rsidR="00044341" w:rsidRPr="00044341" w:rsidDel="00C1570D">
          <w:rPr>
            <w:lang w:val="en-US" w:eastAsia="en-GB"/>
          </w:rPr>
          <w:delText xml:space="preserve"> these</w:delText>
        </w:r>
        <w:r w:rsidR="00044341" w:rsidDel="00C1570D">
          <w:rPr>
            <w:lang w:val="en-US" w:eastAsia="en-GB"/>
          </w:rPr>
          <w:delText xml:space="preserve"> imaging</w:delText>
        </w:r>
        <w:r w:rsidR="00044341" w:rsidRPr="00044341" w:rsidDel="00C1570D">
          <w:rPr>
            <w:lang w:val="en-US" w:eastAsia="en-GB"/>
          </w:rPr>
          <w:delText xml:space="preserve"> modalities, except </w:delText>
        </w:r>
        <w:r w:rsidR="00044341" w:rsidDel="00C1570D">
          <w:rPr>
            <w:lang w:val="en-US" w:eastAsia="en-GB"/>
          </w:rPr>
          <w:delText>for</w:delText>
        </w:r>
        <w:r w:rsidR="00044341" w:rsidRPr="00044341" w:rsidDel="00C1570D">
          <w:rPr>
            <w:lang w:val="en-US" w:eastAsia="en-GB"/>
          </w:rPr>
          <w:delText xml:space="preserve"> </w:delText>
        </w:r>
        <w:r w:rsidR="00044341" w:rsidDel="00C1570D">
          <w:rPr>
            <w:lang w:val="en-US" w:eastAsia="en-GB"/>
          </w:rPr>
          <w:delText xml:space="preserve">microscopy, are used for </w:delText>
        </w:r>
        <w:r w:rsidDel="00C1570D">
          <w:rPr>
            <w:lang w:val="en-US" w:eastAsia="en-GB"/>
          </w:rPr>
          <w:delText>large structures</w:delText>
        </w:r>
        <w:r w:rsidR="00860CFC" w:rsidDel="00C1570D">
          <w:rPr>
            <w:lang w:val="en-US" w:eastAsia="en-GB"/>
          </w:rPr>
          <w:delText xml:space="preserve"> and cannot be used for cellular imaging.</w:delText>
        </w:r>
        <w:r w:rsidR="00037AFB" w:rsidDel="00C1570D">
          <w:rPr>
            <w:lang w:val="en-US" w:eastAsia="en-GB"/>
          </w:rPr>
          <w:delText xml:space="preserve"> </w:delText>
        </w:r>
      </w:del>
      <w:r w:rsidR="0057585F">
        <w:rPr>
          <w:lang w:val="en-US" w:eastAsia="en-GB"/>
        </w:rPr>
        <w:t xml:space="preserve">Microscopy </w:t>
      </w:r>
      <w:r w:rsidR="00E8644F">
        <w:rPr>
          <w:lang w:val="en-US" w:eastAsia="en-GB"/>
        </w:rPr>
        <w:t xml:space="preserve">is used for visualizing single cells and </w:t>
      </w:r>
      <w:commentRangeStart w:id="38"/>
      <w:r w:rsidR="00E8644F">
        <w:rPr>
          <w:lang w:val="en-US" w:eastAsia="en-GB"/>
        </w:rPr>
        <w:t xml:space="preserve">tissue. </w:t>
      </w:r>
      <w:commentRangeEnd w:id="38"/>
      <w:r w:rsidR="006C2EE9">
        <w:rPr>
          <w:rStyle w:val="CommentReference"/>
        </w:rPr>
        <w:commentReference w:id="38"/>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39" w:name="_Toc101120018"/>
      <w:r w:rsidRPr="006F29DA">
        <w:rPr>
          <w:lang w:val="en-US" w:eastAsia="en-GB"/>
        </w:rPr>
        <w:t>Volume</w:t>
      </w:r>
      <w:r w:rsidR="00FC3703" w:rsidRPr="006F29DA">
        <w:rPr>
          <w:lang w:val="en-US" w:eastAsia="en-GB"/>
        </w:rPr>
        <w:t>tric</w:t>
      </w:r>
      <w:r w:rsidRPr="006F29DA">
        <w:rPr>
          <w:lang w:val="en-US" w:eastAsia="en-GB"/>
        </w:rPr>
        <w:t xml:space="preserve"> Data</w:t>
      </w:r>
      <w:bookmarkEnd w:id="39"/>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w:t>
      </w:r>
      <w:commentRangeStart w:id="40"/>
      <w:r w:rsidR="00E16C41" w:rsidRPr="006F29DA">
        <w:rPr>
          <w:lang w:val="en-US" w:eastAsia="en-GB"/>
        </w:rPr>
        <w:t>It can be expressed as</w:t>
      </w:r>
      <w:r w:rsidR="00192813" w:rsidRPr="006F29DA">
        <w:rPr>
          <w:lang w:val="en-US" w:eastAsia="en-GB"/>
        </w:rPr>
        <w:t>:</w:t>
      </w:r>
      <w:commentRangeEnd w:id="40"/>
      <w:r w:rsidR="001C6AFE">
        <w:rPr>
          <w:rStyle w:val="CommentReference"/>
        </w:rPr>
        <w:commentReference w:id="40"/>
      </w:r>
    </w:p>
    <w:p w14:paraId="5F965EAA" w14:textId="3155C328" w:rsidR="00192813" w:rsidRPr="0071753B"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2CC930EF" w14:textId="29DA6B72" w:rsidR="008D1419" w:rsidRPr="00C11F0A" w:rsidRDefault="000A4F9F" w:rsidP="008D1419">
      <w:pPr>
        <w:keepNext/>
        <w:jc w:val="center"/>
        <w:rPr>
          <w:lang w:val="en-US"/>
        </w:rPr>
      </w:pPr>
      <w:r w:rsidRPr="00C11F0A">
        <w:rPr>
          <w:noProof/>
          <w:lang w:val="en-US"/>
        </w:rPr>
        <w:lastRenderedPageBreak/>
        <w:t xml:space="preserve"> </w:t>
      </w:r>
      <w:r w:rsidR="00457DAA" w:rsidRPr="00457DAA">
        <w:rPr>
          <w:noProof/>
          <w:lang w:val="en-US"/>
        </w:rPr>
        <w:drawing>
          <wp:inline distT="0" distB="0" distL="0" distR="0" wp14:anchorId="3B58B9A6" wp14:editId="30A97E4B">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5039360" cy="3083560"/>
                    </a:xfrm>
                    <a:prstGeom prst="rect">
                      <a:avLst/>
                    </a:prstGeom>
                  </pic:spPr>
                </pic:pic>
              </a:graphicData>
            </a:graphic>
          </wp:inline>
        </w:drawing>
      </w:r>
    </w:p>
    <w:p w14:paraId="3F010930" w14:textId="52C5F922" w:rsidR="0071753B" w:rsidRPr="00C11F0A" w:rsidRDefault="008D1419" w:rsidP="008D1419">
      <w:pPr>
        <w:pStyle w:val="Caption"/>
        <w:rPr>
          <w:lang w:val="en-US"/>
        </w:rPr>
      </w:pPr>
      <w:r w:rsidRPr="00C60B00">
        <w:rPr>
          <w:b/>
          <w:bCs w:val="0"/>
          <w:lang w:val="en-US"/>
        </w:rPr>
        <w:t xml:space="preserve">Figure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1</w:t>
      </w:r>
      <w:r w:rsidRPr="00C60B00">
        <w:rPr>
          <w:b/>
          <w:bCs w:val="0"/>
        </w:rPr>
        <w:fldChar w:fldCharType="end"/>
      </w:r>
      <w:r w:rsidRPr="00C11F0A">
        <w:rPr>
          <w:lang w:val="en-US"/>
        </w:rPr>
        <w:t xml:space="preserve">. Representation of volumetric data. A: The montage of images acquired at different </w:t>
      </w:r>
      <w:r w:rsidR="007F1DEE">
        <w:rPr>
          <w:lang w:val="en-US"/>
        </w:rPr>
        <w:t>depths</w:t>
      </w:r>
      <w:r w:rsidRPr="00C11F0A">
        <w:rPr>
          <w:lang w:val="en-US"/>
        </w:rPr>
        <w:t xml:space="preserve"> Z. B: Zoomed in </w:t>
      </w:r>
      <w:r w:rsidR="007F1DEE">
        <w:rPr>
          <w:lang w:val="en-US"/>
        </w:rPr>
        <w:t xml:space="preserve">a </w:t>
      </w:r>
      <w:r w:rsidRPr="00C11F0A">
        <w:rPr>
          <w:lang w:val="en-US"/>
        </w:rPr>
        <w:t>single image. C: 3D representation of a stack.</w:t>
      </w:r>
    </w:p>
    <w:p w14:paraId="725A713E" w14:textId="4C782FBD"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ins w:id="41" w:author="Sebastian Schürmann" w:date="2022-05-04T10:52:00Z">
        <w:r w:rsidR="001C6AFE">
          <w:rPr>
            <w:lang w:val="en-US" w:eastAsia="en-GB"/>
          </w:rPr>
          <w:t>,</w:t>
        </w:r>
      </w:ins>
      <w:del w:id="42" w:author="Sebastian Schürmann" w:date="2022-05-04T10:52:00Z">
        <w:r w:rsidR="00682FFD" w:rsidRPr="006F29DA" w:rsidDel="001C6AFE">
          <w:rPr>
            <w:lang w:val="en-US" w:eastAsia="en-GB"/>
          </w:rPr>
          <w:delText>.</w:delText>
        </w:r>
      </w:del>
      <w:r w:rsidR="00CD715A" w:rsidRPr="006F29DA">
        <w:rPr>
          <w:lang w:val="en-US" w:eastAsia="en-GB"/>
        </w:rPr>
        <w:t xml:space="preserve"> </w:t>
      </w:r>
      <w:ins w:id="43" w:author="Sebastian Schürmann" w:date="2022-05-04T10:52:00Z">
        <w:r w:rsidR="001C6AFE">
          <w:rPr>
            <w:lang w:val="en-US" w:eastAsia="en-GB"/>
          </w:rPr>
          <w:t>f</w:t>
        </w:r>
      </w:ins>
      <w:del w:id="44" w:author="Sebastian Schürmann" w:date="2022-05-04T10:52:00Z">
        <w:r w:rsidR="00AD0551" w:rsidRPr="006F29DA" w:rsidDel="001C6AFE">
          <w:rPr>
            <w:lang w:val="en-US" w:eastAsia="en-GB"/>
          </w:rPr>
          <w:delText>F</w:delText>
        </w:r>
      </w:del>
      <w:r w:rsidR="00AD0551" w:rsidRPr="006F29DA">
        <w:rPr>
          <w:lang w:val="en-US" w:eastAsia="en-GB"/>
        </w:rPr>
        <w:t xml:space="preserve">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del w:id="45" w:author="Sebastian Schürmann" w:date="2022-05-04T10:52:00Z">
        <w:r w:rsidR="0031204F" w:rsidDel="001C6AFE">
          <w:rPr>
            <w:lang w:val="en-US" w:eastAsia="en-GB"/>
          </w:rPr>
          <w:delText>,</w:delText>
        </w:r>
        <w:r w:rsidR="0019284D" w:rsidRPr="006F29DA" w:rsidDel="001C6AFE">
          <w:rPr>
            <w:lang w:val="en-US" w:eastAsia="en-GB"/>
          </w:rPr>
          <w:delText xml:space="preserve"> like in</w:delText>
        </w:r>
        <w:r w:rsidR="00320D9A" w:rsidDel="001C6AFE">
          <w:rPr>
            <w:lang w:val="en-US" w:eastAsia="en-GB"/>
          </w:rPr>
          <w:delText xml:space="preserve"> paper</w:delText>
        </w:r>
      </w:del>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546E1C" w:rsidRPr="00546E1C">
            <w:rPr>
              <w:noProof/>
              <w:lang w:val="en-US" w:eastAsia="en-GB"/>
            </w:rPr>
            <w:t>[1]</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46" w:name="_Toc101120019"/>
      <w:r w:rsidRPr="006F29DA">
        <w:rPr>
          <w:lang w:val="en-US" w:eastAsia="en-GB"/>
        </w:rPr>
        <w:t>Motivation</w:t>
      </w:r>
      <w:bookmarkEnd w:id="46"/>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w:t>
      </w:r>
      <w:commentRangeStart w:id="47"/>
      <w:r w:rsidR="00073989">
        <w:rPr>
          <w:lang w:val="en-US" w:eastAsia="en-GB"/>
        </w:rPr>
        <w:t>understand, prepare and detect a specimen</w:t>
      </w:r>
      <w:commentRangeEnd w:id="47"/>
      <w:r w:rsidR="001C6AFE">
        <w:rPr>
          <w:rStyle w:val="CommentReference"/>
        </w:rPr>
        <w:commentReference w:id="47"/>
      </w:r>
      <w:r w:rsidR="00073989">
        <w:rPr>
          <w:lang w:val="en-US" w:eastAsia="en-GB"/>
        </w:rPr>
        <w:t xml:space="preserve">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48" w:name="_Toc101120020"/>
      <w:r w:rsidRPr="006F29DA">
        <w:rPr>
          <w:lang w:val="en-US" w:eastAsia="en-GB"/>
        </w:rPr>
        <w:t>Human immune cells in colon tissue</w:t>
      </w:r>
      <w:bookmarkEnd w:id="48"/>
    </w:p>
    <w:p w14:paraId="2E1CB490" w14:textId="061AD380" w:rsidR="00D73BD5" w:rsidRPr="00D73BD5" w:rsidRDefault="000A023F" w:rsidP="00D73BD5">
      <w:pPr>
        <w:rPr>
          <w:lang w:val="en-US" w:eastAsia="en-GB"/>
        </w:rPr>
      </w:pPr>
      <w:commentRangeStart w:id="49"/>
      <w:del w:id="50" w:author="Sebastian Schürmann" w:date="2022-05-04T10:54:00Z">
        <w:r w:rsidDel="001C6AFE">
          <w:rPr>
            <w:lang w:val="en-US" w:eastAsia="en-GB"/>
          </w:rPr>
          <w:delText xml:space="preserve">Any human tissue can be infected. </w:delText>
        </w:r>
        <w:r w:rsidR="00CD52C4" w:rsidDel="001C6AFE">
          <w:rPr>
            <w:lang w:val="en-US" w:eastAsia="en-GB"/>
          </w:rPr>
          <w:delText xml:space="preserve">But the human body is not defenseless, its immune system is always </w:delText>
        </w:r>
        <w:r w:rsidR="00360ECA" w:rsidDel="001C6AFE">
          <w:rPr>
            <w:lang w:val="en-US" w:eastAsia="en-GB"/>
          </w:rPr>
          <w:delText xml:space="preserve">aware of </w:delText>
        </w:r>
        <w:r w:rsidR="00870E8D" w:rsidDel="001C6AFE">
          <w:rPr>
            <w:lang w:val="en-US" w:eastAsia="en-GB"/>
          </w:rPr>
          <w:delText xml:space="preserve">the </w:delText>
        </w:r>
        <w:r w:rsidR="00360ECA" w:rsidDel="001C6AFE">
          <w:rPr>
            <w:lang w:val="en-US" w:eastAsia="en-GB"/>
          </w:rPr>
          <w:delText>incoming infection</w:delText>
        </w:r>
        <w:r w:rsidR="002B4622" w:rsidDel="001C6AFE">
          <w:rPr>
            <w:lang w:val="en-US" w:eastAsia="en-GB"/>
          </w:rPr>
          <w:delText xml:space="preserve"> and permanently fights it back.</w:delText>
        </w:r>
        <w:r w:rsidR="00E12FFD" w:rsidDel="001C6AFE">
          <w:rPr>
            <w:lang w:val="en-US" w:eastAsia="en-GB"/>
          </w:rPr>
          <w:delText xml:space="preserve"> </w:delText>
        </w:r>
      </w:del>
      <w:r w:rsidR="00E12FFD">
        <w:rPr>
          <w:lang w:val="en-US" w:eastAsia="en-GB"/>
        </w:rPr>
        <w:t xml:space="preserve">The immune cells </w:t>
      </w:r>
      <w:commentRangeEnd w:id="49"/>
      <w:r w:rsidR="001C6AFE">
        <w:rPr>
          <w:rStyle w:val="CommentReference"/>
        </w:rPr>
        <w:commentReference w:id="49"/>
      </w:r>
      <w:r w:rsidR="00E12FFD">
        <w:rPr>
          <w:lang w:val="en-US" w:eastAsia="en-GB"/>
        </w:rPr>
        <w:t xml:space="preserve">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90BA7D2" w:rsidR="007C614E" w:rsidRDefault="002575CC" w:rsidP="00A23950">
      <w:pPr>
        <w:rPr>
          <w:lang w:val="en-US" w:eastAsia="en-GB"/>
        </w:rPr>
      </w:pPr>
      <w:r>
        <w:rPr>
          <w:lang w:val="en-US" w:eastAsia="en-GB"/>
        </w:rPr>
        <w:lastRenderedPageBreak/>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information </w:t>
      </w:r>
      <w:r w:rsidR="00EA6D9E">
        <w:rPr>
          <w:lang w:val="en-US" w:eastAsia="en-GB"/>
        </w:rPr>
        <w:t>about</w:t>
      </w:r>
      <w:r w:rsidR="00084CF5">
        <w:rPr>
          <w:lang w:val="en-US" w:eastAsia="en-GB"/>
        </w:rPr>
        <w:t xml:space="preserve"> the inflammatory process, but also the cell types, their </w:t>
      </w:r>
      <w:r w:rsidR="00D53ECD">
        <w:rPr>
          <w:lang w:val="en-US" w:eastAsia="en-GB"/>
        </w:rPr>
        <w:t xml:space="preserve">concentration, and location. </w:t>
      </w:r>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 xml:space="preserve">Hence the exact immune cell location is important for </w:t>
      </w:r>
      <w:r w:rsidR="00EA6D9E">
        <w:rPr>
          <w:lang w:val="en-US" w:eastAsia="en-GB"/>
        </w:rPr>
        <w:t xml:space="preserve">the </w:t>
      </w:r>
      <w:r w:rsidR="004C7092">
        <w:rPr>
          <w:lang w:val="en-US" w:eastAsia="en-GB"/>
        </w:rPr>
        <w:t>measurement of the immune infiltrate.</w:t>
      </w:r>
    </w:p>
    <w:p w14:paraId="09325976" w14:textId="0A250296"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51" w:name="_Toc101120021"/>
      <w:r>
        <w:rPr>
          <w:lang w:val="en-US" w:eastAsia="en-GB"/>
        </w:rPr>
        <w:t>Multiphoton</w:t>
      </w:r>
      <w:r w:rsidR="006F3FE0" w:rsidRPr="006F29DA">
        <w:rPr>
          <w:lang w:val="en-US" w:eastAsia="en-GB"/>
        </w:rPr>
        <w:t xml:space="preserve"> Microscope</w:t>
      </w:r>
      <w:bookmarkEnd w:id="51"/>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w:t>
      </w:r>
      <w:commentRangeStart w:id="52"/>
      <w:r w:rsidRPr="00740754">
        <w:rPr>
          <w:lang w:val="en-US"/>
        </w:rPr>
        <w:t>see the nonlinear microscopic world</w:t>
      </w:r>
      <w:commentRangeEnd w:id="52"/>
      <w:r w:rsidR="00FB25AE">
        <w:rPr>
          <w:rStyle w:val="CommentReference"/>
        </w:rPr>
        <w:commentReference w:id="52"/>
      </w:r>
      <w:r w:rsidRPr="00740754">
        <w:rPr>
          <w:lang w:val="en-US"/>
        </w:rPr>
        <w:t xml:space="preserve">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4B0C6BE"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w:t>
      </w:r>
      <w:del w:id="53" w:author="Sebastian Schürmann" w:date="2022-05-04T11:06:00Z">
        <w:r w:rsidR="00BC47BE" w:rsidDel="00FB25AE">
          <w:rPr>
            <w:shd w:val="clear" w:color="auto" w:fill="FFFFFF"/>
            <w:lang w:val="en-US" w:eastAsia="en-GB"/>
          </w:rPr>
          <w:delText>atom</w:delText>
        </w:r>
      </w:del>
      <w:ins w:id="54" w:author="Sebastian Schürmann" w:date="2022-05-04T11:06:00Z">
        <w:r w:rsidR="00FB25AE">
          <w:rPr>
            <w:shd w:val="clear" w:color="auto" w:fill="FFFFFF"/>
            <w:lang w:val="en-US" w:eastAsia="en-GB"/>
          </w:rPr>
          <w:t>molecule</w:t>
        </w:r>
      </w:ins>
      <w:r w:rsidR="00BC47BE">
        <w:rPr>
          <w:shd w:val="clear" w:color="auto" w:fill="FFFFFF"/>
          <w:lang w:val="en-US" w:eastAsia="en-GB"/>
        </w:rPr>
        <w:t xml:space="preserve">. </w:t>
      </w:r>
      <w:r w:rsidR="00C52E34">
        <w:rPr>
          <w:shd w:val="clear" w:color="auto" w:fill="FFFFFF"/>
          <w:lang w:val="en-US" w:eastAsia="en-GB"/>
        </w:rPr>
        <w:t xml:space="preserve">Then it </w:t>
      </w:r>
      <w:commentRangeStart w:id="55"/>
      <w:r w:rsidR="00C52E34">
        <w:rPr>
          <w:shd w:val="clear" w:color="auto" w:fill="FFFFFF"/>
          <w:lang w:val="en-US" w:eastAsia="en-GB"/>
        </w:rPr>
        <w:t xml:space="preserve">drifts lower </w:t>
      </w:r>
      <w:commentRangeEnd w:id="55"/>
      <w:r w:rsidR="00FB25AE">
        <w:rPr>
          <w:rStyle w:val="CommentReference"/>
        </w:rPr>
        <w:commentReference w:id="55"/>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sidRPr="00C60B00">
        <w:rPr>
          <w:b/>
          <w:bCs/>
          <w:shd w:val="clear" w:color="auto" w:fill="FFFFFF"/>
          <w:lang w:val="en-US" w:eastAsia="en-GB"/>
        </w:rPr>
        <w:fldChar w:fldCharType="begin"/>
      </w:r>
      <w:r w:rsidR="00EE3294" w:rsidRPr="00C60B00">
        <w:rPr>
          <w:b/>
          <w:bCs/>
          <w:shd w:val="clear" w:color="auto" w:fill="FFFFFF"/>
          <w:lang w:val="en-US" w:eastAsia="en-GB"/>
        </w:rPr>
        <w:instrText xml:space="preserve"> REF _Ref93248855 \h </w:instrText>
      </w:r>
      <w:r w:rsidR="00C60B00">
        <w:rPr>
          <w:b/>
          <w:bCs/>
          <w:shd w:val="clear" w:color="auto" w:fill="FFFFFF"/>
          <w:lang w:val="en-US" w:eastAsia="en-GB"/>
        </w:rPr>
        <w:instrText xml:space="preserve"> \* MERGEFORMAT </w:instrText>
      </w:r>
      <w:r w:rsidR="00EE3294" w:rsidRPr="00C60B00">
        <w:rPr>
          <w:b/>
          <w:bCs/>
          <w:shd w:val="clear" w:color="auto" w:fill="FFFFFF"/>
          <w:lang w:val="en-US" w:eastAsia="en-GB"/>
        </w:rPr>
      </w:r>
      <w:r w:rsidR="00EE3294" w:rsidRPr="00C60B00">
        <w:rPr>
          <w:b/>
          <w:bCs/>
          <w:shd w:val="clear" w:color="auto" w:fill="FFFFFF"/>
          <w:lang w:val="en-US" w:eastAsia="en-GB"/>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2</w:t>
      </w:r>
      <w:r w:rsidR="00EE3294" w:rsidRPr="00C60B00">
        <w:rPr>
          <w:b/>
          <w:bCs/>
          <w:shd w:val="clear" w:color="auto" w:fill="FFFFFF"/>
          <w:lang w:val="en-US" w:eastAsia="en-GB"/>
        </w:rPr>
        <w:fldChar w:fldCharType="end"/>
      </w:r>
      <w:r w:rsidR="004F4AA4" w:rsidRPr="00C60B00">
        <w:rPr>
          <w:b/>
          <w:bCs/>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w:t>
      </w:r>
      <w:del w:id="56" w:author="Sebastian Schürmann" w:date="2022-05-04T11:07:00Z">
        <w:r w:rsidR="004F4AA4" w:rsidDel="00FB25AE">
          <w:rPr>
            <w:shd w:val="clear" w:color="auto" w:fill="FFFFFF"/>
            <w:lang w:val="en-US" w:eastAsia="en-GB"/>
          </w:rPr>
          <w:delText xml:space="preserve">The </w:delText>
        </w:r>
        <w:r w:rsidR="00AD0682" w:rsidDel="00FB25AE">
          <w:rPr>
            <w:shd w:val="clear" w:color="auto" w:fill="FFFFFF"/>
            <w:lang w:val="en-US" w:eastAsia="en-GB"/>
          </w:rPr>
          <w:delText>2 PE</w:delText>
        </w:r>
      </w:del>
      <w:ins w:id="57" w:author="Sebastian Schürmann" w:date="2022-05-04T11:07:00Z">
        <w:r w:rsidR="00FB25AE">
          <w:rPr>
            <w:shd w:val="clear" w:color="auto" w:fill="FFFFFF"/>
            <w:lang w:val="en-US" w:eastAsia="en-GB"/>
          </w:rPr>
          <w:t>Two-photon excitation</w:t>
        </w:r>
      </w:ins>
      <w:r w:rsidR="00AD0682">
        <w:rPr>
          <w:shd w:val="clear" w:color="auto" w:fill="FFFFFF"/>
          <w:lang w:val="en-US" w:eastAsia="en-GB"/>
        </w:rPr>
        <w:t xml:space="preserv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w:t>
      </w:r>
      <w:ins w:id="58" w:author="Sebastian Schürmann" w:date="2022-05-04T11:07:00Z">
        <w:r w:rsidR="00FB25AE">
          <w:rPr>
            <w:shd w:val="clear" w:color="auto" w:fill="FFFFFF"/>
            <w:lang w:val="en-US" w:eastAsia="en-GB"/>
          </w:rPr>
          <w:t>two</w:t>
        </w:r>
      </w:ins>
      <w:del w:id="59" w:author="Sebastian Schürmann" w:date="2022-05-04T11:07:00Z">
        <w:r w:rsidR="00AD0682" w:rsidDel="00FB25AE">
          <w:rPr>
            <w:shd w:val="clear" w:color="auto" w:fill="FFFFFF"/>
            <w:lang w:val="en-US" w:eastAsia="en-GB"/>
          </w:rPr>
          <w:delText>2</w:delText>
        </w:r>
      </w:del>
      <w:r w:rsidR="00AD0682">
        <w:rPr>
          <w:shd w:val="clear" w:color="auto" w:fill="FFFFFF"/>
          <w:lang w:val="en-US" w:eastAsia="en-GB"/>
        </w:rPr>
        <w:t xml:space="preserve">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43CC1833" w:rsidR="00AA6257" w:rsidRPr="00955041" w:rsidRDefault="00253780" w:rsidP="002575CC">
      <w:pPr>
        <w:pStyle w:val="AbkVerz"/>
        <w:rPr>
          <w:shd w:val="clear" w:color="auto" w:fill="FFFFFF"/>
          <w:lang w:val="en-US" w:eastAsia="en-GB"/>
        </w:rPr>
      </w:pPr>
      <w:r>
        <w:rPr>
          <w:shd w:val="clear" w:color="auto" w:fill="FFFFFF"/>
          <w:lang w:val="en-US" w:eastAsia="en-GB"/>
        </w:rPr>
        <w:t xml:space="preserve">The principle of this modality differs from the fluorescent microscope. In a fluorescence microscope, the </w:t>
      </w:r>
      <w:commentRangeStart w:id="60"/>
      <w:r>
        <w:rPr>
          <w:shd w:val="clear" w:color="auto" w:fill="FFFFFF"/>
          <w:lang w:val="en-US" w:eastAsia="en-GB"/>
        </w:rPr>
        <w:t>excitation response of the fluorophore is linea</w:t>
      </w:r>
      <w:r w:rsidR="005F416B">
        <w:rPr>
          <w:shd w:val="clear" w:color="auto" w:fill="FFFFFF"/>
          <w:lang w:val="en-US" w:eastAsia="en-GB"/>
        </w:rPr>
        <w:t>r</w:t>
      </w:r>
      <w:commentRangeEnd w:id="60"/>
      <w:r w:rsidR="00FB25AE">
        <w:rPr>
          <w:rStyle w:val="CommentReference"/>
        </w:rPr>
        <w:commentReference w:id="60"/>
      </w:r>
      <w:r w:rsidR="005F416B">
        <w:rPr>
          <w:shd w:val="clear" w:color="auto" w:fill="FFFFFF"/>
          <w:lang w:val="en-US" w:eastAsia="en-GB"/>
        </w:rPr>
        <w:t xml:space="preserve">,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sidRPr="00C60B00">
        <w:rPr>
          <w:b/>
          <w:bCs/>
          <w:shd w:val="clear" w:color="auto" w:fill="FFFFFF"/>
          <w:lang w:val="en-US" w:eastAsia="en-GB"/>
        </w:rPr>
        <w:fldChar w:fldCharType="begin"/>
      </w:r>
      <w:r w:rsidR="005F416B" w:rsidRPr="00C60B00">
        <w:rPr>
          <w:b/>
          <w:bCs/>
          <w:shd w:val="clear" w:color="auto" w:fill="FFFFFF"/>
          <w:lang w:val="en-US" w:eastAsia="en-GB"/>
        </w:rPr>
        <w:instrText xml:space="preserve"> REF _Ref93248855 \h </w:instrText>
      </w:r>
      <w:r w:rsidR="00C60B00">
        <w:rPr>
          <w:b/>
          <w:bCs/>
          <w:shd w:val="clear" w:color="auto" w:fill="FFFFFF"/>
          <w:lang w:val="en-US" w:eastAsia="en-GB"/>
        </w:rPr>
        <w:instrText xml:space="preserve"> \* MERGEFORMAT </w:instrText>
      </w:r>
      <w:r w:rsidR="005F416B" w:rsidRPr="00C60B00">
        <w:rPr>
          <w:b/>
          <w:bCs/>
          <w:shd w:val="clear" w:color="auto" w:fill="FFFFFF"/>
          <w:lang w:val="en-US" w:eastAsia="en-GB"/>
        </w:rPr>
      </w:r>
      <w:r w:rsidR="005F416B" w:rsidRPr="00C60B00">
        <w:rPr>
          <w:b/>
          <w:bCs/>
          <w:shd w:val="clear" w:color="auto" w:fill="FFFFFF"/>
          <w:lang w:val="en-US" w:eastAsia="en-GB"/>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2</w:t>
      </w:r>
      <w:r w:rsidR="005F416B" w:rsidRPr="00C60B00">
        <w:rPr>
          <w:b/>
          <w:bCs/>
          <w:shd w:val="clear" w:color="auto" w:fill="FFFFFF"/>
          <w:lang w:val="en-US" w:eastAsia="en-GB"/>
        </w:rPr>
        <w:fldChar w:fldCharType="end"/>
      </w:r>
      <w:r w:rsidR="005F416B" w:rsidRPr="00C60B00">
        <w:rPr>
          <w:b/>
          <w:bCs/>
          <w:shd w:val="clear" w:color="auto" w:fill="FFFFFF"/>
          <w:lang w:val="en-US" w:eastAsia="en-GB"/>
        </w:rPr>
        <w:t>B</w:t>
      </w:r>
      <w:r w:rsidR="005F416B">
        <w:rPr>
          <w:shd w:val="clear" w:color="auto" w:fill="FFFFFF"/>
          <w:lang w:val="en-US" w:eastAsia="en-GB"/>
        </w:rPr>
        <w:t>). Excitation is visible only at the focal point</w:t>
      </w:r>
      <w:r w:rsidR="00815110">
        <w:rPr>
          <w:shd w:val="clear" w:color="auto" w:fill="FFFFFF"/>
          <w:lang w:val="en-US" w:eastAsia="en-GB"/>
        </w:rPr>
        <w:t xml:space="preserve"> – the place where the photon density will be the highest.</w:t>
      </w:r>
    </w:p>
    <w:p w14:paraId="2AC45714" w14:textId="7D8F285B" w:rsidR="003C5217" w:rsidRDefault="002B739A" w:rsidP="003C5217">
      <w:pPr>
        <w:pStyle w:val="AbkVerz"/>
        <w:keepNext/>
      </w:pPr>
      <w:r w:rsidRPr="002B739A">
        <w:rPr>
          <w:rFonts w:ascii="Times New Roman" w:hAnsi="Times New Roman"/>
          <w:noProof/>
          <w:lang w:eastAsia="en-GB"/>
        </w:rPr>
        <w:lastRenderedPageBreak/>
        <w:drawing>
          <wp:inline distT="0" distB="0" distL="0" distR="0" wp14:anchorId="48947240" wp14:editId="05894C57">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21"/>
                    <a:stretch>
                      <a:fillRect/>
                    </a:stretch>
                  </pic:blipFill>
                  <pic:spPr>
                    <a:xfrm>
                      <a:off x="0" y="0"/>
                      <a:ext cx="5039360" cy="1993900"/>
                    </a:xfrm>
                    <a:prstGeom prst="rect">
                      <a:avLst/>
                    </a:prstGeom>
                  </pic:spPr>
                </pic:pic>
              </a:graphicData>
            </a:graphic>
          </wp:inline>
        </w:drawing>
      </w:r>
    </w:p>
    <w:p w14:paraId="2F18CFCA" w14:textId="31A87F1F" w:rsidR="00A751B8" w:rsidRPr="00DB1D6E" w:rsidRDefault="003C5217">
      <w:pPr>
        <w:pStyle w:val="Caption"/>
        <w:jc w:val="both"/>
        <w:rPr>
          <w:rFonts w:ascii="Times New Roman" w:hAnsi="Times New Roman"/>
          <w:lang w:val="en-US" w:eastAsia="en-GB"/>
        </w:rPr>
        <w:pPrChange w:id="61" w:author="Sebastian Schürmann" w:date="2022-05-04T11:09:00Z">
          <w:pPr>
            <w:pStyle w:val="Caption"/>
          </w:pPr>
        </w:pPrChange>
      </w:pPr>
      <w:bookmarkStart w:id="62" w:name="_Ref93248855"/>
      <w:r w:rsidRPr="00FB25AE">
        <w:rPr>
          <w:b/>
          <w:bCs w:val="0"/>
          <w:lang w:val="en-US"/>
        </w:rPr>
        <w:t>Figure</w:t>
      </w:r>
      <w:r w:rsidRPr="00FB25AE">
        <w:rPr>
          <w:b/>
          <w:lang w:val="en-US"/>
          <w:rPrChange w:id="63" w:author="Sebastian Schürmann" w:date="2022-05-04T11:09:00Z">
            <w:rPr>
              <w:lang w:val="en-US"/>
            </w:rPr>
          </w:rPrChange>
        </w:rPr>
        <w:t xml:space="preserve"> </w:t>
      </w:r>
      <w:r w:rsidRPr="00FB25AE">
        <w:rPr>
          <w:b/>
          <w:rPrChange w:id="64" w:author="Sebastian Schürmann" w:date="2022-05-04T11:09:00Z">
            <w:rPr/>
          </w:rPrChange>
        </w:rPr>
        <w:fldChar w:fldCharType="begin"/>
      </w:r>
      <w:r w:rsidRPr="00FB25AE">
        <w:rPr>
          <w:b/>
          <w:lang w:val="en-US"/>
          <w:rPrChange w:id="65" w:author="Sebastian Schürmann" w:date="2022-05-04T11:09:00Z">
            <w:rPr>
              <w:lang w:val="en-US"/>
            </w:rPr>
          </w:rPrChange>
        </w:rPr>
        <w:instrText xml:space="preserve"> SEQ Figure \* ARABIC </w:instrText>
      </w:r>
      <w:r w:rsidRPr="00FB25AE">
        <w:rPr>
          <w:b/>
          <w:rPrChange w:id="66" w:author="Sebastian Schürmann" w:date="2022-05-04T11:09:00Z">
            <w:rPr/>
          </w:rPrChange>
        </w:rPr>
        <w:fldChar w:fldCharType="separate"/>
      </w:r>
      <w:r w:rsidR="00546E1C" w:rsidRPr="00FB25AE">
        <w:rPr>
          <w:b/>
          <w:noProof/>
          <w:lang w:val="en-US"/>
          <w:rPrChange w:id="67" w:author="Sebastian Schürmann" w:date="2022-05-04T11:09:00Z">
            <w:rPr>
              <w:noProof/>
              <w:lang w:val="en-US"/>
            </w:rPr>
          </w:rPrChange>
        </w:rPr>
        <w:t>2</w:t>
      </w:r>
      <w:r w:rsidRPr="00FB25AE">
        <w:rPr>
          <w:b/>
          <w:rPrChange w:id="68" w:author="Sebastian Schürmann" w:date="2022-05-04T11:09:00Z">
            <w:rPr/>
          </w:rPrChange>
        </w:rPr>
        <w:fldChar w:fldCharType="end"/>
      </w:r>
      <w:bookmarkEnd w:id="62"/>
      <w:r w:rsidR="00570055" w:rsidRPr="00FB25AE">
        <w:rPr>
          <w:b/>
          <w:lang w:val="en-US"/>
          <w:rPrChange w:id="69" w:author="Sebastian Schürmann" w:date="2022-05-04T11:09:00Z">
            <w:rPr>
              <w:lang w:val="en-US"/>
            </w:rPr>
          </w:rPrChange>
        </w:rPr>
        <w:t xml:space="preserve"> A</w:t>
      </w:r>
      <w:r w:rsidR="00570055" w:rsidRPr="00570055">
        <w:rPr>
          <w:lang w:val="en-US"/>
        </w:rPr>
        <w:t>:</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w:t>
      </w:r>
      <w:r w:rsidR="005A736F" w:rsidRPr="00FB25AE">
        <w:rPr>
          <w:b/>
          <w:lang w:val="en-US"/>
          <w:rPrChange w:id="70" w:author="Sebastian Schürmann" w:date="2022-05-04T11:09:00Z">
            <w:rPr>
              <w:lang w:val="en-US"/>
            </w:rPr>
          </w:rPrChange>
        </w:rPr>
        <w:t>B</w:t>
      </w:r>
      <w:r w:rsidR="005A736F">
        <w:rPr>
          <w:lang w:val="en-US"/>
        </w:rPr>
        <w:t xml:space="preserve">: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71" w:name="_Toc101120022"/>
      <w:commentRangeStart w:id="72"/>
      <w:r w:rsidRPr="006F29DA">
        <w:rPr>
          <w:lang w:val="en-US" w:eastAsia="en-GB"/>
        </w:rPr>
        <w:t>Aims of Image Analysis</w:t>
      </w:r>
      <w:bookmarkEnd w:id="71"/>
      <w:r w:rsidRPr="006F29DA">
        <w:rPr>
          <w:lang w:val="en-US" w:eastAsia="en-GB"/>
        </w:rPr>
        <w:t xml:space="preserve"> </w:t>
      </w:r>
      <w:commentRangeEnd w:id="72"/>
      <w:r w:rsidR="00FB25AE">
        <w:rPr>
          <w:rStyle w:val="CommentReference"/>
          <w:rFonts w:ascii="Cambria" w:hAnsi="Cambria"/>
          <w:b w:val="0"/>
          <w:bCs w:val="0"/>
        </w:rPr>
        <w:commentReference w:id="72"/>
      </w:r>
    </w:p>
    <w:p w14:paraId="22AA5538" w14:textId="42763C0E"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w:t>
      </w:r>
      <w:commentRangeStart w:id="73"/>
      <w:r w:rsidR="004D599D">
        <w:rPr>
          <w:lang w:val="en-US" w:eastAsia="en-GB"/>
        </w:rPr>
        <w:t>camera matrix in our case</w:t>
      </w:r>
      <w:commentRangeEnd w:id="73"/>
      <w:r w:rsidR="00FB25AE">
        <w:rPr>
          <w:rStyle w:val="CommentReference"/>
        </w:rPr>
        <w:commentReference w:id="73"/>
      </w:r>
      <w:r w:rsidR="004D599D">
        <w:rPr>
          <w:lang w:val="en-US" w:eastAsia="en-GB"/>
        </w:rPr>
        <w:t xml:space="preserve">). </w:t>
      </w:r>
      <w:commentRangeStart w:id="74"/>
      <w:r w:rsidR="004D599D">
        <w:rPr>
          <w:lang w:val="en-US" w:eastAsia="en-GB"/>
        </w:rPr>
        <w:t xml:space="preserve">This raw information doesn’t give a lot to </w:t>
      </w:r>
      <w:r w:rsidR="000722E4">
        <w:rPr>
          <w:lang w:val="en-US" w:eastAsia="en-GB"/>
        </w:rPr>
        <w:t>scientists</w:t>
      </w:r>
      <w:commentRangeEnd w:id="74"/>
      <w:r w:rsidR="00F2266B">
        <w:rPr>
          <w:rStyle w:val="CommentReference"/>
        </w:rPr>
        <w:commentReference w:id="74"/>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w:t>
      </w:r>
      <w:commentRangeStart w:id="75"/>
      <w:r w:rsidR="005656F4">
        <w:rPr>
          <w:lang w:val="en-US" w:eastAsia="en-GB"/>
        </w:rPr>
        <w:t>finding shapes, detecting edges, removing noise, counting objects, texture analysis</w:t>
      </w:r>
      <w:commentRangeEnd w:id="75"/>
      <w:r w:rsidR="00324698">
        <w:rPr>
          <w:rStyle w:val="CommentReference"/>
        </w:rPr>
        <w:commentReference w:id="75"/>
      </w:r>
      <w:r w:rsidR="000722E4">
        <w:rPr>
          <w:lang w:val="en-US" w:eastAsia="en-GB"/>
        </w:rPr>
        <w:t>,</w:t>
      </w:r>
      <w:r w:rsidR="007B53C3">
        <w:rPr>
          <w:lang w:val="en-US" w:eastAsia="en-GB"/>
        </w:rPr>
        <w:t xml:space="preserve"> etc.</w:t>
      </w:r>
      <w:r w:rsidR="00AA50AA">
        <w:rPr>
          <w:lang w:val="en-US" w:eastAsia="en-GB"/>
        </w:rPr>
        <w:t xml:space="preserve"> </w:t>
      </w:r>
      <w:commentRangeStart w:id="76"/>
      <w:r w:rsidR="00D317BB">
        <w:rPr>
          <w:lang w:val="en-US" w:eastAsia="en-GB"/>
        </w:rPr>
        <w:t>In this Thesis</w:t>
      </w:r>
      <w:r w:rsidR="000722E4">
        <w:rPr>
          <w:lang w:val="en-US" w:eastAsia="en-GB"/>
        </w:rPr>
        <w:t>,</w:t>
      </w:r>
      <w:r w:rsidR="00D317BB">
        <w:rPr>
          <w:lang w:val="en-US" w:eastAsia="en-GB"/>
        </w:rPr>
        <w:t xml:space="preserve"> only the segmentation procedure will be explained.</w:t>
      </w:r>
      <w:commentRangeEnd w:id="76"/>
      <w:r w:rsidR="00F2266B">
        <w:rPr>
          <w:rStyle w:val="CommentReference"/>
        </w:rPr>
        <w:commentReference w:id="76"/>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77" w:name="_Toc101120023"/>
      <w:r w:rsidRPr="006F29DA">
        <w:rPr>
          <w:lang w:val="en-US" w:eastAsia="en-GB"/>
        </w:rPr>
        <w:lastRenderedPageBreak/>
        <w:t>Machine learning in image processing</w:t>
      </w:r>
      <w:bookmarkEnd w:id="77"/>
    </w:p>
    <w:p w14:paraId="3D6E57AA" w14:textId="7CF3FAD4"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C60B00">
        <w:rPr>
          <w:lang w:val="en-US" w:eastAsia="en-GB"/>
        </w:rPr>
        <w:instrText xml:space="preserve"> \* MERGEFORMAT </w:instrText>
      </w:r>
      <w:r w:rsidR="002D040E">
        <w:rPr>
          <w:lang w:val="en-US" w:eastAsia="en-GB"/>
        </w:rPr>
      </w:r>
      <w:r w:rsidR="002D040E">
        <w:rPr>
          <w:lang w:val="en-US" w:eastAsia="en-GB"/>
        </w:rPr>
        <w:fldChar w:fldCharType="separate"/>
      </w:r>
      <w:r w:rsidR="00546E1C" w:rsidRPr="00C60B00">
        <w:rPr>
          <w:b/>
          <w:bCs/>
          <w:lang w:val="en-US"/>
        </w:rPr>
        <w:t>Figure</w:t>
      </w:r>
      <w:r w:rsidR="00546E1C" w:rsidRPr="00546E1C">
        <w:rPr>
          <w:b/>
          <w:bCs/>
          <w:lang w:val="en-US"/>
        </w:rPr>
        <w:t xml:space="preserve"> </w:t>
      </w:r>
      <w:r w:rsidR="00546E1C">
        <w:rPr>
          <w:b/>
          <w:bCs/>
          <w:noProof/>
          <w:lang w:val="en-US"/>
        </w:rPr>
        <w:t>3</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B0152F">
        <w:rPr>
          <w:lang w:val="en-US" w:eastAsia="en-GB"/>
        </w:rPr>
        <w:t>device</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w:t>
      </w:r>
      <w:commentRangeStart w:id="78"/>
      <w:r w:rsidR="00A11CBA">
        <w:rPr>
          <w:lang w:val="en-US" w:eastAsia="en-GB"/>
        </w:rPr>
        <w:t xml:space="preserve">Next goes </w:t>
      </w:r>
      <w:commentRangeEnd w:id="78"/>
      <w:r w:rsidR="00F2266B">
        <w:rPr>
          <w:rStyle w:val="CommentReference"/>
        </w:rPr>
        <w:commentReference w:id="78"/>
      </w:r>
      <w:r w:rsidR="00A11CBA">
        <w:rPr>
          <w:lang w:val="en-US" w:eastAsia="en-GB"/>
        </w:rPr>
        <w:t xml:space="preserve">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commentRangeStart w:id="79"/>
      <w:r w:rsidR="000B2CE0">
        <w:rPr>
          <w:lang w:val="en-US" w:eastAsia="en-GB"/>
        </w:rPr>
        <w:t xml:space="preserve">intra-data </w:t>
      </w:r>
      <w:r w:rsidR="001B17B8">
        <w:rPr>
          <w:lang w:val="en-US" w:eastAsia="en-GB"/>
        </w:rPr>
        <w:t>correspondences</w:t>
      </w:r>
      <w:commentRangeEnd w:id="79"/>
      <w:r w:rsidR="00F2266B">
        <w:rPr>
          <w:rStyle w:val="CommentReference"/>
        </w:rPr>
        <w:commentReference w:id="79"/>
      </w:r>
      <w:r w:rsidR="000B2CE0">
        <w:rPr>
          <w:lang w:val="en-US" w:eastAsia="en-GB"/>
        </w:rPr>
        <w:t>.</w:t>
      </w:r>
      <w:r w:rsidR="00533D78">
        <w:rPr>
          <w:lang w:val="en-US" w:eastAsia="en-GB"/>
        </w:rPr>
        <w:t xml:space="preserve"> At a later stage</w:t>
      </w:r>
      <w:r w:rsidR="00B0152F">
        <w:rPr>
          <w:lang w:val="en-US" w:eastAsia="en-GB"/>
        </w:rPr>
        <w:t>,</w:t>
      </w:r>
      <w:r w:rsidR="00533D78">
        <w:rPr>
          <w:lang w:val="en-US" w:eastAsia="en-GB"/>
        </w:rPr>
        <w:t xml:space="preserve"> these features are used for </w:t>
      </w:r>
      <w:r w:rsidR="00882908">
        <w:rPr>
          <w:lang w:val="en-US" w:eastAsia="en-GB"/>
        </w:rPr>
        <w:t xml:space="preserve">the </w:t>
      </w:r>
      <w:r w:rsidR="00B0152F">
        <w:rPr>
          <w:lang w:val="en-US" w:eastAsia="en-GB"/>
        </w:rPr>
        <w:t>so-</w:t>
      </w:r>
      <w:r w:rsidR="00B0152F" w:rsidRPr="0059138D">
        <w:rPr>
          <w:i/>
          <w:iCs/>
          <w:lang w:val="en-US" w:eastAsia="en-GB"/>
        </w:rPr>
        <w:t>called</w:t>
      </w:r>
      <w:r w:rsidR="00213364">
        <w:rPr>
          <w:lang w:val="en-US" w:eastAsia="en-GB"/>
        </w:rPr>
        <w:t xml:space="preserve">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2"/>
                    <a:stretch>
                      <a:fillRect/>
                    </a:stretch>
                  </pic:blipFill>
                  <pic:spPr>
                    <a:xfrm>
                      <a:off x="0" y="0"/>
                      <a:ext cx="5039360" cy="2066925"/>
                    </a:xfrm>
                    <a:prstGeom prst="rect">
                      <a:avLst/>
                    </a:prstGeom>
                  </pic:spPr>
                </pic:pic>
              </a:graphicData>
            </a:graphic>
          </wp:inline>
        </w:drawing>
      </w:r>
    </w:p>
    <w:p w14:paraId="05F07B2E" w14:textId="0705C757" w:rsidR="009A507E" w:rsidDel="00324698" w:rsidRDefault="008D66EB">
      <w:pPr>
        <w:pStyle w:val="Caption"/>
        <w:jc w:val="left"/>
        <w:rPr>
          <w:del w:id="80" w:author="Sebastian Schürmann" w:date="2022-05-04T11:16:00Z"/>
          <w:lang w:val="en-US"/>
        </w:rPr>
        <w:pPrChange w:id="81" w:author="Sebastian Schürmann" w:date="2022-05-04T11:16:00Z">
          <w:pPr>
            <w:pStyle w:val="Caption"/>
          </w:pPr>
        </w:pPrChange>
      </w:pPr>
      <w:bookmarkStart w:id="82" w:name="_Ref84190402"/>
      <w:bookmarkStart w:id="83" w:name="_Ref84190394"/>
      <w:r w:rsidRPr="00C60B00">
        <w:rPr>
          <w:b/>
          <w:bCs w:val="0"/>
          <w:lang w:val="en-US"/>
        </w:rPr>
        <w:t>Figure</w:t>
      </w:r>
      <w:r w:rsidRPr="00712172">
        <w:rPr>
          <w:lang w:val="en-US"/>
        </w:rPr>
        <w:t xml:space="preserve"> </w:t>
      </w:r>
      <w:r w:rsidR="00604CDC" w:rsidRPr="00C60B00">
        <w:rPr>
          <w:b/>
        </w:rPr>
        <w:fldChar w:fldCharType="begin"/>
      </w:r>
      <w:r w:rsidR="00604CDC" w:rsidRPr="00C60B00">
        <w:rPr>
          <w:b/>
          <w:bCs w:val="0"/>
          <w:lang w:val="en-US"/>
        </w:rPr>
        <w:instrText xml:space="preserve"> SEQ Figure \* ARABIC </w:instrText>
      </w:r>
      <w:r w:rsidR="00604CDC" w:rsidRPr="00C60B00">
        <w:rPr>
          <w:b/>
        </w:rPr>
        <w:fldChar w:fldCharType="separate"/>
      </w:r>
      <w:r w:rsidR="00546E1C">
        <w:rPr>
          <w:b/>
          <w:bCs w:val="0"/>
          <w:noProof/>
          <w:lang w:val="en-US"/>
        </w:rPr>
        <w:t>3</w:t>
      </w:r>
      <w:r w:rsidR="00604CDC" w:rsidRPr="00C60B00">
        <w:rPr>
          <w:b/>
          <w:noProof/>
        </w:rPr>
        <w:fldChar w:fldCharType="end"/>
      </w:r>
      <w:bookmarkEnd w:id="82"/>
      <w:r w:rsidRPr="00712172">
        <w:rPr>
          <w:lang w:val="en-US"/>
        </w:rPr>
        <w:t xml:space="preserve"> </w:t>
      </w:r>
      <w:ins w:id="84" w:author="Sebastian Schürmann" w:date="2022-05-04T11:16:00Z">
        <w:r w:rsidR="00324698">
          <w:rPr>
            <w:lang w:val="en-US"/>
          </w:rPr>
          <w:t xml:space="preserve">Typical </w:t>
        </w:r>
      </w:ins>
      <w:r w:rsidRPr="00712172">
        <w:rPr>
          <w:lang w:val="en-US"/>
        </w:rPr>
        <w:t>pattern recognition pipeline</w:t>
      </w:r>
      <w:bookmarkEnd w:id="83"/>
      <w:sdt>
        <w:sdtPr>
          <w:rPr>
            <w:bCs w:val="0"/>
          </w:rPr>
          <w:id w:val="-1866048531"/>
          <w:citation/>
        </w:sdtPr>
        <w:sdtEndPr/>
        <w:sdtContent>
          <w:r w:rsidR="0084793A">
            <w:rPr>
              <w:bCs w:val="0"/>
            </w:rPr>
            <w:fldChar w:fldCharType="begin"/>
          </w:r>
          <w:r w:rsidR="0084793A">
            <w:rPr>
              <w:lang w:val="en-US"/>
            </w:rPr>
            <w:instrText xml:space="preserve"> CITATION And19 \l 1033 </w:instrText>
          </w:r>
          <w:r w:rsidR="0084793A">
            <w:rPr>
              <w:bCs w:val="0"/>
            </w:rPr>
            <w:fldChar w:fldCharType="separate"/>
          </w:r>
          <w:r w:rsidR="00546E1C">
            <w:rPr>
              <w:noProof/>
              <w:lang w:val="en-US"/>
            </w:rPr>
            <w:t xml:space="preserve"> </w:t>
          </w:r>
          <w:r w:rsidR="00546E1C" w:rsidRPr="00546E1C">
            <w:rPr>
              <w:noProof/>
              <w:lang w:val="en-US"/>
            </w:rPr>
            <w:t>[3]</w:t>
          </w:r>
          <w:r w:rsidR="0084793A">
            <w:rPr>
              <w:bCs w:val="0"/>
            </w:rPr>
            <w:fldChar w:fldCharType="end"/>
          </w:r>
        </w:sdtContent>
      </w:sdt>
      <w:r w:rsidR="00B554F8" w:rsidRPr="00B554F8">
        <w:rPr>
          <w:lang w:val="en-US"/>
        </w:rPr>
        <w:t xml:space="preserve">. It is divided </w:t>
      </w:r>
      <w:r w:rsidR="00B0152F">
        <w:rPr>
          <w:lang w:val="en-US"/>
        </w:rPr>
        <w:t>into</w:t>
      </w:r>
      <w:r w:rsidR="00B554F8" w:rsidRPr="00B554F8">
        <w:rPr>
          <w:lang w:val="en-US"/>
        </w:rPr>
        <w:t xml:space="preserve"> two parts</w:t>
      </w:r>
      <w:r w:rsidR="00806C7F">
        <w:rPr>
          <w:lang w:val="en-US"/>
        </w:rPr>
        <w:t xml:space="preserve">: </w:t>
      </w:r>
      <w:r w:rsidR="00570934">
        <w:rPr>
          <w:lang w:val="en-US"/>
        </w:rPr>
        <w:t>The test</w:t>
      </w:r>
      <w:r w:rsidR="00806C7F">
        <w:rPr>
          <w:lang w:val="en-US"/>
        </w:rPr>
        <w:t xml:space="preserve"> phase and </w:t>
      </w:r>
      <w:r w:rsidR="00570934">
        <w:rPr>
          <w:lang w:val="en-US"/>
        </w:rPr>
        <w:t xml:space="preserve">the </w:t>
      </w:r>
      <w:r w:rsidR="00806C7F">
        <w:rPr>
          <w:lang w:val="en-US"/>
        </w:rPr>
        <w:t xml:space="preserve">Training phase. Sensor, </w:t>
      </w:r>
      <w:r w:rsidR="00244C37">
        <w:rPr>
          <w:lang w:val="en-US"/>
        </w:rPr>
        <w:t>preprocessing,</w:t>
      </w:r>
      <w:r w:rsidR="00806C7F">
        <w:rPr>
          <w:lang w:val="en-US"/>
        </w:rPr>
        <w:t xml:space="preserve"> </w:t>
      </w:r>
    </w:p>
    <w:p w14:paraId="333F635D" w14:textId="0394FE68" w:rsidR="003A096B" w:rsidRPr="00B554F8" w:rsidRDefault="00806C7F">
      <w:pPr>
        <w:pStyle w:val="Caption"/>
        <w:jc w:val="left"/>
        <w:rPr>
          <w:lang w:val="en-US"/>
        </w:rPr>
        <w:pPrChange w:id="85" w:author="Sebastian Schürmann" w:date="2022-05-04T11:16:00Z">
          <w:pPr>
            <w:pStyle w:val="Caption"/>
          </w:pPr>
        </w:pPrChange>
      </w:pPr>
      <w:r>
        <w:rPr>
          <w:lang w:val="en-US"/>
        </w:rPr>
        <w:t>and feature extraction steps are common for both phases.</w:t>
      </w:r>
    </w:p>
    <w:p w14:paraId="0FA3F63D" w14:textId="054373EF"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w:t>
      </w:r>
      <w:r w:rsidR="00570934">
        <w:rPr>
          <w:lang w:val="en-US" w:eastAsia="en-GB"/>
        </w:rPr>
        <w:t>into</w:t>
      </w:r>
      <w:r>
        <w:rPr>
          <w:lang w:val="en-US" w:eastAsia="en-GB"/>
        </w:rPr>
        <w:t xml:space="preserve"> two groups: Classical and Deep Learning approaches. </w:t>
      </w:r>
      <w:r w:rsidR="00570934">
        <w:rPr>
          <w:lang w:val="en-US" w:eastAsia="en-GB"/>
        </w:rPr>
        <w:t>Differences</w:t>
      </w:r>
      <w:r>
        <w:rPr>
          <w:lang w:val="en-US" w:eastAsia="en-GB"/>
        </w:rPr>
        <w:t xml:space="preserve"> between those groups can be compared using the pattern recognition pipeline (</w:t>
      </w:r>
      <w:r>
        <w:rPr>
          <w:lang w:val="en-US" w:eastAsia="en-GB"/>
        </w:rPr>
        <w:fldChar w:fldCharType="begin"/>
      </w:r>
      <w:r>
        <w:rPr>
          <w:lang w:val="en-US" w:eastAsia="en-GB"/>
        </w:rPr>
        <w:instrText xml:space="preserve"> REF _Ref84190402 \h </w:instrText>
      </w:r>
      <w:r w:rsidR="00C60B00">
        <w:rPr>
          <w:lang w:val="en-US" w:eastAsia="en-GB"/>
        </w:rPr>
        <w:instrText xml:space="preserve"> \* MERGEFORMAT </w:instrText>
      </w:r>
      <w:r>
        <w:rPr>
          <w:lang w:val="en-US" w:eastAsia="en-GB"/>
        </w:rPr>
      </w:r>
      <w:r>
        <w:rPr>
          <w:lang w:val="en-US" w:eastAsia="en-GB"/>
        </w:rPr>
        <w:fldChar w:fldCharType="separate"/>
      </w:r>
      <w:r w:rsidR="00546E1C" w:rsidRPr="00C60B00">
        <w:rPr>
          <w:b/>
          <w:bCs/>
          <w:lang w:val="en-US"/>
        </w:rPr>
        <w:t>Figure</w:t>
      </w:r>
      <w:r w:rsidR="00546E1C" w:rsidRPr="00712172">
        <w:rPr>
          <w:lang w:val="en-US"/>
        </w:rPr>
        <w:t xml:space="preserve"> </w:t>
      </w:r>
      <w:r w:rsidR="00546E1C">
        <w:rPr>
          <w:b/>
          <w:bCs/>
          <w:noProof/>
          <w:lang w:val="en-US"/>
        </w:rPr>
        <w:t>3</w:t>
      </w:r>
      <w:r>
        <w:rPr>
          <w:lang w:val="en-US" w:eastAsia="en-GB"/>
        </w:rPr>
        <w:fldChar w:fldCharType="end"/>
      </w:r>
      <w:r>
        <w:rPr>
          <w:lang w:val="en-US" w:eastAsia="en-GB"/>
        </w:rPr>
        <w:t>):</w:t>
      </w:r>
    </w:p>
    <w:p w14:paraId="59CB82A4" w14:textId="671ADDF8"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w:t>
      </w:r>
      <w:r w:rsidR="00402532">
        <w:rPr>
          <w:lang w:val="en-US" w:eastAsia="en-GB"/>
        </w:rPr>
        <w:t xml:space="preserve">a </w:t>
      </w:r>
      <w:r w:rsidR="009C6DF6">
        <w:rPr>
          <w:lang w:val="en-US" w:eastAsia="en-GB"/>
        </w:rPr>
        <w:t xml:space="preserve">small amount of data </w:t>
      </w:r>
      <w:r w:rsidR="0062528A">
        <w:rPr>
          <w:lang w:val="en-US" w:eastAsia="en-GB"/>
        </w:rPr>
        <w:t xml:space="preserve">and small computational costs. Lack </w:t>
      </w:r>
      <w:r w:rsidR="00402532">
        <w:rPr>
          <w:lang w:val="en-US" w:eastAsia="en-GB"/>
        </w:rPr>
        <w:t>of</w:t>
      </w:r>
      <w:r w:rsidR="0062528A">
        <w:rPr>
          <w:lang w:val="en-US" w:eastAsia="en-GB"/>
        </w:rPr>
        <w:t xml:space="preserve"> generalization and precision.</w:t>
      </w:r>
    </w:p>
    <w:p w14:paraId="321763C6" w14:textId="5907A044"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w:t>
      </w:r>
      <w:r w:rsidR="00402532">
        <w:rPr>
          <w:lang w:val="en-US" w:eastAsia="en-GB"/>
        </w:rPr>
        <w:t xml:space="preserve">a </w:t>
      </w:r>
      <w:commentRangeStart w:id="86"/>
      <w:r w:rsidR="00DF0C7B">
        <w:rPr>
          <w:lang w:val="en-US" w:eastAsia="en-GB"/>
        </w:rPr>
        <w:t xml:space="preserve">huge </w:t>
      </w:r>
      <w:commentRangeEnd w:id="86"/>
      <w:r w:rsidR="00324698">
        <w:rPr>
          <w:rStyle w:val="CommentReference"/>
        </w:rPr>
        <w:commentReference w:id="86"/>
      </w:r>
      <w:r w:rsidR="00DF0C7B">
        <w:rPr>
          <w:lang w:val="en-US" w:eastAsia="en-GB"/>
        </w:rPr>
        <w:t xml:space="preserve">amount of </w:t>
      </w:r>
      <w:r w:rsidR="00402532">
        <w:rPr>
          <w:lang w:val="en-US" w:eastAsia="en-GB"/>
        </w:rPr>
        <w:t>human-labeled</w:t>
      </w:r>
      <w:r w:rsidR="00C75AE6">
        <w:rPr>
          <w:lang w:val="en-US" w:eastAsia="en-GB"/>
        </w:rPr>
        <w:t xml:space="preserve">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w:t>
      </w:r>
      <w:r w:rsidR="00402532">
        <w:rPr>
          <w:lang w:val="en-US" w:eastAsia="en-GB"/>
        </w:rPr>
        <w:t>state-of-the-art</w:t>
      </w:r>
      <w:r w:rsidR="0061001E">
        <w:rPr>
          <w:lang w:val="en-US" w:eastAsia="en-GB"/>
        </w:rPr>
        <w:t xml:space="preserve"> methods now are using neural networks.</w:t>
      </w:r>
    </w:p>
    <w:p w14:paraId="37667E5E" w14:textId="2A44FC77" w:rsidR="00B50D1B" w:rsidDel="00B44168" w:rsidRDefault="00C75AE6" w:rsidP="00B50D1B">
      <w:pPr>
        <w:pStyle w:val="AbkVerz"/>
        <w:rPr>
          <w:del w:id="87" w:author="Sebastian Schürmann" w:date="2022-05-04T11:22:00Z"/>
          <w:lang w:val="en-US" w:eastAsia="en-GB"/>
        </w:rPr>
      </w:pPr>
      <w:r>
        <w:rPr>
          <w:lang w:val="en-US" w:eastAsia="en-GB"/>
        </w:rPr>
        <w:t xml:space="preserve">Deep Learning approaches require </w:t>
      </w:r>
      <w:r w:rsidR="00882908">
        <w:rPr>
          <w:lang w:val="en-US" w:eastAsia="en-GB"/>
        </w:rPr>
        <w:t>a</w:t>
      </w:r>
      <w:r w:rsidR="00402532">
        <w:rPr>
          <w:lang w:val="en-US" w:eastAsia="en-GB"/>
        </w:rPr>
        <w:t xml:space="preserve"> </w:t>
      </w:r>
      <w:commentRangeStart w:id="88"/>
      <w:r>
        <w:rPr>
          <w:lang w:val="en-US" w:eastAsia="en-GB"/>
        </w:rPr>
        <w:t xml:space="preserve">gigantic </w:t>
      </w:r>
      <w:commentRangeEnd w:id="88"/>
      <w:r w:rsidR="00324698">
        <w:rPr>
          <w:rStyle w:val="CommentReference"/>
        </w:rPr>
        <w:commentReference w:id="88"/>
      </w:r>
      <w:r>
        <w:rPr>
          <w:lang w:val="en-US" w:eastAsia="en-GB"/>
        </w:rPr>
        <w:t xml:space="preserve">amount of </w:t>
      </w:r>
      <w:r w:rsidR="00402532">
        <w:rPr>
          <w:lang w:val="en-US" w:eastAsia="en-GB"/>
        </w:rPr>
        <w:t>human-labeled</w:t>
      </w:r>
      <w:r>
        <w:rPr>
          <w:lang w:val="en-US" w:eastAsia="en-GB"/>
        </w:rPr>
        <w:t xml:space="preserve"> data. Due to that</w:t>
      </w:r>
      <w:r w:rsidR="00402532">
        <w:rPr>
          <w:lang w:val="en-US" w:eastAsia="en-GB"/>
        </w:rPr>
        <w:t>,</w:t>
      </w:r>
      <w:r>
        <w:rPr>
          <w:lang w:val="en-US" w:eastAsia="en-GB"/>
        </w:rPr>
        <w:t xml:space="preserve"> </w:t>
      </w:r>
      <w:r w:rsidR="00D42214">
        <w:rPr>
          <w:lang w:val="en-US" w:eastAsia="en-GB"/>
        </w:rPr>
        <w:t xml:space="preserve">it is always preferable to find a way to minimize the </w:t>
      </w:r>
      <w:r w:rsidR="007E6696">
        <w:rPr>
          <w:lang w:val="en-US" w:eastAsia="en-GB"/>
        </w:rPr>
        <w:t xml:space="preserve">labeling time from </w:t>
      </w:r>
      <w:r w:rsidR="00D67C1C">
        <w:rPr>
          <w:lang w:val="en-US" w:eastAsia="en-GB"/>
        </w:rPr>
        <w:t>humans</w:t>
      </w:r>
      <w:r w:rsidR="007E6696">
        <w:rPr>
          <w:lang w:val="en-US" w:eastAsia="en-GB"/>
        </w:rPr>
        <w:t xml:space="preserve"> because it is tedious and expensive. For that reason, it is important to </w:t>
      </w:r>
      <w:commentRangeStart w:id="89"/>
      <w:r w:rsidR="007E6696">
        <w:rPr>
          <w:lang w:val="en-US" w:eastAsia="en-GB"/>
        </w:rPr>
        <w:t xml:space="preserve">assist </w:t>
      </w:r>
      <w:r w:rsidR="00D67C1C">
        <w:rPr>
          <w:lang w:val="en-US" w:eastAsia="en-GB"/>
        </w:rPr>
        <w:t xml:space="preserve">the </w:t>
      </w:r>
      <w:r w:rsidR="007E6696">
        <w:rPr>
          <w:lang w:val="en-US" w:eastAsia="en-GB"/>
        </w:rPr>
        <w:t xml:space="preserve">human operator with labeling </w:t>
      </w:r>
      <w:r w:rsidR="00D67C1C">
        <w:rPr>
          <w:lang w:val="en-US" w:eastAsia="en-GB"/>
        </w:rPr>
        <w:t>tasks</w:t>
      </w:r>
      <w:r w:rsidR="007E6696">
        <w:rPr>
          <w:lang w:val="en-US" w:eastAsia="en-GB"/>
        </w:rPr>
        <w:t xml:space="preserve">. </w:t>
      </w:r>
      <w:commentRangeEnd w:id="89"/>
      <w:r w:rsidR="00B44168">
        <w:rPr>
          <w:rStyle w:val="CommentReference"/>
        </w:rPr>
        <w:commentReference w:id="89"/>
      </w:r>
      <w:r w:rsidR="007E6696">
        <w:rPr>
          <w:lang w:val="en-US" w:eastAsia="en-GB"/>
        </w:rPr>
        <w:t xml:space="preserve">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pPr>
        <w:pStyle w:val="AbkVerz"/>
        <w:rPr>
          <w:lang w:val="en-US"/>
        </w:rPr>
        <w:pPrChange w:id="90" w:author="Sebastian Schürmann" w:date="2022-05-04T11:22:00Z">
          <w:pPr/>
        </w:pPrChange>
      </w:pPr>
    </w:p>
    <w:p w14:paraId="28B8BEA1" w14:textId="5FFBDE3D" w:rsidR="00FF668D" w:rsidRDefault="00FF668D" w:rsidP="00FF668D">
      <w:pPr>
        <w:pStyle w:val="Heading2"/>
        <w:rPr>
          <w:lang w:val="en-US"/>
        </w:rPr>
      </w:pPr>
      <w:bookmarkStart w:id="91" w:name="_Toc101120024"/>
      <w:commentRangeStart w:id="92"/>
      <w:r>
        <w:rPr>
          <w:lang w:val="en-US"/>
        </w:rPr>
        <w:t>Decision Tree</w:t>
      </w:r>
      <w:bookmarkEnd w:id="91"/>
      <w:commentRangeEnd w:id="92"/>
      <w:r w:rsidR="00B44168">
        <w:rPr>
          <w:rStyle w:val="CommentReference"/>
          <w:rFonts w:ascii="Cambria" w:hAnsi="Cambria"/>
          <w:b w:val="0"/>
          <w:bCs w:val="0"/>
        </w:rPr>
        <w:commentReference w:id="92"/>
      </w:r>
    </w:p>
    <w:p w14:paraId="74C74F59" w14:textId="0DAE7FED" w:rsidR="00D96980" w:rsidRDefault="00FF668D" w:rsidP="00D96980">
      <w:pPr>
        <w:pStyle w:val="AbkVerz"/>
        <w:rPr>
          <w:lang w:val="en-US"/>
        </w:rPr>
      </w:pPr>
      <w:del w:id="93" w:author="Sebastian Schürmann" w:date="2022-05-04T11:25:00Z">
        <w:r w:rsidDel="00B44168">
          <w:rPr>
            <w:lang w:val="en-US"/>
          </w:rPr>
          <w:delText xml:space="preserve">Before speaking about </w:delText>
        </w:r>
        <w:r w:rsidR="006B7FC7" w:rsidDel="00B44168">
          <w:rPr>
            <w:lang w:val="en-US"/>
          </w:rPr>
          <w:delText>Random Forest</w:delText>
        </w:r>
        <w:r w:rsidDel="00B44168">
          <w:rPr>
            <w:lang w:val="en-US"/>
          </w:rPr>
          <w:delText xml:space="preserve">, it is important to </w:delText>
        </w:r>
        <w:r w:rsidR="006B7FC7" w:rsidDel="00B44168">
          <w:rPr>
            <w:lang w:val="en-US"/>
          </w:rPr>
          <w:delText>explain</w:delText>
        </w:r>
        <w:r w:rsidDel="00B44168">
          <w:rPr>
            <w:lang w:val="en-US"/>
          </w:rPr>
          <w:delText xml:space="preserve"> </w:delText>
        </w:r>
        <w:r w:rsidR="000A1BE6" w:rsidDel="00B44168">
          <w:rPr>
            <w:lang w:val="en-US"/>
          </w:rPr>
          <w:delText xml:space="preserve">the </w:delText>
        </w:r>
        <w:r w:rsidDel="00B44168">
          <w:rPr>
            <w:lang w:val="en-US"/>
          </w:rPr>
          <w:delText>decision tree</w:delText>
        </w:r>
        <w:r w:rsidR="007B0B4F" w:rsidDel="00B44168">
          <w:rPr>
            <w:lang w:val="en-US"/>
          </w:rPr>
          <w:delText xml:space="preserve"> classifier (DTC)</w:delText>
        </w:r>
        <w:r w:rsidDel="00B44168">
          <w:rPr>
            <w:lang w:val="en-US"/>
          </w:rPr>
          <w:delText>.</w:delText>
        </w:r>
        <w:r w:rsidR="00902326" w:rsidDel="00B44168">
          <w:rPr>
            <w:lang w:val="en-US"/>
          </w:rPr>
          <w:delText xml:space="preserve"> </w:delText>
        </w:r>
      </w:del>
      <w:r w:rsidR="00C7774A">
        <w:rPr>
          <w:lang w:val="en-US"/>
        </w:rPr>
        <w:t xml:space="preserve">Decision Trees </w:t>
      </w:r>
      <w:r w:rsidR="00743F94" w:rsidRPr="00C7774A">
        <w:rPr>
          <w:lang w:val="en-US"/>
        </w:rPr>
        <w:t>are a non-parametric supervised learning method used for </w:t>
      </w:r>
      <w:r w:rsidR="00734752">
        <w:fldChar w:fldCharType="begin"/>
      </w:r>
      <w:r w:rsidR="00734752" w:rsidRPr="00994183">
        <w:rPr>
          <w:lang w:val="en-US"/>
          <w:rPrChange w:id="94" w:author="Sebastian Schürmann" w:date="2022-05-04T10:10:00Z">
            <w:rPr/>
          </w:rPrChange>
        </w:rPr>
        <w:instrText xml:space="preserve"> HYPERLINK "https://scikit-learn.org/stable/modules/tree.html" \l "tree-classification" </w:instrText>
      </w:r>
      <w:r w:rsidR="00734752">
        <w:fldChar w:fldCharType="separate"/>
      </w:r>
      <w:r w:rsidR="00743F94" w:rsidRPr="00C7774A">
        <w:rPr>
          <w:lang w:val="en-US"/>
        </w:rPr>
        <w:t>classification</w:t>
      </w:r>
      <w:r w:rsidR="00734752">
        <w:rPr>
          <w:lang w:val="en-US"/>
        </w:rPr>
        <w:fldChar w:fldCharType="end"/>
      </w:r>
      <w:r w:rsidR="00743F94" w:rsidRPr="00C7774A">
        <w:rPr>
          <w:lang w:val="en-US"/>
        </w:rPr>
        <w:t> and </w:t>
      </w:r>
      <w:r w:rsidR="00734752">
        <w:fldChar w:fldCharType="begin"/>
      </w:r>
      <w:r w:rsidR="00734752" w:rsidRPr="00994183">
        <w:rPr>
          <w:lang w:val="en-US"/>
          <w:rPrChange w:id="95" w:author="Sebastian Schürmann" w:date="2022-05-04T10:10:00Z">
            <w:rPr/>
          </w:rPrChange>
        </w:rPr>
        <w:instrText xml:space="preserve"> HYPERLINK "https://scikit-learn.org/stable/modules/tree.html" \l "tree-regression" </w:instrText>
      </w:r>
      <w:r w:rsidR="00734752">
        <w:fldChar w:fldCharType="separate"/>
      </w:r>
      <w:r w:rsidR="00743F94" w:rsidRPr="00C7774A">
        <w:rPr>
          <w:lang w:val="en-US"/>
        </w:rPr>
        <w:t>regression</w:t>
      </w:r>
      <w:r w:rsidR="00734752">
        <w:rPr>
          <w:lang w:val="en-US"/>
        </w:rPr>
        <w:fldChar w:fldCharType="end"/>
      </w:r>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036C182A" w:rsidR="00362E8C" w:rsidRPr="00B40262" w:rsidRDefault="00D96980">
      <w:pPr>
        <w:pStyle w:val="Caption"/>
        <w:jc w:val="both"/>
        <w:rPr>
          <w:lang w:val="en-US"/>
        </w:rPr>
        <w:pPrChange w:id="96" w:author="Sebastian Schürmann" w:date="2022-05-04T11:22:00Z">
          <w:pPr>
            <w:pStyle w:val="Caption"/>
          </w:pPr>
        </w:pPrChange>
      </w:pPr>
      <w:bookmarkStart w:id="97" w:name="_Ref85386286"/>
      <w:r w:rsidRPr="00C60B00">
        <w:rPr>
          <w:b/>
          <w:bCs w:val="0"/>
          <w:lang w:val="en-US"/>
        </w:rPr>
        <w:t xml:space="preserve">Figure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4</w:t>
      </w:r>
      <w:r w:rsidRPr="00C60B00">
        <w:rPr>
          <w:b/>
          <w:bCs w:val="0"/>
        </w:rPr>
        <w:fldChar w:fldCharType="end"/>
      </w:r>
      <w:bookmarkEnd w:id="97"/>
      <w:r w:rsidRPr="00B40262">
        <w:rPr>
          <w:lang w:val="en-US"/>
        </w:rPr>
        <w:t xml:space="preserve"> Classification Tree </w:t>
      </w:r>
      <w:commentRangeStart w:id="98"/>
      <w:r w:rsidRPr="00B40262">
        <w:rPr>
          <w:lang w:val="en-US"/>
        </w:rPr>
        <w:t>example</w:t>
      </w:r>
      <w:r w:rsidR="00E011D3">
        <w:rPr>
          <w:lang w:val="en-US"/>
        </w:rPr>
        <w:t xml:space="preserve">. </w:t>
      </w:r>
      <w:commentRangeEnd w:id="98"/>
      <w:r w:rsidR="00825699">
        <w:rPr>
          <w:rStyle w:val="CommentReference"/>
          <w:rFonts w:ascii="Cambria" w:hAnsi="Cambria"/>
          <w:bCs w:val="0"/>
          <w:color w:val="auto"/>
        </w:rPr>
        <w:commentReference w:id="98"/>
      </w:r>
      <w:r w:rsidR="00E011D3">
        <w:rPr>
          <w:lang w:val="en-US"/>
        </w:rPr>
        <w:t>On the left is the example of the classification tree</w:t>
      </w:r>
      <w:r w:rsidR="00EB6976">
        <w:rPr>
          <w:lang w:val="en-US"/>
        </w:rPr>
        <w:t xml:space="preserve">: orange is the root node, blue is the branch node, </w:t>
      </w:r>
      <w:r w:rsidR="00882908">
        <w:rPr>
          <w:lang w:val="en-US"/>
        </w:rPr>
        <w:t xml:space="preserve">and </w:t>
      </w:r>
      <w:r w:rsidR="00EB6976">
        <w:rPr>
          <w:lang w:val="en-US"/>
        </w:rPr>
        <w:t>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class 2.</w:t>
      </w:r>
    </w:p>
    <w:p w14:paraId="0DDBF2E4" w14:textId="17D2AAE8" w:rsidR="005F652E" w:rsidRDefault="00882908" w:rsidP="00B261AA">
      <w:pPr>
        <w:pStyle w:val="AbkVerz"/>
        <w:rPr>
          <w:lang w:val="en-US"/>
        </w:rPr>
      </w:pPr>
      <w:r>
        <w:rPr>
          <w:lang w:val="en-US"/>
        </w:rPr>
        <w:lastRenderedPageBreak/>
        <w:t>The tree</w:t>
      </w:r>
      <w:r w:rsidR="003D64C9">
        <w:rPr>
          <w:lang w:val="en-US"/>
        </w:rPr>
        <w:t xml:space="preserve"> model consists of nodes and e</w:t>
      </w:r>
      <w:r w:rsidR="00C07E02" w:rsidRPr="00FD600D">
        <w:rPr>
          <w:lang w:val="en-US"/>
          <w:rPrChange w:id="99" w:author="Sebastian Schürmann" w:date="2022-07-12T14:05:00Z">
            <w:rPr/>
          </w:rPrChange>
        </w:rPr>
        <w:t xml:space="preserve">ach node will ask a </w:t>
      </w:r>
      <w:r w:rsidRPr="00FD600D">
        <w:rPr>
          <w:lang w:val="en-US"/>
          <w:rPrChange w:id="100" w:author="Sebastian Schürmann" w:date="2022-07-12T14:05:00Z">
            <w:rPr/>
          </w:rPrChange>
        </w:rPr>
        <w:t>true-false</w:t>
      </w:r>
      <w:r w:rsidR="00C07E02" w:rsidRPr="00FD600D">
        <w:rPr>
          <w:lang w:val="en-US"/>
          <w:rPrChange w:id="101" w:author="Sebastian Schürmann" w:date="2022-07-12T14:05:00Z">
            <w:rPr/>
          </w:rPrChange>
        </w:rPr>
        <w:t xml:space="preserv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C60B00">
        <w:rPr>
          <w:lang w:val="en-US"/>
        </w:rPr>
        <w:instrText xml:space="preserve"> \* MERGEFORMAT </w:instrText>
      </w:r>
      <w:r w:rsidR="00377921">
        <w:rPr>
          <w:lang w:val="en-US"/>
        </w:rPr>
      </w:r>
      <w:r w:rsidR="00377921">
        <w:rPr>
          <w:lang w:val="en-US"/>
        </w:rPr>
        <w:fldChar w:fldCharType="separate"/>
      </w:r>
      <w:r w:rsidR="00546E1C" w:rsidRPr="00C60B00">
        <w:rPr>
          <w:b/>
          <w:bCs/>
          <w:lang w:val="en-US"/>
        </w:rPr>
        <w:t>Figure</w:t>
      </w:r>
      <w:r w:rsidR="00546E1C" w:rsidRPr="00546E1C">
        <w:rPr>
          <w:lang w:val="en-US"/>
        </w:rPr>
        <w:t xml:space="preserve"> </w:t>
      </w:r>
      <w:r w:rsidR="00546E1C">
        <w:rPr>
          <w:b/>
          <w:bCs/>
          <w:noProof/>
          <w:lang w:val="en-US"/>
        </w:rPr>
        <w:t>4</w:t>
      </w:r>
      <w:r w:rsidR="00377921">
        <w:rPr>
          <w:lang w:val="en-US"/>
        </w:rPr>
        <w:fldChar w:fldCharType="end"/>
      </w:r>
      <w:r w:rsidR="00377921">
        <w:rPr>
          <w:lang w:val="en-US"/>
        </w:rPr>
        <w:t>)</w:t>
      </w:r>
      <w:r w:rsidR="00C07E02" w:rsidRPr="00FD600D">
        <w:rPr>
          <w:lang w:val="en-US"/>
          <w:rPrChange w:id="102" w:author="Sebastian Schürmann" w:date="2022-07-12T14:05:00Z">
            <w:rPr/>
          </w:rPrChange>
        </w:rPr>
        <w:t xml:space="preserve">. </w:t>
      </w:r>
      <w:r w:rsidR="00C07E02" w:rsidRPr="00FD600D">
        <w:rPr>
          <w:lang w:val="en-US"/>
          <w:rPrChange w:id="103" w:author="Sebastian Schürmann" w:date="2022-07-12T14:22:00Z">
            <w:rPr/>
          </w:rPrChange>
        </w:rPr>
        <w:t>And in response to this question, the data</w:t>
      </w:r>
      <w:r w:rsidR="00C07E02">
        <w:rPr>
          <w:lang w:val="en-US"/>
        </w:rPr>
        <w:t xml:space="preserve"> is split</w:t>
      </w:r>
      <w:r w:rsidR="00C07E02" w:rsidRPr="00FD600D">
        <w:rPr>
          <w:lang w:val="en-US"/>
          <w:rPrChange w:id="104" w:author="Sebastian Schürmann" w:date="2022-07-12T14:22:00Z">
            <w:rPr/>
          </w:rPrChange>
        </w:rPr>
        <w:t xml:space="preserve"> into two subsets. These subsets then become the input to two child nodes </w:t>
      </w:r>
      <w:r w:rsidR="00C07E02">
        <w:rPr>
          <w:lang w:val="en-US"/>
        </w:rPr>
        <w:t xml:space="preserve">that </w:t>
      </w:r>
      <w:r w:rsidR="00B40262">
        <w:rPr>
          <w:lang w:val="en-US"/>
        </w:rPr>
        <w:t>are</w:t>
      </w:r>
      <w:r w:rsidR="00C07E02" w:rsidRPr="00FD600D">
        <w:rPr>
          <w:lang w:val="en-US"/>
          <w:rPrChange w:id="105" w:author="Sebastian Schürmann" w:date="2022-07-12T14:22:00Z">
            <w:rPr/>
          </w:rPrChange>
        </w:rPr>
        <w:t xml:space="preserve"> </w:t>
      </w:r>
      <w:commentRangeStart w:id="106"/>
      <w:r w:rsidR="00C07E02" w:rsidRPr="00FD600D">
        <w:rPr>
          <w:lang w:val="en-US"/>
          <w:rPrChange w:id="107" w:author="Sebastian Schürmann" w:date="2022-07-12T14:22:00Z">
            <w:rPr/>
          </w:rPrChange>
        </w:rPr>
        <w:t>add</w:t>
      </w:r>
      <w:r w:rsidR="00B40262">
        <w:rPr>
          <w:lang w:val="en-US"/>
        </w:rPr>
        <w:t>ed</w:t>
      </w:r>
      <w:r w:rsidR="00C07E02" w:rsidRPr="00FD600D">
        <w:rPr>
          <w:lang w:val="en-US"/>
          <w:rPrChange w:id="108" w:author="Sebastian Schürmann" w:date="2022-07-12T14:22:00Z">
            <w:rPr/>
          </w:rPrChange>
        </w:rPr>
        <w:t xml:space="preserve"> to the tree. </w:t>
      </w:r>
      <w:commentRangeEnd w:id="106"/>
      <w:r w:rsidR="000922AF">
        <w:rPr>
          <w:rStyle w:val="CommentReference"/>
        </w:rPr>
        <w:commentReference w:id="106"/>
      </w:r>
      <w:r w:rsidR="00C07E02" w:rsidRPr="00FD600D">
        <w:rPr>
          <w:lang w:val="en-US"/>
          <w:rPrChange w:id="109" w:author="Sebastian Schürmann" w:date="2022-07-12T14:22:00Z">
            <w:rPr/>
          </w:rPrChange>
        </w:rPr>
        <w:t xml:space="preserve">And the goal of the question is to unmix the labels as </w:t>
      </w:r>
      <w:r w:rsidR="00C07E02">
        <w:rPr>
          <w:lang w:val="en-US"/>
        </w:rPr>
        <w:t>proceeding</w:t>
      </w:r>
      <w:r w:rsidR="00C07E02" w:rsidRPr="00FD600D">
        <w:rPr>
          <w:lang w:val="en-US"/>
          <w:rPrChange w:id="110" w:author="Sebastian Schürmann" w:date="2022-07-12T14:22:00Z">
            <w:rPr/>
          </w:rPrChange>
        </w:rPr>
        <w:t xml:space="preserve"> down. Or in other words, to produce the purest possible distribution of the labels at each node.</w:t>
      </w:r>
      <w:r w:rsidR="00BC7D59" w:rsidRPr="00FD600D">
        <w:rPr>
          <w:lang w:val="en-US"/>
          <w:rPrChange w:id="111" w:author="Sebastian Schürmann" w:date="2022-07-12T14:22:00Z">
            <w:rPr/>
          </w:rPrChange>
        </w:rPr>
        <w:t xml:space="preserve"> </w:t>
      </w:r>
      <w:r w:rsidR="00DC0EBF">
        <w:rPr>
          <w:lang w:val="en-US"/>
        </w:rPr>
        <w:t>The quantification of</w:t>
      </w:r>
      <w:r w:rsidR="00AC1087">
        <w:rPr>
          <w:lang w:val="en-US"/>
        </w:rPr>
        <w:t xml:space="preserve"> a split uncertainty</w:t>
      </w:r>
      <w:r w:rsidR="00BC7D59" w:rsidRPr="00FD600D">
        <w:rPr>
          <w:lang w:val="en-US"/>
          <w:rPrChange w:id="112" w:author="Sebastian Schürmann" w:date="2022-07-12T14:22:00Z">
            <w:rPr/>
          </w:rPrChange>
        </w:rPr>
        <w:t xml:space="preserve"> at a single node</w:t>
      </w:r>
      <w:r w:rsidR="00AC1087">
        <w:rPr>
          <w:lang w:val="en-US"/>
        </w:rPr>
        <w:t xml:space="preserve"> can be achieved</w:t>
      </w:r>
      <w:r w:rsidR="00BC7D59" w:rsidRPr="00FD600D">
        <w:rPr>
          <w:lang w:val="en-US"/>
          <w:rPrChange w:id="113" w:author="Sebastian Schürmann" w:date="2022-07-12T14:22:00Z">
            <w:rPr/>
          </w:rPrChange>
        </w:rPr>
        <w:t xml:space="preserve"> using a metric called Gini impurity</w:t>
      </w:r>
      <w:r w:rsidR="004438BB">
        <w:rPr>
          <w:lang w:val="en-US"/>
        </w:rPr>
        <w:t>:</w:t>
      </w:r>
    </w:p>
    <w:p w14:paraId="21EE3C1F" w14:textId="35AFF686" w:rsidR="005F652E" w:rsidRPr="005D6B35" w:rsidRDefault="001A0189" w:rsidP="005D6B35">
      <w:pPr>
        <w:pStyle w:val="Caption"/>
        <w:rPr>
          <w:rFonts w:ascii="Cambria" w:hAnsi="Cambria"/>
        </w:rPr>
      </w:pPr>
      <m:oMathPara>
        <m:oMath>
          <m:eqArr>
            <m:eqArrPr>
              <m:maxDist m:val="1"/>
              <m:ctrlPr>
                <w:rPr>
                  <w:rFonts w:ascii="Cambria Math" w:hAnsi="Cambria Math"/>
                  <w:i/>
                </w:rPr>
              </m:ctrlPr>
            </m:eqArrPr>
            <m:e>
              <m:r>
                <w:rPr>
                  <w:rFonts w:ascii="Cambria Math" w:hAnsi="Cambria Math"/>
                </w:rPr>
                <m:t>G</m:t>
              </m:r>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C</m:t>
                  </m:r>
                </m:sup>
                <m:e>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p</m:t>
                      </m:r>
                      <m:d>
                        <m:dPr>
                          <m:ctrlPr>
                            <w:rPr>
                              <w:rFonts w:ascii="Cambria Math" w:hAnsi="Cambria Math"/>
                              <w:i/>
                            </w:rPr>
                          </m:ctrlPr>
                        </m:dPr>
                        <m:e>
                          <m:r>
                            <w:rPr>
                              <w:rFonts w:ascii="Cambria Math" w:hAnsi="Cambria Math"/>
                            </w:rPr>
                            <m:t>i</m:t>
                          </m:r>
                        </m:e>
                      </m:d>
                    </m:e>
                  </m:d>
                </m:e>
              </m:nary>
              <m:r>
                <w:rPr>
                  <w:rFonts w:ascii="Cambria Math" w:hAnsi="Cambria Math"/>
                </w:rPr>
                <m:t>#(</m:t>
              </m:r>
              <m:r>
                <m:rPr>
                  <m:sty m:val="p"/>
                </m:rPr>
                <w:rPr>
                  <w:rFonts w:ascii="Cambria Math" w:hAnsi="Cambria Math"/>
                  <w:lang w:val="en-US"/>
                </w:rPr>
                <w:fldChar w:fldCharType="begin"/>
              </m:r>
              <m:r>
                <m:rPr>
                  <m:sty m:val="p"/>
                </m:rPr>
                <w:rPr>
                  <w:rFonts w:ascii="Cambria Math" w:hAnsi="Cambria Math"/>
                  <w:lang w:val="en-US"/>
                </w:rPr>
                <m:t xml:space="preserve"> STYLEREF 1 \s</m:t>
              </m:r>
              <m:r>
                <m:rPr>
                  <m:sty m:val="p"/>
                </m:rPr>
                <w:rPr>
                  <w:rFonts w:ascii="Cambria Math" w:hAnsi="Cambria Math"/>
                  <w:lang w:val="en-US"/>
                </w:rPr>
                <m:t xml:space="preserve">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rPr>
                <m:t>)</m:t>
              </m:r>
            </m:e>
          </m:eqArr>
        </m:oMath>
      </m:oMathPara>
    </w:p>
    <w:p w14:paraId="63C5F0A8" w14:textId="64EF5EBB" w:rsidR="00743F94" w:rsidRDefault="004858C3" w:rsidP="00C7774A">
      <w:pPr>
        <w:pStyle w:val="AbkVerz"/>
        <w:rPr>
          <w:lang w:val="en-US"/>
        </w:rPr>
      </w:pPr>
      <m:oMath>
        <m:r>
          <w:rPr>
            <w:rFonts w:ascii="Cambria Math" w:hAnsi="Cambria Math"/>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FD600D">
        <w:rPr>
          <w:lang w:val="en-US"/>
          <w:rPrChange w:id="114" w:author="Sebastian Schürmann" w:date="2022-07-12T14:22:00Z">
            <w:rPr/>
          </w:rPrChange>
        </w:rPr>
        <w:t xml:space="preserve">And we can quantify how much a question reduces that uncertainty using a concept called information gain. </w:t>
      </w:r>
      <w:r w:rsidR="00E00690">
        <w:rPr>
          <w:lang w:val="en-US"/>
        </w:rPr>
        <w:t>G</w:t>
      </w:r>
      <w:r w:rsidR="00BC7D59" w:rsidRPr="00FD600D">
        <w:rPr>
          <w:lang w:val="en-US"/>
          <w:rPrChange w:id="115" w:author="Sebastian Schürmann" w:date="2022-07-12T14:22:00Z">
            <w:rPr/>
          </w:rPrChang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FD600D">
        <w:rPr>
          <w:lang w:val="en-US"/>
          <w:rPrChange w:id="116" w:author="Sebastian Schürmann" w:date="2022-07-12T14:22:00Z">
            <w:rPr/>
          </w:rPrChange>
        </w:rPr>
        <w:t xml:space="preserve">, at which </w:t>
      </w:r>
      <w:r w:rsidR="00B445A9">
        <w:rPr>
          <w:lang w:val="en-US"/>
        </w:rPr>
        <w:t>data is no longer divided and a class is assigned</w:t>
      </w:r>
      <w:r w:rsidR="00BC7D59" w:rsidRPr="00FD600D">
        <w:rPr>
          <w:lang w:val="en-US"/>
          <w:rPrChange w:id="117" w:author="Sebastian Schürmann" w:date="2022-07-12T14:22:00Z">
            <w:rPr/>
          </w:rPrChange>
        </w:rPr>
        <w:t xml:space="preserve"> </w:t>
      </w:r>
      <w:r w:rsidR="00B445A9">
        <w:rPr>
          <w:lang w:val="en-US"/>
        </w:rPr>
        <w:t xml:space="preserve">based on </w:t>
      </w:r>
      <w:proofErr w:type="gramStart"/>
      <w:r w:rsidR="00B445A9">
        <w:rPr>
          <w:lang w:val="en-US"/>
        </w:rPr>
        <w:t>the majority of</w:t>
      </w:r>
      <w:proofErr w:type="gramEnd"/>
      <w:r w:rsidR="00B445A9">
        <w:rPr>
          <w:lang w:val="en-US"/>
        </w:rPr>
        <w:t xml:space="preserve"> samples present</w:t>
      </w:r>
      <w:r w:rsidR="008A29AC">
        <w:rPr>
          <w:lang w:val="en-US"/>
        </w:rPr>
        <w:t xml:space="preserve"> in the last subset of points. This height is </w:t>
      </w:r>
      <w:r w:rsidR="00A85BB4">
        <w:rPr>
          <w:lang w:val="en-US"/>
        </w:rPr>
        <w:t>set up manually to prevent a tree from overfitting.</w:t>
      </w:r>
    </w:p>
    <w:p w14:paraId="4E122159" w14:textId="56AE255B" w:rsidR="007665B9" w:rsidRPr="00B445A9" w:rsidRDefault="007665B9" w:rsidP="00C7774A">
      <w:pPr>
        <w:pStyle w:val="AbkVerz"/>
        <w:rPr>
          <w:lang w:val="en-US"/>
        </w:rPr>
      </w:pPr>
      <w:r>
        <w:rPr>
          <w:lang w:val="en-US"/>
        </w:rPr>
        <w:t xml:space="preserve">A single classification tree is a powerful algorithm that lacks generalization and </w:t>
      </w:r>
      <w:r w:rsidR="00BD2A3A">
        <w:rPr>
          <w:lang w:val="en-US"/>
        </w:rPr>
        <w:t xml:space="preserve">is </w:t>
      </w:r>
      <w:r>
        <w:rPr>
          <w:lang w:val="en-US"/>
        </w:rPr>
        <w:t xml:space="preserve">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FD600D" w:rsidRDefault="00FF668D" w:rsidP="006C413E">
      <w:pPr>
        <w:pStyle w:val="BodyText"/>
        <w:rPr>
          <w:lang w:val="en-US"/>
          <w:rPrChange w:id="118" w:author="Sebastian Schürmann" w:date="2022-07-12T14:22:00Z">
            <w:rPr/>
          </w:rPrChange>
        </w:rPr>
      </w:pPr>
    </w:p>
    <w:p w14:paraId="7603CAB2" w14:textId="2029957E" w:rsidR="00D952C5" w:rsidRDefault="00D952C5" w:rsidP="002B73E0">
      <w:pPr>
        <w:pStyle w:val="Heading2"/>
        <w:rPr>
          <w:lang w:val="en-US" w:eastAsia="en-GB"/>
        </w:rPr>
      </w:pPr>
      <w:bookmarkStart w:id="119" w:name="_Toc101120025"/>
      <w:commentRangeStart w:id="120"/>
      <w:r w:rsidRPr="006F29DA">
        <w:rPr>
          <w:lang w:val="en-US" w:eastAsia="en-GB"/>
        </w:rPr>
        <w:t>Random forest</w:t>
      </w:r>
      <w:bookmarkEnd w:id="119"/>
      <w:commentRangeEnd w:id="120"/>
      <w:r w:rsidR="00B44168">
        <w:rPr>
          <w:rStyle w:val="CommentReference"/>
          <w:rFonts w:ascii="Cambria" w:hAnsi="Cambria"/>
          <w:b w:val="0"/>
          <w:bCs w:val="0"/>
        </w:rPr>
        <w:commentReference w:id="120"/>
      </w:r>
    </w:p>
    <w:p w14:paraId="7658C9CD" w14:textId="0459432A"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694F05">
        <w:rPr>
          <w:lang w:val="en-US" w:eastAsia="en-GB"/>
        </w:rPr>
        <w:t xml:space="preserve">the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w:t>
      </w:r>
      <w:r w:rsidR="008E7617">
        <w:rPr>
          <w:lang w:val="en-US" w:eastAsia="en-GB"/>
        </w:rPr>
        <w:t xml:space="preserve">the </w:t>
      </w:r>
      <w:r w:rsidR="005B00D9">
        <w:rPr>
          <w:lang w:val="en-US" w:eastAsia="en-GB"/>
        </w:rPr>
        <w:t xml:space="preserve">classification of pixels </w:t>
      </w:r>
      <w:r w:rsidR="006334F1">
        <w:rPr>
          <w:lang w:val="en-US" w:eastAsia="en-GB"/>
        </w:rPr>
        <w:t xml:space="preserve">for </w:t>
      </w:r>
      <w:r w:rsidR="00694F05">
        <w:rPr>
          <w:lang w:val="en-US" w:eastAsia="en-GB"/>
        </w:rPr>
        <w:t xml:space="preserve">the </w:t>
      </w:r>
      <w:r w:rsidR="006334F1">
        <w:rPr>
          <w:lang w:val="en-US" w:eastAsia="en-GB"/>
        </w:rPr>
        <w:t>annotation of digital stacks.</w:t>
      </w:r>
    </w:p>
    <w:p w14:paraId="0A840A99" w14:textId="7B9C6D0F" w:rsidR="00D952C5" w:rsidRDefault="00D952C5" w:rsidP="002B73E0">
      <w:pPr>
        <w:pStyle w:val="Heading2"/>
        <w:rPr>
          <w:lang w:val="en-US" w:eastAsia="en-GB"/>
        </w:rPr>
      </w:pPr>
      <w:bookmarkStart w:id="121" w:name="_Ref90477323"/>
      <w:bookmarkStart w:id="122" w:name="_Ref90477332"/>
      <w:bookmarkStart w:id="123" w:name="_Toc101120026"/>
      <w:r w:rsidRPr="006F29DA">
        <w:rPr>
          <w:lang w:val="en-US" w:eastAsia="en-GB"/>
        </w:rPr>
        <w:t>Feature extraction</w:t>
      </w:r>
      <w:bookmarkEnd w:id="121"/>
      <w:bookmarkEnd w:id="122"/>
      <w:bookmarkEnd w:id="123"/>
      <w:r w:rsidRPr="006F29DA">
        <w:rPr>
          <w:lang w:val="en-US" w:eastAsia="en-GB"/>
        </w:rPr>
        <w:t xml:space="preserve"> </w:t>
      </w:r>
    </w:p>
    <w:p w14:paraId="62F37BF1" w14:textId="29938F1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represent the neighborhood regions</w:t>
      </w:r>
      <w:r w:rsidR="0082514F">
        <w:rPr>
          <w:lang w:val="en-US" w:eastAsia="en-GB"/>
        </w:rPr>
        <w:t xml:space="preserve">, </w:t>
      </w:r>
      <w:commentRangeStart w:id="124"/>
      <w:r w:rsidR="0082514F">
        <w:rPr>
          <w:lang w:val="en-US" w:eastAsia="en-GB"/>
        </w:rPr>
        <w:t xml:space="preserve">also they cannot be used with RF, because it will only </w:t>
      </w:r>
      <w:r w:rsidR="0093138A">
        <w:rPr>
          <w:lang w:val="en-US" w:eastAsia="en-GB"/>
        </w:rPr>
        <w:t xml:space="preserve">divide the image dataset based on intensity threshold, which is ineffective. </w:t>
      </w:r>
      <w:commentRangeEnd w:id="124"/>
      <w:r w:rsidR="00A606DF">
        <w:rPr>
          <w:rStyle w:val="CommentReference"/>
        </w:rPr>
        <w:commentReference w:id="124"/>
      </w:r>
      <w:r w:rsidR="0093138A">
        <w:rPr>
          <w:lang w:val="en-US" w:eastAsia="en-GB"/>
        </w:rPr>
        <w:t xml:space="preserve">Spatial information is much more valuable and </w:t>
      </w:r>
      <w:r w:rsidR="008E7617">
        <w:rPr>
          <w:lang w:val="en-US" w:eastAsia="en-GB"/>
        </w:rPr>
        <w:t>tends</w:t>
      </w:r>
      <w:r w:rsidR="002A3B05">
        <w:rPr>
          <w:lang w:val="en-US" w:eastAsia="en-GB"/>
        </w:rPr>
        <w:t xml:space="preserve"> </w:t>
      </w:r>
      <w:r w:rsidR="008E7617">
        <w:rPr>
          <w:lang w:val="en-US" w:eastAsia="en-GB"/>
        </w:rPr>
        <w:t xml:space="preserve">to </w:t>
      </w:r>
      <w:r w:rsidR="001E34A3">
        <w:rPr>
          <w:lang w:val="en-US" w:eastAsia="en-GB"/>
        </w:rPr>
        <w:t>generalize bet</w:t>
      </w:r>
      <w:r w:rsidR="001E34A3">
        <w:rPr>
          <w:lang w:val="en-US" w:eastAsia="en-GB"/>
        </w:rPr>
        <w:lastRenderedPageBreak/>
        <w:t>ter</w:t>
      </w:r>
      <w:r w:rsidR="002A3B05">
        <w:rPr>
          <w:lang w:val="en-US" w:eastAsia="en-GB"/>
        </w:rPr>
        <w:t xml:space="preserve">.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25" w:name="_Toc101120027"/>
      <w:r w:rsidRPr="006F29DA">
        <w:rPr>
          <w:lang w:val="en-US" w:eastAsia="en-GB"/>
        </w:rPr>
        <w:t>Convolutions</w:t>
      </w:r>
      <w:bookmarkEnd w:id="125"/>
    </w:p>
    <w:p w14:paraId="7127D8CD" w14:textId="639C0603"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xml:space="preserve">, that produces a third one, that expresses how </w:t>
      </w:r>
      <w:r w:rsidR="00321220">
        <w:rPr>
          <w:lang w:val="en-US" w:eastAsia="en-GB"/>
        </w:rPr>
        <w:t>the</w:t>
      </w:r>
      <w:r w:rsidR="000A780A">
        <w:rPr>
          <w:lang w:val="en-US" w:eastAsia="en-GB"/>
        </w:rPr>
        <w:t xml:space="preserve"> shape of one function will modify the shape of another one</w:t>
      </w:r>
      <w:r w:rsidR="00F02A89">
        <w:rPr>
          <w:lang w:val="en-US" w:eastAsia="en-GB"/>
        </w:rPr>
        <w:t>:</w:t>
      </w:r>
    </w:p>
    <w:p w14:paraId="21BDC745" w14:textId="7A56E28C" w:rsidR="00202032" w:rsidRPr="00261AFF" w:rsidRDefault="001A0189" w:rsidP="00261AFF">
      <w:pPr>
        <w:pStyle w:val="Caption"/>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m:t>
                  </m:r>
                  <m:r>
                    <w:rPr>
                      <w:rFonts w:ascii="Cambria Math" w:hAnsi="Cambria Math"/>
                      <w:lang w:val="en-US" w:eastAsia="en-GB"/>
                    </w:rPr>
                    <m:t>*</m:t>
                  </m:r>
                  <m:r>
                    <w:rPr>
                      <w:rFonts w:ascii="Cambria Math" w:hAnsi="Cambria Math"/>
                      <w:lang w:val="en-US" w:eastAsia="en-GB"/>
                    </w:rPr>
                    <m:t>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m:t>
                      </m:r>
                      <m:r>
                        <w:rPr>
                          <w:rFonts w:ascii="Cambria Math" w:hAnsi="Cambria Math"/>
                          <w:lang w:val="en-US" w:eastAsia="en-GB"/>
                        </w:rPr>
                        <m:t>-</m:t>
                      </m:r>
                      <m:r>
                        <w:rPr>
                          <w:rFonts w:ascii="Cambria Math" w:hAnsi="Cambria Math"/>
                          <w:lang w:val="en-US" w:eastAsia="en-GB"/>
                        </w:rPr>
                        <m: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61F55FC1" w:rsidR="00F02A89" w:rsidRDefault="00F02A89" w:rsidP="009779BE">
      <w:pPr>
        <w:rPr>
          <w:lang w:val="en-US" w:eastAsia="en-GB"/>
        </w:rPr>
      </w:pPr>
      <w:r>
        <w:rPr>
          <w:lang w:val="en-US" w:eastAsia="en-GB"/>
        </w:rPr>
        <w:t xml:space="preserve">Once used for </w:t>
      </w:r>
      <w:r w:rsidR="00321220">
        <w:rPr>
          <w:lang w:val="en-US" w:eastAsia="en-GB"/>
        </w:rPr>
        <w:t xml:space="preserve">a </w:t>
      </w:r>
      <w:r>
        <w:rPr>
          <w:lang w:val="en-US" w:eastAsia="en-GB"/>
        </w:rPr>
        <w:t xml:space="preserve">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 xml:space="preserve">image stack </w:t>
      </w:r>
      <w:r w:rsidR="00505A50">
        <w:rPr>
          <w:lang w:val="en-US" w:eastAsia="en-GB"/>
        </w:rPr>
        <w:t>applications</w:t>
      </w:r>
      <w:r w:rsidR="008224BC">
        <w:rPr>
          <w:lang w:val="en-US" w:eastAsia="en-GB"/>
        </w:rPr>
        <w:t xml:space="preserve"> like</w:t>
      </w:r>
      <w:r>
        <w:rPr>
          <w:lang w:val="en-US" w:eastAsia="en-GB"/>
        </w:rPr>
        <w:t>:</w:t>
      </w:r>
    </w:p>
    <w:p w14:paraId="0A946BC6" w14:textId="27D50E11" w:rsidR="00235171" w:rsidRPr="00261AFF" w:rsidRDefault="001A0189" w:rsidP="00261AFF">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m:t>
                  </m:r>
                  <m:r>
                    <w:rPr>
                      <w:rFonts w:ascii="Cambria Math" w:hAnsi="Cambria Math"/>
                      <w:lang w:val="en-US" w:eastAsia="en-GB"/>
                    </w:rPr>
                    <m:t>,</m:t>
                  </m:r>
                  <m:r>
                    <w:rPr>
                      <w:rFonts w:ascii="Cambria Math" w:hAnsi="Cambria Math"/>
                      <w:lang w:val="en-US" w:eastAsia="en-GB"/>
                    </w:rPr>
                    <m:t>y</m:t>
                  </m:r>
                  <m:r>
                    <w:rPr>
                      <w:rFonts w:ascii="Cambria Math" w:hAnsi="Cambria Math"/>
                      <w:lang w:val="en-US" w:eastAsia="en-GB"/>
                    </w:rPr>
                    <m:t>,</m:t>
                  </m:r>
                  <m:r>
                    <w:rPr>
                      <w:rFonts w:ascii="Cambria Math" w:hAnsi="Cambria Math"/>
                      <w:lang w:val="en-US" w:eastAsia="en-GB"/>
                    </w:rPr>
                    <m:t>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m:t>
                  </m:r>
                  <m:r>
                    <w:rPr>
                      <w:rFonts w:ascii="Cambria Math" w:hAnsi="Cambria Math"/>
                      <w:lang w:val="en-US" w:eastAsia="en-GB"/>
                    </w:rPr>
                    <m:t>,</m:t>
                  </m:r>
                  <m:r>
                    <w:rPr>
                      <w:rFonts w:ascii="Cambria Math" w:hAnsi="Cambria Math"/>
                      <w:lang w:val="en-US" w:eastAsia="en-GB"/>
                    </w:rPr>
                    <m:t>j</m:t>
                  </m:r>
                  <m:r>
                    <w:rPr>
                      <w:rFonts w:ascii="Cambria Math" w:hAnsi="Cambria Math"/>
                      <w:lang w:val="en-US" w:eastAsia="en-GB"/>
                    </w:rPr>
                    <m:t>,</m:t>
                  </m:r>
                  <m:r>
                    <w:rPr>
                      <w:rFonts w:ascii="Cambria Math" w:hAnsi="Cambria Math"/>
                      <w:lang w:val="en-US" w:eastAsia="en-GB"/>
                    </w:rPr>
                    <m:t>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m:t>
                      </m:r>
                      <m:r>
                        <w:rPr>
                          <w:rFonts w:ascii="Cambria Math" w:hAnsi="Cambria Math"/>
                          <w:lang w:val="en-US" w:eastAsia="en-GB"/>
                        </w:rPr>
                        <m:t>,</m:t>
                      </m:r>
                      <m:r>
                        <w:rPr>
                          <w:rFonts w:ascii="Cambria Math" w:hAnsi="Cambria Math"/>
                          <w:lang w:val="en-US" w:eastAsia="en-GB"/>
                        </w:rPr>
                        <m:t>j</m:t>
                      </m:r>
                      <m:r>
                        <w:rPr>
                          <w:rFonts w:ascii="Cambria Math" w:hAnsi="Cambria Math"/>
                          <w:lang w:val="en-US" w:eastAsia="en-GB"/>
                        </w:rPr>
                        <m:t>,</m:t>
                      </m:r>
                      <m:r>
                        <w:rPr>
                          <w:rFonts w:ascii="Cambria Math" w:hAnsi="Cambria Math"/>
                          <w:lang w:val="en-US" w:eastAsia="en-GB"/>
                        </w:rPr>
                        <m:t>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m:t>
                      </m:r>
                      <m:r>
                        <w:rPr>
                          <w:rFonts w:ascii="Cambria Math" w:hAnsi="Cambria Math"/>
                          <w:lang w:val="en-US" w:eastAsia="en-GB"/>
                        </w:rPr>
                        <m:t>+</m:t>
                      </m:r>
                      <m:r>
                        <w:rPr>
                          <w:rFonts w:ascii="Cambria Math" w:hAnsi="Cambria Math"/>
                          <w:lang w:val="en-US" w:eastAsia="en-GB"/>
                        </w:rPr>
                        <m:t>i</m:t>
                      </m:r>
                      <m:r>
                        <w:rPr>
                          <w:rFonts w:ascii="Cambria Math" w:hAnsi="Cambria Math"/>
                          <w:lang w:val="en-US" w:eastAsia="en-GB"/>
                        </w:rPr>
                        <m:t>,</m:t>
                      </m:r>
                      <m:r>
                        <w:rPr>
                          <w:rFonts w:ascii="Cambria Math" w:hAnsi="Cambria Math"/>
                          <w:lang w:val="en-US" w:eastAsia="en-GB"/>
                        </w:rPr>
                        <m:t>y</m:t>
                      </m:r>
                      <m:r>
                        <w:rPr>
                          <w:rFonts w:ascii="Cambria Math" w:hAnsi="Cambria Math"/>
                          <w:lang w:val="en-US" w:eastAsia="en-GB"/>
                        </w:rPr>
                        <m:t>+</m:t>
                      </m:r>
                      <m:r>
                        <w:rPr>
                          <w:rFonts w:ascii="Cambria Math" w:hAnsi="Cambria Math"/>
                          <w:lang w:val="en-US" w:eastAsia="en-GB"/>
                        </w:rPr>
                        <m:t>j</m:t>
                      </m:r>
                      <m:r>
                        <w:rPr>
                          <w:rFonts w:ascii="Cambria Math" w:hAnsi="Cambria Math"/>
                          <w:lang w:val="en-US" w:eastAsia="en-GB"/>
                        </w:rPr>
                        <m:t>,</m:t>
                      </m:r>
                      <m:r>
                        <w:rPr>
                          <w:rFonts w:ascii="Cambria Math" w:hAnsi="Cambria Math"/>
                          <w:lang w:val="en-US" w:eastAsia="en-GB"/>
                        </w:rPr>
                        <m:t>z</m:t>
                      </m:r>
                      <m:r>
                        <w:rPr>
                          <w:rFonts w:ascii="Cambria Math" w:hAnsi="Cambria Math"/>
                          <w:lang w:val="en-US" w:eastAsia="en-GB"/>
                        </w:rPr>
                        <m:t>+</m:t>
                      </m:r>
                      <m:r>
                        <w:rPr>
                          <w:rFonts w:ascii="Cambria Math" w:hAnsi="Cambria Math"/>
                          <w:lang w:val="en-US" w:eastAsia="en-GB"/>
                        </w:rPr>
                        <m:t>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7BC29CD6" w:rsidR="0031529E"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Heading3"/>
        <w:rPr>
          <w:lang w:val="en-US" w:eastAsia="en-GB"/>
        </w:rPr>
      </w:pPr>
      <w:bookmarkStart w:id="126" w:name="_Toc101120028"/>
      <w:r w:rsidRPr="006F29DA">
        <w:rPr>
          <w:lang w:val="en-US" w:eastAsia="en-GB"/>
        </w:rPr>
        <w:t>Feature sets</w:t>
      </w:r>
      <w:bookmarkEnd w:id="126"/>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69073B3B" w:rsidR="00773490" w:rsidRDefault="00773490" w:rsidP="00773490">
      <w:pPr>
        <w:pStyle w:val="ListParagraph"/>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16308E49" w:rsidR="00D4183F" w:rsidRDefault="00647807" w:rsidP="00697F3B">
      <w:pPr>
        <w:pStyle w:val="ListParagraph"/>
        <w:numPr>
          <w:ilvl w:val="0"/>
          <w:numId w:val="28"/>
        </w:numPr>
        <w:rPr>
          <w:lang w:eastAsia="en-GB"/>
        </w:rPr>
      </w:pPr>
      <w:r>
        <w:rPr>
          <w:lang w:eastAsia="en-GB"/>
        </w:rPr>
        <w:lastRenderedPageBreak/>
        <w:t>Difference of Gaussians</w:t>
      </w:r>
      <w:r w:rsidR="0008631D">
        <w:rPr>
          <w:lang w:eastAsia="en-GB"/>
        </w:rPr>
        <w:t xml:space="preserve"> – a kernel composed as a difference of two different </w:t>
      </w:r>
      <w:r w:rsidR="00505A50">
        <w:rPr>
          <w:lang w:eastAsia="en-GB"/>
        </w:rPr>
        <w:t>Gaussian</w:t>
      </w:r>
      <w:r w:rsidR="0008631D">
        <w:rPr>
          <w:lang w:eastAsia="en-GB"/>
        </w:rPr>
        <w:t xml:space="preserve">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2BF75AFE"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w:t>
      </w:r>
      <w:r w:rsidR="00B31F67">
        <w:rPr>
          <w:lang w:eastAsia="en-GB"/>
        </w:rPr>
        <w:t>minimizing</w:t>
      </w:r>
      <w:r w:rsidR="004F5FDC">
        <w:rPr>
          <w:lang w:eastAsia="en-GB"/>
        </w:rPr>
        <w:t xml:space="preserve"> </w:t>
      </w:r>
      <w:r w:rsidR="00DB3B49">
        <w:rPr>
          <w:lang w:eastAsia="en-GB"/>
        </w:rPr>
        <w:t>the</w:t>
      </w:r>
      <w:r w:rsidR="004F5FDC">
        <w:rPr>
          <w:lang w:eastAsia="en-GB"/>
        </w:rPr>
        <w:t xml:space="preserve"> presence of </w:t>
      </w:r>
      <w:r w:rsidR="00B31F67">
        <w:rPr>
          <w:lang w:eastAsia="en-GB"/>
        </w:rPr>
        <w:t>high-frequency</w:t>
      </w:r>
      <w:r w:rsidR="004F5FDC">
        <w:rPr>
          <w:lang w:eastAsia="en-GB"/>
        </w:rPr>
        <w:t xml:space="preserve">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77777777" w:rsidR="0031529E" w:rsidRDefault="0031529E" w:rsidP="0031529E">
      <w:pPr>
        <w:pStyle w:val="Heading2"/>
        <w:rPr>
          <w:lang w:val="en-US" w:eastAsia="en-GB"/>
        </w:rPr>
      </w:pPr>
      <w:bookmarkStart w:id="127" w:name="_Toc101120029"/>
      <w:commentRangeStart w:id="128"/>
      <w:r>
        <w:rPr>
          <w:lang w:val="en-US" w:eastAsia="en-GB"/>
        </w:rPr>
        <w:t>Intersection over Union metric</w:t>
      </w:r>
      <w:bookmarkEnd w:id="127"/>
      <w:commentRangeEnd w:id="128"/>
      <w:r w:rsidR="00A606DF">
        <w:rPr>
          <w:rStyle w:val="CommentReference"/>
          <w:rFonts w:ascii="Cambria" w:hAnsi="Cambria"/>
          <w:b w:val="0"/>
          <w:bCs w:val="0"/>
        </w:rPr>
        <w:commentReference w:id="128"/>
      </w:r>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BodyText"/>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lang w:val="en-US"/>
        </w:rPr>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3818890" cy="1768931"/>
                    </a:xfrm>
                    <a:prstGeom prst="rect">
                      <a:avLst/>
                    </a:prstGeom>
                  </pic:spPr>
                </pic:pic>
              </a:graphicData>
            </a:graphic>
          </wp:inline>
        </w:drawing>
      </w:r>
    </w:p>
    <w:p w14:paraId="3BE81C8A" w14:textId="53B74AE2" w:rsidR="0031529E" w:rsidRPr="00F56E5C" w:rsidRDefault="0031529E" w:rsidP="0031529E">
      <w:pPr>
        <w:pStyle w:val="Caption"/>
        <w:rPr>
          <w:lang w:val="en-US"/>
        </w:rPr>
      </w:pPr>
      <w:r w:rsidRPr="00C60B00">
        <w:rPr>
          <w:b/>
          <w:bCs w:val="0"/>
          <w:lang w:val="en-US"/>
        </w:rPr>
        <w:t>Figure</w:t>
      </w:r>
      <w:r w:rsidRPr="00F56E5C">
        <w:rPr>
          <w:lang w:val="en-US"/>
        </w:rPr>
        <w:t xml:space="preserv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5</w:t>
      </w:r>
      <w:r w:rsidRPr="00C60B00">
        <w:rPr>
          <w:b/>
          <w:bCs w:val="0"/>
        </w:rPr>
        <w:fldChar w:fldCharType="end"/>
      </w:r>
      <w:r w:rsidRPr="00C60B00">
        <w:rPr>
          <w:b/>
          <w:bCs w:val="0"/>
          <w:lang w:val="en-US"/>
        </w:rPr>
        <w:t>.</w:t>
      </w:r>
      <w:r w:rsidRPr="00F56E5C">
        <w:rPr>
          <w:lang w:val="en-US"/>
        </w:rPr>
        <w:t xml:space="preserve"> Intersection over Union (IoU)</w:t>
      </w:r>
      <w:r>
        <w:rPr>
          <w:lang w:val="en-US"/>
        </w:rPr>
        <w:t xml:space="preserve"> visual representation of Intersection and Union operations over areas.</w:t>
      </w:r>
    </w:p>
    <w:p w14:paraId="19A304AE" w14:textId="7C2C1A5B" w:rsidR="00CB3E78" w:rsidRDefault="00CB3E78" w:rsidP="0031529E">
      <w:pPr>
        <w:pStyle w:val="Heading2"/>
        <w:rPr>
          <w:lang w:val="en-US" w:eastAsia="en-GB"/>
        </w:rPr>
      </w:pPr>
      <w:r>
        <w:rPr>
          <w:lang w:val="en-US" w:eastAsia="en-GB"/>
        </w:rPr>
        <w:lastRenderedPageBreak/>
        <w:br w:type="page"/>
      </w:r>
    </w:p>
    <w:p w14:paraId="7FE7EE28" w14:textId="1252E418" w:rsidR="00D952C5" w:rsidRPr="006F29DA" w:rsidRDefault="0002602B" w:rsidP="002B73E0">
      <w:pPr>
        <w:pStyle w:val="Heading1"/>
        <w:rPr>
          <w:lang w:val="en-US" w:eastAsia="en-GB"/>
        </w:rPr>
      </w:pPr>
      <w:bookmarkStart w:id="129" w:name="_Toc101120030"/>
      <w:r w:rsidRPr="006F29DA">
        <w:rPr>
          <w:lang w:val="en-US" w:eastAsia="en-GB"/>
        </w:rPr>
        <w:lastRenderedPageBreak/>
        <w:t>Methods</w:t>
      </w:r>
      <w:bookmarkEnd w:id="129"/>
    </w:p>
    <w:p w14:paraId="7FA87062" w14:textId="6E716722" w:rsidR="00D952C5" w:rsidRDefault="00D952C5" w:rsidP="002B73E0">
      <w:pPr>
        <w:pStyle w:val="Heading2"/>
        <w:rPr>
          <w:lang w:val="en-US" w:eastAsia="en-GB"/>
        </w:rPr>
      </w:pPr>
      <w:bookmarkStart w:id="130" w:name="_Toc101120031"/>
      <w:commentRangeStart w:id="131"/>
      <w:r w:rsidRPr="006F29DA">
        <w:rPr>
          <w:lang w:val="en-US" w:eastAsia="en-GB"/>
        </w:rPr>
        <w:t>Weka segmentation plugin</w:t>
      </w:r>
      <w:bookmarkEnd w:id="130"/>
      <w:commentRangeEnd w:id="131"/>
      <w:r w:rsidR="00C42BDB">
        <w:rPr>
          <w:rStyle w:val="CommentReference"/>
          <w:rFonts w:ascii="Cambria" w:hAnsi="Cambria"/>
          <w:b w:val="0"/>
          <w:bCs w:val="0"/>
        </w:rPr>
        <w:commentReference w:id="131"/>
      </w:r>
    </w:p>
    <w:p w14:paraId="2D664232" w14:textId="01F2EBDA"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End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546E1C" w:rsidRPr="00546E1C">
            <w:rPr>
              <w:noProof/>
              <w:lang w:val="en-US" w:eastAsia="en-GB"/>
            </w:rPr>
            <w:t>[4]</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 xml:space="preserve">plugin for </w:t>
      </w:r>
      <w:r w:rsidR="00B31F67">
        <w:rPr>
          <w:lang w:val="en-US" w:eastAsia="en-GB"/>
        </w:rPr>
        <w:t>human-aided</w:t>
      </w:r>
      <w:r w:rsidR="004F4C5E">
        <w:rPr>
          <w:lang w:val="en-US" w:eastAsia="en-GB"/>
        </w:rPr>
        <w:t xml:space="preserve"> image segmentation, using random forests.</w:t>
      </w:r>
      <w:r w:rsidR="00DC28D8">
        <w:rPr>
          <w:lang w:val="en-US" w:eastAsia="en-GB"/>
        </w:rPr>
        <w:t xml:space="preserve"> This plugin </w:t>
      </w:r>
      <w:r w:rsidR="00B31F67">
        <w:rPr>
          <w:lang w:val="en-US" w:eastAsia="en-GB"/>
        </w:rPr>
        <w:t xml:space="preserve">is </w:t>
      </w:r>
      <w:r w:rsidR="00DC28D8">
        <w:rPr>
          <w:lang w:val="en-US" w:eastAsia="en-GB"/>
        </w:rPr>
        <w:t>called</w:t>
      </w:r>
      <w:r>
        <w:rPr>
          <w:lang w:val="en-US" w:eastAsia="en-GB"/>
        </w:rPr>
        <w:t xml:space="preserve"> Weka Segmentation</w:t>
      </w:r>
      <w:r w:rsidR="00F63BA4">
        <w:rPr>
          <w:lang w:val="en-US" w:eastAsia="en-GB"/>
        </w:rPr>
        <w:t xml:space="preserve"> </w:t>
      </w:r>
      <w:sdt>
        <w:sdtPr>
          <w:rPr>
            <w:lang w:val="en-US" w:eastAsia="en-GB"/>
          </w:rPr>
          <w:id w:val="667445130"/>
          <w:citation/>
        </w:sdtPr>
        <w:sdtEnd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546E1C" w:rsidRPr="00546E1C">
            <w:rPr>
              <w:noProof/>
              <w:lang w:val="en-US" w:eastAsia="en-GB"/>
            </w:rPr>
            <w:t>[5]</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5B19A3E3" w:rsidR="00C2508B" w:rsidRDefault="00F935C6" w:rsidP="00A6102E">
      <w:pPr>
        <w:pStyle w:val="Caption"/>
        <w:rPr>
          <w:lang w:val="en-US"/>
        </w:rPr>
      </w:pPr>
      <w:r w:rsidRPr="00C60B00">
        <w:rPr>
          <w:b/>
          <w:bCs w:val="0"/>
          <w:lang w:val="en-US"/>
        </w:rPr>
        <w:t>Figure</w:t>
      </w:r>
      <w:r w:rsidRPr="00A6102E">
        <w:rPr>
          <w:lang w:val="en-US"/>
        </w:rPr>
        <w:t xml:space="preserv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6</w:t>
      </w:r>
      <w:r w:rsidRPr="00C60B00">
        <w:rPr>
          <w:b/>
          <w:bCs w:val="0"/>
        </w:rP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B31F67">
        <w:rPr>
          <w:lang w:val="en-US"/>
        </w:rPr>
        <w:t>The red</w:t>
      </w:r>
      <w:r w:rsidR="00036B91">
        <w:rPr>
          <w:lang w:val="en-US"/>
        </w:rPr>
        <w:t xml:space="preserve"> segment is the background, green is the cell neighborhood, </w:t>
      </w:r>
      <w:r w:rsidR="00B31F67">
        <w:rPr>
          <w:lang w:val="en-US"/>
        </w:rPr>
        <w:t xml:space="preserve">and </w:t>
      </w:r>
      <w:r w:rsidR="00036B91">
        <w:rPr>
          <w:lang w:val="en-US"/>
        </w:rPr>
        <w:t>purple is the cell.</w:t>
      </w:r>
    </w:p>
    <w:p w14:paraId="61DC2B38" w14:textId="77777777" w:rsidR="00BE673F" w:rsidRDefault="00E52A50" w:rsidP="00E52A50">
      <w:pPr>
        <w:rPr>
          <w:lang w:val="en-US"/>
        </w:rPr>
      </w:pPr>
      <w:commentRangeStart w:id="132"/>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commentRangeEnd w:id="132"/>
      <w:r w:rsidR="00C42BDB">
        <w:rPr>
          <w:rStyle w:val="CommentReference"/>
        </w:rPr>
        <w:commentReference w:id="132"/>
      </w:r>
    </w:p>
    <w:p w14:paraId="62F970A6" w14:textId="6A04FD94" w:rsidR="00E52A50" w:rsidRDefault="00B31F67" w:rsidP="00BE673F">
      <w:pPr>
        <w:pStyle w:val="ListParagraph"/>
        <w:numPr>
          <w:ilvl w:val="0"/>
          <w:numId w:val="29"/>
        </w:numPr>
      </w:pPr>
      <w:commentRangeStart w:id="133"/>
      <w:r>
        <w:t>A select</w:t>
      </w:r>
      <w:r w:rsidR="00BE673F">
        <w:t xml:space="preserve"> number </w:t>
      </w:r>
      <w:r w:rsidR="007F3B2B">
        <w:t>of</w:t>
      </w:r>
      <w:r w:rsidR="00BE673F">
        <w:t xml:space="preserve"> classes</w:t>
      </w:r>
      <w:r w:rsidR="007F3B2B">
        <w:t xml:space="preserve">: it is necessary to segment 3 classes – Background, </w:t>
      </w:r>
      <w:r w:rsidR="007F4158">
        <w:t xml:space="preserve">Cells, Cell borders. </w:t>
      </w:r>
      <w:commentRangeEnd w:id="133"/>
      <w:r w:rsidR="005556C1">
        <w:rPr>
          <w:rStyle w:val="CommentReference"/>
          <w:lang w:val="de-DE"/>
        </w:rPr>
        <w:commentReference w:id="133"/>
      </w:r>
    </w:p>
    <w:p w14:paraId="2ADE38B8" w14:textId="4BFD6A27"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w:t>
      </w:r>
      <w:r w:rsidR="009779A1">
        <w:t>an</w:t>
      </w:r>
      <w:r w:rsidR="00D629CC">
        <w:t xml:space="preserve"> </w:t>
      </w:r>
      <w:r w:rsidR="00FA0BDA">
        <w:t>RF. It should consist of</w:t>
      </w:r>
      <w:r w:rsidR="00F16BFB">
        <w:t xml:space="preserve"> Gaussian blur and Difference of Gaussian </w:t>
      </w:r>
      <w:r w:rsidR="004B5543">
        <w:t>filters with the sigma range of 1.0 - 8.0.</w:t>
      </w:r>
    </w:p>
    <w:p w14:paraId="04676686" w14:textId="3B3FD5CE" w:rsidR="00966AFB" w:rsidRDefault="00966AFB" w:rsidP="00966AFB">
      <w:pPr>
        <w:pStyle w:val="Heading2"/>
        <w:rPr>
          <w:lang w:val="en-US"/>
        </w:rPr>
      </w:pPr>
      <w:bookmarkStart w:id="134" w:name="_Toc101120032"/>
      <w:r>
        <w:rPr>
          <w:lang w:val="en-US"/>
        </w:rPr>
        <w:lastRenderedPageBreak/>
        <w:t>Intersection over Union</w:t>
      </w:r>
      <w:r w:rsidR="00966988">
        <w:rPr>
          <w:lang w:val="en-US"/>
        </w:rPr>
        <w:t xml:space="preserve"> calculation</w:t>
      </w:r>
      <w:bookmarkEnd w:id="134"/>
    </w:p>
    <w:p w14:paraId="680FEB9F" w14:textId="545A5877" w:rsidR="0025531E" w:rsidRDefault="00966988" w:rsidP="0025531E">
      <w:pPr>
        <w:pStyle w:val="BodyText"/>
        <w:rPr>
          <w:lang w:val="en-US"/>
        </w:rPr>
      </w:pPr>
      <w:r>
        <w:rPr>
          <w:lang w:val="en-US"/>
        </w:rPr>
        <w:t>For calculation of Intersection over Union</w:t>
      </w:r>
      <w:r w:rsidR="009779A1">
        <w:rPr>
          <w:lang w:val="en-US"/>
        </w:rPr>
        <w:t>,</w:t>
      </w:r>
      <w:r>
        <w:rPr>
          <w:lang w:val="en-US"/>
        </w:rPr>
        <w:t xml:space="preserve"> the python script was created:</w:t>
      </w:r>
      <w:bookmarkStart w:id="135" w:name="_MON_1705167379"/>
      <w:bookmarkEnd w:id="135"/>
      <w:r w:rsidR="001A0189">
        <w:rPr>
          <w:noProof/>
          <w:lang w:val="en-US"/>
        </w:rPr>
      </w:r>
      <w:r w:rsidR="001A0189">
        <w:rPr>
          <w:noProof/>
          <w:lang w:val="en-US"/>
        </w:rPr>
        <w:pict w14:anchorId="03EF2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0.9pt;height:230.8pt;mso-width-percent:0;mso-height-percent:0;mso-width-percent:0;mso-height-percent:0">
            <v:imagedata r:id="rId26" o:title=""/>
          </v:shape>
        </w:pict>
      </w:r>
      <w:r w:rsidR="00AA50D4">
        <w:rPr>
          <w:lang w:val="en-US"/>
        </w:rPr>
        <w:t>It u</w:t>
      </w:r>
      <w:r w:rsidR="0025531E">
        <w:rPr>
          <w:lang w:val="en-US"/>
        </w:rPr>
        <w:t>til</w:t>
      </w:r>
      <w:r w:rsidR="00AA50D4">
        <w:rPr>
          <w:lang w:val="en-US"/>
        </w:rPr>
        <w:t>izes 3 important python libraries:</w:t>
      </w:r>
    </w:p>
    <w:p w14:paraId="35D4744C" w14:textId="1189DECA" w:rsidR="00740574" w:rsidRPr="00FD600D" w:rsidRDefault="00587E9E" w:rsidP="00740574">
      <w:pPr>
        <w:pStyle w:val="BodyText"/>
        <w:numPr>
          <w:ilvl w:val="0"/>
          <w:numId w:val="31"/>
        </w:numPr>
        <w:rPr>
          <w:lang w:val="en-US"/>
          <w:rPrChange w:id="136" w:author="Sebastian Schürmann" w:date="2022-07-12T14:22:00Z">
            <w:rPr/>
          </w:rPrChange>
        </w:rPr>
      </w:pPr>
      <w:r>
        <w:rPr>
          <w:lang w:val="en-US"/>
        </w:rPr>
        <w:t>NumPy</w:t>
      </w:r>
      <w:sdt>
        <w:sdtPr>
          <w:rPr>
            <w:lang w:val="en-US"/>
          </w:rPr>
          <w:id w:val="553040590"/>
          <w:citation/>
        </w:sdtPr>
        <w:sdtEnd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546E1C">
            <w:rPr>
              <w:noProof/>
              <w:lang w:val="en-US"/>
            </w:rPr>
            <w:t xml:space="preserve"> </w:t>
          </w:r>
          <w:r w:rsidR="00546E1C" w:rsidRPr="00546E1C">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FD600D">
        <w:rPr>
          <w:lang w:val="en-US"/>
          <w:rPrChange w:id="137" w:author="Sebastian Schürmann" w:date="2022-07-12T14:22:00Z">
            <w:rPr/>
          </w:rPrChange>
        </w:rPr>
        <w:t xml:space="preserve">It was created in 2005, building on the early work of the Numeric and </w:t>
      </w:r>
      <w:proofErr w:type="spellStart"/>
      <w:r w:rsidR="00740574" w:rsidRPr="00FD600D">
        <w:rPr>
          <w:lang w:val="en-US"/>
          <w:rPrChange w:id="138" w:author="Sebastian Schürmann" w:date="2022-07-12T14:22:00Z">
            <w:rPr/>
          </w:rPrChange>
        </w:rPr>
        <w:t>Numarray</w:t>
      </w:r>
      <w:proofErr w:type="spellEnd"/>
      <w:r w:rsidR="00740574" w:rsidRPr="00FD600D">
        <w:rPr>
          <w:lang w:val="en-US"/>
          <w:rPrChange w:id="139" w:author="Sebastian Schürmann" w:date="2022-07-12T14:22:00Z">
            <w:rPr/>
          </w:rPrChange>
        </w:rPr>
        <w:t xml:space="preserve"> libra</w:t>
      </w:r>
      <w:sdt>
        <w:sdtPr>
          <w:id w:val="1519892811"/>
          <w:citation/>
        </w:sdtPr>
        <w:sdtEndPr/>
        <w:sdtContent>
          <w:r>
            <w:fldChar w:fldCharType="begin"/>
          </w:r>
          <w:r>
            <w:rPr>
              <w:lang w:val="en-US"/>
            </w:rPr>
            <w:instrText xml:space="preserve"> CITATION Hun07 \l 1033 </w:instrText>
          </w:r>
          <w:r>
            <w:fldChar w:fldCharType="separate"/>
          </w:r>
          <w:r w:rsidR="00546E1C">
            <w:rPr>
              <w:noProof/>
              <w:lang w:val="en-US"/>
            </w:rPr>
            <w:t xml:space="preserve"> </w:t>
          </w:r>
          <w:r w:rsidR="00546E1C" w:rsidRPr="00546E1C">
            <w:rPr>
              <w:noProof/>
              <w:lang w:val="en-US"/>
            </w:rPr>
            <w:t>[7]</w:t>
          </w:r>
          <w:r>
            <w:fldChar w:fldCharType="end"/>
          </w:r>
        </w:sdtContent>
      </w:sdt>
      <w:proofErr w:type="spellStart"/>
      <w:r w:rsidR="00740574" w:rsidRPr="00FD600D">
        <w:rPr>
          <w:lang w:val="en-US"/>
          <w:rPrChange w:id="140" w:author="Sebastian Schürmann" w:date="2022-07-12T14:22:00Z">
            <w:rPr/>
          </w:rPrChange>
        </w:rPr>
        <w:t>ries</w:t>
      </w:r>
      <w:proofErr w:type="spellEnd"/>
      <w:r w:rsidR="00740574" w:rsidRPr="00FD600D">
        <w:rPr>
          <w:lang w:val="en-US"/>
          <w:rPrChange w:id="141" w:author="Sebastian Schürmann" w:date="2022-07-12T14:22:00Z">
            <w:rPr/>
          </w:rPrChange>
        </w:rPr>
        <w:t>.</w:t>
      </w:r>
      <w:r w:rsidR="00633638">
        <w:rPr>
          <w:lang w:val="en-US"/>
        </w:rPr>
        <w:t xml:space="preserve"> It is proven to be faster and easier to use than traditional </w:t>
      </w:r>
      <w:r>
        <w:rPr>
          <w:lang w:val="en-US"/>
        </w:rPr>
        <w:t>python lists.</w:t>
      </w:r>
    </w:p>
    <w:p w14:paraId="57E8A4ED" w14:textId="132A402F" w:rsidR="00AA50D4" w:rsidRDefault="00587E9E" w:rsidP="00AA50D4">
      <w:pPr>
        <w:pStyle w:val="BodyText"/>
        <w:numPr>
          <w:ilvl w:val="0"/>
          <w:numId w:val="31"/>
        </w:numPr>
        <w:rPr>
          <w:lang w:val="en-US"/>
        </w:rPr>
      </w:pPr>
      <w:r>
        <w:rPr>
          <w:lang w:val="en-US"/>
        </w:rPr>
        <w:t xml:space="preserve">Matplotlib </w:t>
      </w:r>
      <w:sdt>
        <w:sdtPr>
          <w:rPr>
            <w:lang w:val="en-US"/>
          </w:rPr>
          <w:id w:val="256412942"/>
          <w:citation/>
        </w:sdtPr>
        <w:sdtEndPr/>
        <w:sdtContent>
          <w:r>
            <w:rPr>
              <w:lang w:val="en-US"/>
            </w:rPr>
            <w:fldChar w:fldCharType="begin"/>
          </w:r>
          <w:r>
            <w:rPr>
              <w:lang w:val="en-US"/>
            </w:rPr>
            <w:instrText xml:space="preserve"> CITATION Hun07 \l 1033 </w:instrText>
          </w:r>
          <w:r>
            <w:rPr>
              <w:lang w:val="en-US"/>
            </w:rPr>
            <w:fldChar w:fldCharType="separate"/>
          </w:r>
          <w:r w:rsidR="00546E1C" w:rsidRPr="00546E1C">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5A42BF44" w:rsidR="00C5785A" w:rsidRDefault="00DB683B" w:rsidP="00AA50D4">
      <w:pPr>
        <w:pStyle w:val="BodyText"/>
        <w:numPr>
          <w:ilvl w:val="0"/>
          <w:numId w:val="31"/>
        </w:numPr>
        <w:rPr>
          <w:lang w:val="en-US"/>
        </w:rPr>
      </w:pPr>
      <w:r>
        <w:rPr>
          <w:lang w:val="en-US"/>
        </w:rPr>
        <w:t xml:space="preserve">Scikit-image (skimage) </w:t>
      </w:r>
      <w:sdt>
        <w:sdtPr>
          <w:rPr>
            <w:lang w:val="en-US"/>
          </w:rPr>
          <w:id w:val="828873812"/>
          <w:citation/>
        </w:sdtPr>
        <w:sdtEndPr/>
        <w:sdtContent>
          <w:r>
            <w:rPr>
              <w:lang w:val="en-US"/>
            </w:rPr>
            <w:fldChar w:fldCharType="begin"/>
          </w:r>
          <w:r>
            <w:rPr>
              <w:lang w:val="en-US"/>
            </w:rPr>
            <w:instrText xml:space="preserve"> CITATION van14 \l 1033 </w:instrText>
          </w:r>
          <w:r>
            <w:rPr>
              <w:lang w:val="en-US"/>
            </w:rPr>
            <w:fldChar w:fldCharType="separate"/>
          </w:r>
          <w:r w:rsidR="00546E1C" w:rsidRPr="00546E1C">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w:t>
      </w:r>
      <w:r w:rsidR="009779A1">
        <w:rPr>
          <w:lang w:val="en-US"/>
        </w:rPr>
        <w:t>,</w:t>
      </w:r>
      <w:r w:rsidR="00A73C6B">
        <w:rPr>
          <w:lang w:val="en-US"/>
        </w:rPr>
        <w:t xml:space="preserve"> and writing</w:t>
      </w:r>
      <w:r w:rsidR="0008647D">
        <w:rPr>
          <w:lang w:val="en-US"/>
        </w:rPr>
        <w:t>.</w:t>
      </w:r>
    </w:p>
    <w:p w14:paraId="3AB0883F" w14:textId="710D8361" w:rsidR="00637E11" w:rsidRDefault="009779A1" w:rsidP="00637E11">
      <w:pPr>
        <w:pStyle w:val="BodyText"/>
        <w:rPr>
          <w:lang w:val="en-US"/>
        </w:rPr>
      </w:pPr>
      <w:r>
        <w:rPr>
          <w:lang w:val="en-US"/>
        </w:rPr>
        <w:t>The first</w:t>
      </w:r>
      <w:r w:rsidR="00637E11">
        <w:rPr>
          <w:lang w:val="en-US"/>
        </w:rPr>
        <w:t xml:space="preserve"> method </w:t>
      </w:r>
      <w:r w:rsidR="00A24C74">
        <w:rPr>
          <w:lang w:val="en-US"/>
        </w:rPr>
        <w:t>“</w:t>
      </w:r>
      <w:proofErr w:type="spellStart"/>
      <w:r w:rsidR="00A24C74">
        <w:rPr>
          <w:lang w:val="en-US"/>
        </w:rPr>
        <w:t>load_mask</w:t>
      </w:r>
      <w:proofErr w:type="spellEnd"/>
      <w:r w:rsidR="00A24C74">
        <w:rPr>
          <w:lang w:val="en-US"/>
        </w:rPr>
        <w:t>”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 xml:space="preserve">sing </w:t>
      </w:r>
      <w:r>
        <w:rPr>
          <w:lang w:val="en-US"/>
        </w:rPr>
        <w:t xml:space="preserve">the </w:t>
      </w:r>
      <w:r w:rsidR="00A24C74">
        <w:rPr>
          <w:lang w:val="en-US"/>
        </w:rPr>
        <w:t>“</w:t>
      </w:r>
      <w:proofErr w:type="spellStart"/>
      <w:r w:rsidR="00A24C74">
        <w:rPr>
          <w:lang w:val="en-US"/>
        </w:rPr>
        <w:t>i</w:t>
      </w:r>
      <w:r w:rsidR="00B74516">
        <w:rPr>
          <w:lang w:val="en-US"/>
        </w:rPr>
        <w:t>mread</w:t>
      </w:r>
      <w:proofErr w:type="spellEnd"/>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w:t>
      </w:r>
      <w:r>
        <w:rPr>
          <w:lang w:val="en-US"/>
        </w:rPr>
        <w:t>saved</w:t>
      </w:r>
      <w:r w:rsidR="00A07369">
        <w:rPr>
          <w:lang w:val="en-US"/>
        </w:rPr>
        <w:t xml:space="preserve"> to the “mask” variable.</w:t>
      </w:r>
      <w:r w:rsidR="00E6629F">
        <w:rPr>
          <w:lang w:val="en-US"/>
        </w:rPr>
        <w:t xml:space="preserve"> Then mask is converted to </w:t>
      </w:r>
      <w:proofErr w:type="spellStart"/>
      <w:r w:rsidR="00EA4C55">
        <w:rPr>
          <w:lang w:val="en-US"/>
        </w:rPr>
        <w:t>b</w:t>
      </w:r>
      <w:r w:rsidR="00E6629F">
        <w:rPr>
          <w:lang w:val="en-US"/>
        </w:rPr>
        <w:t>oolean</w:t>
      </w:r>
      <w:proofErr w:type="spellEnd"/>
      <w:r w:rsidR="00E6629F">
        <w:rPr>
          <w:lang w:val="en-US"/>
        </w:rPr>
        <w:t xml:space="preserve"> type, </w:t>
      </w:r>
      <w:r w:rsidR="007C77FA">
        <w:rPr>
          <w:lang w:val="en-US"/>
        </w:rPr>
        <w:t>to</w:t>
      </w:r>
      <w:r w:rsidR="00E6629F">
        <w:rPr>
          <w:lang w:val="en-US"/>
        </w:rPr>
        <w:t xml:space="preserve"> be processed later for IoU calculation.</w:t>
      </w:r>
    </w:p>
    <w:p w14:paraId="22DA1120" w14:textId="4B55C1B3" w:rsidR="00E6629F" w:rsidRDefault="00D419C3" w:rsidP="00637E11">
      <w:pPr>
        <w:pStyle w:val="BodyText"/>
        <w:rPr>
          <w:lang w:val="en-US"/>
        </w:rPr>
      </w:pPr>
      <w:r>
        <w:rPr>
          <w:lang w:val="en-US"/>
        </w:rPr>
        <w:t>The s</w:t>
      </w:r>
      <w:r w:rsidR="00E6629F">
        <w:rPr>
          <w:lang w:val="en-US"/>
        </w:rPr>
        <w:t>econd method “</w:t>
      </w:r>
      <w:proofErr w:type="spellStart"/>
      <w:r w:rsidR="00E6629F">
        <w:rPr>
          <w:lang w:val="en-US"/>
        </w:rPr>
        <w:t>compute_iou</w:t>
      </w:r>
      <w:proofErr w:type="spellEnd"/>
      <w:r w:rsidR="00E6629F">
        <w:rPr>
          <w:lang w:val="en-US"/>
        </w:rPr>
        <w:t xml:space="preserve">” takes as an input 2 </w:t>
      </w:r>
      <w:r w:rsidR="00EA4C55">
        <w:rPr>
          <w:lang w:val="en-US"/>
        </w:rPr>
        <w:t>NumPy</w:t>
      </w:r>
      <w:r w:rsidR="00E6629F">
        <w:rPr>
          <w:lang w:val="en-US"/>
        </w:rPr>
        <w:t xml:space="preserve"> </w:t>
      </w:r>
      <w:proofErr w:type="spellStart"/>
      <w:r w:rsidR="00EA4C55">
        <w:rPr>
          <w:lang w:val="en-US"/>
        </w:rPr>
        <w:t>b</w:t>
      </w:r>
      <w:r w:rsidR="00E6629F">
        <w:rPr>
          <w:lang w:val="en-US"/>
        </w:rPr>
        <w:t>oolean</w:t>
      </w:r>
      <w:proofErr w:type="spellEnd"/>
      <w:r w:rsidR="00E6629F">
        <w:rPr>
          <w:lang w:val="en-US"/>
        </w:rPr>
        <w:t xml:space="preserve"> arrays</w:t>
      </w:r>
      <w:r w:rsidR="00F73139">
        <w:rPr>
          <w:lang w:val="en-US"/>
        </w:rPr>
        <w:t xml:space="preserve"> – mask that an algorithm produces and the ground truth (GT) that will </w:t>
      </w:r>
      <w:r w:rsidR="00710516">
        <w:rPr>
          <w:lang w:val="en-US"/>
        </w:rPr>
        <w:t xml:space="preserve">be compared to the mask. Then </w:t>
      </w:r>
      <w:r>
        <w:rPr>
          <w:lang w:val="en-US"/>
        </w:rPr>
        <w:t>separate</w:t>
      </w:r>
      <w:r w:rsidR="00710516">
        <w:rPr>
          <w:lang w:val="en-US"/>
        </w:rPr>
        <w:t xml:space="preserve"> Boolean operations of intersection and union are performed with these 2 arrays.</w:t>
      </w:r>
      <w:r w:rsidR="00082092">
        <w:rPr>
          <w:lang w:val="en-US"/>
        </w:rPr>
        <w:t xml:space="preserve"> Then in the end we divide the sum of </w:t>
      </w:r>
      <w:r w:rsidR="00082092">
        <w:rPr>
          <w:lang w:val="en-US"/>
        </w:rPr>
        <w:lastRenderedPageBreak/>
        <w:t xml:space="preserve">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5414F31B" w:rsidR="007C1752" w:rsidRDefault="0002602B" w:rsidP="000D0DB9">
      <w:pPr>
        <w:pStyle w:val="Heading1"/>
        <w:rPr>
          <w:lang w:val="en-US" w:eastAsia="en-GB"/>
        </w:rPr>
      </w:pPr>
      <w:bookmarkStart w:id="142" w:name="_Toc101120033"/>
      <w:r w:rsidRPr="006F29DA">
        <w:rPr>
          <w:lang w:val="en-US" w:eastAsia="en-GB"/>
        </w:rPr>
        <w:t>Results</w:t>
      </w:r>
      <w:bookmarkEnd w:id="142"/>
    </w:p>
    <w:p w14:paraId="7E21AB4A" w14:textId="775C452C" w:rsidR="000D0DB9" w:rsidRDefault="00832E2F" w:rsidP="007E2A86">
      <w:pPr>
        <w:pStyle w:val="AbkVerz"/>
        <w:rPr>
          <w:lang w:val="en-US" w:eastAsia="en-GB"/>
        </w:rPr>
      </w:pPr>
      <w:r>
        <w:rPr>
          <w:lang w:val="en-US" w:eastAsia="en-GB"/>
        </w:rPr>
        <w:t>In this section</w:t>
      </w:r>
      <w:commentRangeStart w:id="143"/>
      <w:r w:rsidR="00724A15">
        <w:rPr>
          <w:lang w:val="en-US" w:eastAsia="en-GB"/>
        </w:rPr>
        <w:t>,</w:t>
      </w:r>
      <w:r>
        <w:rPr>
          <w:lang w:val="en-US" w:eastAsia="en-GB"/>
        </w:rPr>
        <w:t xml:space="preserve"> the exact image processing pipeline will be explained</w:t>
      </w:r>
      <w:commentRangeEnd w:id="143"/>
      <w:r w:rsidR="00FD600D">
        <w:rPr>
          <w:rStyle w:val="CommentReference"/>
        </w:rPr>
        <w:commentReference w:id="143"/>
      </w:r>
      <w:r>
        <w:rPr>
          <w:lang w:val="en-US" w:eastAsia="en-GB"/>
        </w:rPr>
        <w:t xml:space="preserve">, and the </w:t>
      </w:r>
      <w:commentRangeStart w:id="144"/>
      <w:r>
        <w:rPr>
          <w:lang w:val="en-US" w:eastAsia="en-GB"/>
        </w:rPr>
        <w:t xml:space="preserve">question of cell segmentation will be </w:t>
      </w:r>
      <w:r w:rsidR="00CD41D5">
        <w:rPr>
          <w:lang w:val="en-US" w:eastAsia="en-GB"/>
        </w:rPr>
        <w:t>answered</w:t>
      </w:r>
      <w:commentRangeEnd w:id="144"/>
      <w:r w:rsidR="00FD600D">
        <w:rPr>
          <w:rStyle w:val="CommentReference"/>
        </w:rPr>
        <w:commentReference w:id="144"/>
      </w:r>
      <w:r>
        <w:rPr>
          <w:lang w:val="en-US" w:eastAsia="en-GB"/>
        </w:rPr>
        <w:t>.</w:t>
      </w:r>
    </w:p>
    <w:p w14:paraId="4638D448" w14:textId="2D25D067" w:rsidR="009A3AB1" w:rsidRDefault="009A3AB1" w:rsidP="007E2A86">
      <w:pPr>
        <w:pStyle w:val="AbkVerz"/>
        <w:rPr>
          <w:lang w:val="en-US" w:eastAsia="en-GB"/>
        </w:rPr>
      </w:pPr>
      <w:commentRangeStart w:id="145"/>
      <w:r>
        <w:rPr>
          <w:lang w:val="en-US" w:eastAsia="en-GB"/>
        </w:rPr>
        <w:t xml:space="preserve">The 3d cell segmentation </w:t>
      </w:r>
      <w:commentRangeEnd w:id="145"/>
      <w:r w:rsidR="00382818">
        <w:rPr>
          <w:rStyle w:val="CommentReference"/>
        </w:rPr>
        <w:commentReference w:id="145"/>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w:t>
      </w:r>
      <w:r w:rsidR="005A2499">
        <w:rPr>
          <w:lang w:val="en-US" w:eastAsia="en-GB"/>
        </w:rPr>
        <w:t>acquired</w:t>
      </w:r>
      <w:r w:rsidR="00E83CC2">
        <w:rPr>
          <w:lang w:val="en-US" w:eastAsia="en-GB"/>
        </w:rPr>
        <w:t xml:space="preserve"> </w:t>
      </w:r>
      <w:r w:rsidR="004C28BA">
        <w:rPr>
          <w:lang w:val="en-US" w:eastAsia="en-GB"/>
        </w:rPr>
        <w:t>at our lab in</w:t>
      </w:r>
      <w:r w:rsidR="00E83CC2">
        <w:rPr>
          <w:lang w:val="en-US" w:eastAsia="en-GB"/>
        </w:rPr>
        <w:t xml:space="preserve"> </w:t>
      </w:r>
      <w:r w:rsidR="005B1617">
        <w:rPr>
          <w:lang w:val="en-US" w:eastAsia="en-GB"/>
        </w:rPr>
        <w:t>the Institute of Medical Biotechnology</w:t>
      </w:r>
      <w:r w:rsidR="00D144E5">
        <w:rPr>
          <w:lang w:val="en-US" w:eastAsia="en-GB"/>
        </w:rPr>
        <w:t xml:space="preserve"> FAU</w:t>
      </w:r>
      <w:r w:rsidR="007B7DF6">
        <w:rPr>
          <w:lang w:val="en-US" w:eastAsia="en-GB"/>
        </w:rPr>
        <w:t xml:space="preserve"> </w:t>
      </w:r>
      <w:r w:rsidR="00D144E5">
        <w:rPr>
          <w:lang w:val="en-US" w:eastAsia="en-GB"/>
        </w:rPr>
        <w:t xml:space="preserve">Erlangen. This is the stack </w:t>
      </w:r>
      <w:r w:rsidR="009813C3">
        <w:rPr>
          <w:lang w:val="en-US" w:eastAsia="en-GB"/>
        </w:rPr>
        <w:t>recorded</w:t>
      </w:r>
      <w:r w:rsidR="00D144E5">
        <w:rPr>
          <w:lang w:val="en-US" w:eastAsia="en-GB"/>
        </w:rPr>
        <w:t xml:space="preserve"> from the patient</w:t>
      </w:r>
      <w:r w:rsidR="007A4EB7">
        <w:rPr>
          <w:lang w:val="en-US" w:eastAsia="en-GB"/>
        </w:rPr>
        <w:t>’s</w:t>
      </w:r>
      <w:r w:rsidR="00D144E5">
        <w:rPr>
          <w:lang w:val="en-US" w:eastAsia="en-GB"/>
        </w:rPr>
        <w:t xml:space="preserve"> colon </w:t>
      </w:r>
      <w:r w:rsidR="007A4EB7">
        <w:rPr>
          <w:lang w:val="en-US" w:eastAsia="en-GB"/>
        </w:rPr>
        <w:t xml:space="preserve">tissue. </w:t>
      </w:r>
      <w:commentRangeStart w:id="146"/>
      <w:commentRangeStart w:id="147"/>
      <w:r w:rsidR="007A4EB7">
        <w:rPr>
          <w:lang w:val="en-US" w:eastAsia="en-GB"/>
        </w:rPr>
        <w:t xml:space="preserve">This sample has a </w:t>
      </w:r>
      <w:r w:rsidR="00440875">
        <w:rPr>
          <w:lang w:val="en-US" w:eastAsia="en-GB"/>
        </w:rPr>
        <w:t>visible presence of immune cells (yellow)</w:t>
      </w:r>
      <w:commentRangeEnd w:id="146"/>
      <w:r w:rsidR="00A4492F">
        <w:rPr>
          <w:rStyle w:val="CommentReference"/>
        </w:rPr>
        <w:commentReference w:id="146"/>
      </w:r>
      <w:commentRangeEnd w:id="147"/>
      <w:r w:rsidR="00EA5805">
        <w:rPr>
          <w:rStyle w:val="CommentReference"/>
        </w:rPr>
        <w:commentReference w:id="147"/>
      </w:r>
      <w:r w:rsidR="007A4EB7">
        <w:rPr>
          <w:lang w:val="en-US" w:eastAsia="en-GB"/>
        </w:rPr>
        <w:t xml:space="preserve">,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7E2A86">
        <w:rPr>
          <w:lang w:val="en-US" w:eastAsia="en-GB"/>
        </w:rPr>
        <w:instrText xml:space="preserve"> \* MERGEFORMAT </w:instrText>
      </w:r>
      <w:r w:rsidR="00087CE3">
        <w:rPr>
          <w:lang w:val="en-US" w:eastAsia="en-GB"/>
        </w:rPr>
      </w:r>
      <w:r w:rsidR="00087CE3">
        <w:rPr>
          <w:lang w:val="en-US" w:eastAsia="en-GB"/>
        </w:rPr>
        <w:fldChar w:fldCharType="separate"/>
      </w:r>
      <w:r w:rsidR="00546E1C" w:rsidRPr="00C60B00">
        <w:rPr>
          <w:b/>
          <w:bCs/>
          <w:lang w:val="en-US"/>
        </w:rPr>
        <w:t>Figure</w:t>
      </w:r>
      <w:r w:rsidR="00546E1C" w:rsidRPr="002668B8">
        <w:rPr>
          <w:lang w:val="en-US"/>
        </w:rPr>
        <w:t xml:space="preserve"> </w:t>
      </w:r>
      <w:r w:rsidR="00546E1C">
        <w:rPr>
          <w:b/>
          <w:bCs/>
          <w:noProof/>
          <w:lang w:val="en-US"/>
        </w:rPr>
        <w:t>7</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7"/>
                    <a:stretch>
                      <a:fillRect/>
                    </a:stretch>
                  </pic:blipFill>
                  <pic:spPr>
                    <a:xfrm>
                      <a:off x="0" y="0"/>
                      <a:ext cx="3568659" cy="2648165"/>
                    </a:xfrm>
                    <a:prstGeom prst="rect">
                      <a:avLst/>
                    </a:prstGeom>
                  </pic:spPr>
                </pic:pic>
              </a:graphicData>
            </a:graphic>
          </wp:inline>
        </w:drawing>
      </w:r>
    </w:p>
    <w:p w14:paraId="6874E249" w14:textId="3BA37A99" w:rsidR="00C17948" w:rsidRDefault="00CF3F62" w:rsidP="00CF3F62">
      <w:pPr>
        <w:pStyle w:val="Caption"/>
        <w:rPr>
          <w:lang w:val="en-US"/>
        </w:rPr>
      </w:pPr>
      <w:bookmarkStart w:id="148" w:name="_Ref90418294"/>
      <w:bookmarkStart w:id="149" w:name="_Ref90418278"/>
      <w:r w:rsidRPr="00C60B00">
        <w:rPr>
          <w:b/>
          <w:bCs w:val="0"/>
          <w:lang w:val="en-US"/>
        </w:rPr>
        <w:t>Figure</w:t>
      </w:r>
      <w:r w:rsidRPr="002668B8">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7</w:t>
      </w:r>
      <w:r w:rsidRPr="004239ED">
        <w:rPr>
          <w:b/>
          <w:bCs w:val="0"/>
        </w:rPr>
        <w:fldChar w:fldCharType="end"/>
      </w:r>
      <w:bookmarkEnd w:id="148"/>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149"/>
      <w:r w:rsidR="00EB2E85">
        <w:rPr>
          <w:lang w:val="en-US"/>
        </w:rPr>
        <w:t xml:space="preserve"> </w:t>
      </w:r>
      <w:commentRangeStart w:id="150"/>
      <w:r w:rsidR="00D46D24">
        <w:rPr>
          <w:lang w:val="en-US"/>
        </w:rPr>
        <w:t>B: Magnified area</w:t>
      </w:r>
      <w:commentRangeEnd w:id="150"/>
      <w:r w:rsidR="00382818">
        <w:rPr>
          <w:rStyle w:val="CommentReference"/>
          <w:rFonts w:ascii="Cambria" w:hAnsi="Cambria"/>
          <w:bCs w:val="0"/>
          <w:color w:val="auto"/>
        </w:rPr>
        <w:commentReference w:id="150"/>
      </w:r>
      <w:r w:rsidR="001F0236">
        <w:rPr>
          <w:lang w:val="en-US"/>
        </w:rPr>
        <w:t xml:space="preserve">. C: Collagen </w:t>
      </w:r>
      <w:r w:rsidR="000F03A1">
        <w:rPr>
          <w:lang w:val="en-US"/>
        </w:rPr>
        <w:t>auto</w:t>
      </w:r>
      <w:r w:rsidR="001F0236">
        <w:rPr>
          <w:lang w:val="en-US"/>
        </w:rPr>
        <w:t>fluorescence channel. D: Green channel</w:t>
      </w:r>
      <w:r w:rsidR="000F03A1">
        <w:rPr>
          <w:lang w:val="en-US"/>
        </w:rPr>
        <w:t xml:space="preserve"> </w:t>
      </w:r>
      <w:r w:rsidR="006D2D2C">
        <w:rPr>
          <w:lang w:val="en-US"/>
        </w:rPr>
        <w:t>(</w:t>
      </w:r>
      <w:r w:rsidR="000F03A1">
        <w:rPr>
          <w:lang w:val="en-US"/>
        </w:rPr>
        <w:t>NADH</w:t>
      </w:r>
      <w:r w:rsidR="006D2D2C">
        <w:rPr>
          <w:lang w:val="en-US"/>
        </w:rPr>
        <w:t xml:space="preserve"> fluorescence)</w:t>
      </w:r>
      <w:r w:rsidR="001F0236">
        <w:rPr>
          <w:lang w:val="en-US"/>
        </w:rPr>
        <w:t>. E: Red channel</w:t>
      </w:r>
      <w:r w:rsidR="000F03A1">
        <w:rPr>
          <w:lang w:val="en-US"/>
        </w:rPr>
        <w:t xml:space="preserve"> </w:t>
      </w:r>
      <w:r w:rsidR="00E56A08">
        <w:rPr>
          <w:lang w:val="en-US"/>
        </w:rPr>
        <w:t>(</w:t>
      </w:r>
      <w:r w:rsidR="000F03A1">
        <w:rPr>
          <w:lang w:val="en-US"/>
        </w:rPr>
        <w:t>FAD</w:t>
      </w:r>
      <w:r w:rsidR="00E56A08">
        <w:rPr>
          <w:lang w:val="en-US"/>
        </w:rPr>
        <w:t xml:space="preserve"> </w:t>
      </w:r>
      <w:r w:rsidR="006D2D2C">
        <w:rPr>
          <w:lang w:val="en-US"/>
        </w:rPr>
        <w:t>fluorescence</w:t>
      </w:r>
      <w:r w:rsidR="00E56A08">
        <w:rPr>
          <w:lang w:val="en-US"/>
        </w:rPr>
        <w:t>)</w:t>
      </w:r>
    </w:p>
    <w:p w14:paraId="6CFA2580" w14:textId="6343FEF8"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w:t>
      </w:r>
      <w:r w:rsidR="00093EEF">
        <w:rPr>
          <w:lang w:val="en-US"/>
        </w:rPr>
        <w:t>Neutrophil</w:t>
      </w:r>
      <w:r w:rsidR="00390144">
        <w:rPr>
          <w:lang w:val="en-US"/>
        </w:rPr>
        <w:t xml:space="preserve">. Its size lies in the range </w:t>
      </w:r>
      <w:r w:rsidR="00D419C3">
        <w:rPr>
          <w:lang w:val="en-US"/>
        </w:rPr>
        <w:t>of</w:t>
      </w:r>
      <w:r w:rsidR="00390144">
        <w:rPr>
          <w:lang w:val="en-US"/>
        </w:rPr>
        <w:t xml:space="preserve"> 6 to 14 µm, which</w:t>
      </w:r>
      <w:r w:rsidR="001F2948">
        <w:rPr>
          <w:lang w:val="en-US"/>
        </w:rPr>
        <w:t xml:space="preserve"> can be seen </w:t>
      </w:r>
      <w:r w:rsidR="00390144">
        <w:rPr>
          <w:lang w:val="en-US"/>
        </w:rPr>
        <w:t>in</w:t>
      </w:r>
      <w:r w:rsidR="001F2948">
        <w:rPr>
          <w:lang w:val="en-US"/>
        </w:rPr>
        <w:t xml:space="preserve"> </w:t>
      </w:r>
      <w:r w:rsidR="00C6433A">
        <w:rPr>
          <w:lang w:val="en-US"/>
        </w:rPr>
        <w:fldChar w:fldCharType="begin"/>
      </w:r>
      <w:r w:rsidR="00C6433A">
        <w:rPr>
          <w:lang w:val="en-US"/>
        </w:rPr>
        <w:instrText xml:space="preserve"> REF _Ref90418294 \h </w:instrText>
      </w:r>
      <w:r w:rsidR="00C6433A">
        <w:rPr>
          <w:lang w:val="en-US"/>
        </w:rPr>
      </w:r>
      <w:r w:rsidR="00C6433A">
        <w:rPr>
          <w:lang w:val="en-US"/>
        </w:rPr>
        <w:fldChar w:fldCharType="separate"/>
      </w:r>
      <w:r w:rsidR="00546E1C" w:rsidRPr="00C60B00">
        <w:rPr>
          <w:b/>
          <w:bCs/>
          <w:lang w:val="en-US"/>
        </w:rPr>
        <w:t>Figure</w:t>
      </w:r>
      <w:r w:rsidR="00546E1C" w:rsidRPr="002668B8">
        <w:rPr>
          <w:lang w:val="en-US"/>
        </w:rPr>
        <w:t xml:space="preserve"> </w:t>
      </w:r>
      <w:r w:rsidR="00546E1C">
        <w:rPr>
          <w:b/>
          <w:bCs/>
          <w:noProof/>
          <w:lang w:val="en-US"/>
        </w:rPr>
        <w:t>7</w:t>
      </w:r>
      <w:r w:rsidR="00C6433A">
        <w:rPr>
          <w:lang w:val="en-US"/>
        </w:rPr>
        <w:fldChar w:fldCharType="end"/>
      </w:r>
      <w:r w:rsidR="00C6433A">
        <w:rPr>
          <w:lang w:val="en-US"/>
        </w:rPr>
        <w:t xml:space="preserve"> </w:t>
      </w:r>
      <w:r w:rsidR="001F0236">
        <w:rPr>
          <w:lang w:val="en-US"/>
        </w:rPr>
        <w:t>B</w:t>
      </w:r>
      <w:r w:rsidR="001F2948">
        <w:rPr>
          <w:lang w:val="en-US"/>
        </w:rPr>
        <w:t>.</w:t>
      </w:r>
      <w:r w:rsidR="004A0554">
        <w:rPr>
          <w:lang w:val="en-US"/>
        </w:rPr>
        <w:t xml:space="preserve"> The segmentation of these cells</w:t>
      </w:r>
      <w:r w:rsidR="00461813">
        <w:rPr>
          <w:lang w:val="en-US"/>
        </w:rPr>
        <w:t xml:space="preserve"> in semi-supervised fashion</w:t>
      </w:r>
      <w:r w:rsidR="004A0554">
        <w:rPr>
          <w:lang w:val="en-US"/>
        </w:rPr>
        <w:t xml:space="preserve"> </w:t>
      </w:r>
      <w:r w:rsidR="00C24C62">
        <w:rPr>
          <w:lang w:val="en-US"/>
        </w:rPr>
        <w:t xml:space="preserve">is </w:t>
      </w:r>
      <w:r w:rsidR="004A0554">
        <w:rPr>
          <w:lang w:val="en-US"/>
        </w:rPr>
        <w:t>the aim of this work.</w:t>
      </w:r>
      <w:r w:rsidR="00314A56">
        <w:rPr>
          <w:lang w:val="en-US"/>
        </w:rPr>
        <w:t xml:space="preserve"> </w:t>
      </w:r>
      <w:del w:id="151" w:author="Sebastian Schürmann" w:date="2022-07-12T14:38:00Z">
        <w:r w:rsidR="00E62768" w:rsidDel="00A4492F">
          <w:rPr>
            <w:lang w:val="en-US"/>
          </w:rPr>
          <w:delText>But first</w:delText>
        </w:r>
        <w:r w:rsidR="00390144" w:rsidDel="00A4492F">
          <w:rPr>
            <w:lang w:val="en-US"/>
          </w:rPr>
          <w:delText>,</w:delText>
        </w:r>
        <w:r w:rsidR="00E62768" w:rsidDel="00A4492F">
          <w:rPr>
            <w:lang w:val="en-US"/>
          </w:rPr>
          <w:delText xml:space="preserve"> it is necessary to simplify the data and </w:delText>
        </w:r>
        <w:r w:rsidR="002D4636" w:rsidDel="00A4492F">
          <w:rPr>
            <w:lang w:val="en-US"/>
          </w:rPr>
          <w:delText>eliminate</w:delText>
        </w:r>
        <w:r w:rsidR="00DE307E" w:rsidDel="00A4492F">
          <w:rPr>
            <w:lang w:val="en-US"/>
          </w:rPr>
          <w:delText xml:space="preserve"> the unnecessary parts</w:delText>
        </w:r>
        <w:r w:rsidR="00851E44" w:rsidDel="00A4492F">
          <w:rPr>
            <w:lang w:val="en-US"/>
          </w:rPr>
          <w:delText>.</w:delText>
        </w:r>
      </w:del>
    </w:p>
    <w:p w14:paraId="2726211D" w14:textId="62DEDDBC" w:rsidR="00DE307E" w:rsidRDefault="00DE307E" w:rsidP="00DE307E">
      <w:pPr>
        <w:pStyle w:val="Heading2"/>
        <w:rPr>
          <w:lang w:val="en-US"/>
        </w:rPr>
      </w:pPr>
      <w:bookmarkStart w:id="152" w:name="_Toc101120034"/>
      <w:r>
        <w:rPr>
          <w:lang w:val="en-US"/>
        </w:rPr>
        <w:lastRenderedPageBreak/>
        <w:t xml:space="preserve">Data </w:t>
      </w:r>
      <w:r w:rsidR="005D242D">
        <w:rPr>
          <w:lang w:val="en-US"/>
        </w:rPr>
        <w:t xml:space="preserve">labeling and </w:t>
      </w:r>
      <w:r w:rsidR="003F68C6">
        <w:rPr>
          <w:lang w:val="en-US"/>
        </w:rPr>
        <w:t>cleaning</w:t>
      </w:r>
      <w:bookmarkEnd w:id="152"/>
    </w:p>
    <w:p w14:paraId="52E5B9C2" w14:textId="562AB101" w:rsidR="00D466F6" w:rsidRDefault="00D466F6" w:rsidP="00513B04">
      <w:pPr>
        <w:pStyle w:val="BodyText"/>
        <w:rPr>
          <w:lang w:val="en-US"/>
        </w:rPr>
      </w:pPr>
      <w:del w:id="153" w:author="Sebastian Schürmann" w:date="2022-07-12T14:38:00Z">
        <w:r w:rsidDel="00571CF6">
          <w:rPr>
            <w:lang w:val="en-US"/>
          </w:rPr>
          <w:delText xml:space="preserve">For </w:delText>
        </w:r>
        <w:r w:rsidR="00E90254" w:rsidDel="00571CF6">
          <w:rPr>
            <w:lang w:val="en-US"/>
          </w:rPr>
          <w:delText>correct</w:delText>
        </w:r>
        <w:r w:rsidDel="00571CF6">
          <w:rPr>
            <w:lang w:val="en-US"/>
          </w:rPr>
          <w:delText xml:space="preserve"> </w:delText>
        </w:r>
      </w:del>
      <w:ins w:id="154" w:author="Sebastian Schürmann" w:date="2022-07-12T14:38:00Z">
        <w:r w:rsidR="00571CF6">
          <w:rPr>
            <w:lang w:val="en-US"/>
          </w:rPr>
          <w:t xml:space="preserve">To </w:t>
        </w:r>
      </w:ins>
      <w:ins w:id="155" w:author="Sebastian Schürmann" w:date="2022-07-12T14:39:00Z">
        <w:r w:rsidR="00571CF6">
          <w:rPr>
            <w:lang w:val="en-US"/>
          </w:rPr>
          <w:t xml:space="preserve">simplify and speed up </w:t>
        </w:r>
      </w:ins>
      <w:r w:rsidR="00E90254">
        <w:rPr>
          <w:lang w:val="en-US"/>
        </w:rPr>
        <w:t>data</w:t>
      </w:r>
      <w:r>
        <w:rPr>
          <w:lang w:val="en-US"/>
        </w:rPr>
        <w:t xml:space="preserve"> processing, we </w:t>
      </w:r>
      <w:del w:id="156" w:author="Sebastian Schürmann" w:date="2022-07-12T14:39:00Z">
        <w:r w:rsidR="008F1D6A" w:rsidDel="00571CF6">
          <w:rPr>
            <w:lang w:val="en-US"/>
          </w:rPr>
          <w:delText>must</w:delText>
        </w:r>
        <w:r w:rsidDel="00571CF6">
          <w:rPr>
            <w:lang w:val="en-US"/>
          </w:rPr>
          <w:delText xml:space="preserve"> </w:delText>
        </w:r>
      </w:del>
      <w:r w:rsidR="0071395B">
        <w:rPr>
          <w:lang w:val="en-US"/>
        </w:rPr>
        <w:t>select</w:t>
      </w:r>
      <w:ins w:id="157" w:author="Sebastian Schürmann" w:date="2022-07-12T14:39:00Z">
        <w:r w:rsidR="00571CF6">
          <w:rPr>
            <w:lang w:val="en-US"/>
          </w:rPr>
          <w:t>ed</w:t>
        </w:r>
      </w:ins>
      <w:r w:rsidR="0071395B">
        <w:rPr>
          <w:lang w:val="en-US"/>
        </w:rPr>
        <w:t xml:space="preserve"> only information, that contributes to result, to avoid unnecessary computations and to make the algorithm work faster.</w:t>
      </w:r>
    </w:p>
    <w:p w14:paraId="2D4D42BC" w14:textId="7939DA8D" w:rsidR="005D242D" w:rsidRDefault="003F68C6" w:rsidP="00513B04">
      <w:pPr>
        <w:pStyle w:val="BodyText"/>
        <w:rPr>
          <w:lang w:val="en-US"/>
        </w:rPr>
      </w:pPr>
      <w:r>
        <w:rPr>
          <w:lang w:val="en-US"/>
        </w:rPr>
        <w:t xml:space="preserve">The stack is a </w:t>
      </w:r>
      <w:r w:rsidR="00760B3D">
        <w:rPr>
          <w:lang w:val="en-US"/>
        </w:rPr>
        <w:t>three</w:t>
      </w:r>
      <w:r>
        <w:rPr>
          <w:lang w:val="en-US"/>
        </w:rPr>
        <w:t xml:space="preserve">-channel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w:t>
      </w:r>
      <w:r w:rsidR="00665430">
        <w:rPr>
          <w:lang w:val="en-US"/>
        </w:rPr>
        <w:t>channels</w:t>
      </w:r>
      <w:r w:rsidR="00F95B99">
        <w:rPr>
          <w:lang w:val="en-US"/>
        </w:rPr>
        <w:t xml:space="preserve"> </w:t>
      </w:r>
      <w:r w:rsidR="00665430">
        <w:rPr>
          <w:lang w:val="en-US"/>
        </w:rPr>
        <w:t>indicate</w:t>
      </w:r>
      <w:r w:rsidR="00F95B99">
        <w:rPr>
          <w:lang w:val="en-US"/>
        </w:rPr>
        <w:t xml:space="preserve"> the colon crypts and the collagen matrix, </w:t>
      </w:r>
      <w:r w:rsidR="00D419C3">
        <w:rPr>
          <w:lang w:val="en-US"/>
        </w:rPr>
        <w:t>which</w:t>
      </w:r>
      <w:r w:rsidR="00F95B99">
        <w:rPr>
          <w:lang w:val="en-US"/>
        </w:rPr>
        <w:t xml:space="preserve"> regions are </w:t>
      </w:r>
      <w:commentRangeStart w:id="158"/>
      <w:r w:rsidR="00F95B99">
        <w:rPr>
          <w:lang w:val="en-US"/>
        </w:rPr>
        <w:t>not interesting in the scope of the research</w:t>
      </w:r>
      <w:commentRangeEnd w:id="158"/>
      <w:r w:rsidR="00EA5805">
        <w:rPr>
          <w:rStyle w:val="CommentReference"/>
        </w:rPr>
        <w:commentReference w:id="158"/>
      </w:r>
      <w:r w:rsidR="00851E44">
        <w:rPr>
          <w:lang w:val="en-US"/>
        </w:rPr>
        <w:t xml:space="preserve"> </w:t>
      </w:r>
      <w:r w:rsidR="00851E44">
        <w:rPr>
          <w:lang w:val="en-US"/>
        </w:rPr>
        <w:fldChar w:fldCharType="begin"/>
      </w:r>
      <w:r w:rsidR="00851E44">
        <w:rPr>
          <w:lang w:val="en-US"/>
        </w:rPr>
        <w:instrText xml:space="preserve"> REF _Ref90418294 \h </w:instrText>
      </w:r>
      <w:r w:rsidR="00C60B00">
        <w:rPr>
          <w:lang w:val="en-US"/>
        </w:rPr>
        <w:instrText xml:space="preserve"> \* MERGEFORMAT </w:instrText>
      </w:r>
      <w:r w:rsidR="00851E44">
        <w:rPr>
          <w:lang w:val="en-US"/>
        </w:rPr>
      </w:r>
      <w:r w:rsidR="00851E44">
        <w:rPr>
          <w:lang w:val="en-US"/>
        </w:rPr>
        <w:fldChar w:fldCharType="separate"/>
      </w:r>
      <w:r w:rsidR="00546E1C" w:rsidRPr="00C60B00">
        <w:rPr>
          <w:b/>
          <w:bCs/>
          <w:lang w:val="en-US"/>
        </w:rPr>
        <w:t>Figure</w:t>
      </w:r>
      <w:r w:rsidR="00546E1C" w:rsidRPr="002668B8">
        <w:rPr>
          <w:lang w:val="en-US"/>
        </w:rPr>
        <w:t xml:space="preserve"> </w:t>
      </w:r>
      <w:r w:rsidR="00546E1C" w:rsidRPr="00546E1C">
        <w:rPr>
          <w:noProof/>
          <w:lang w:val="en-US"/>
        </w:rPr>
        <w:t>7</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595C32">
        <w:rPr>
          <w:lang w:val="en-US"/>
        </w:rPr>
        <w:t>enough</w:t>
      </w:r>
      <w:r w:rsidR="00EA4EAD">
        <w:rPr>
          <w:lang w:val="en-US"/>
        </w:rPr>
        <w:t xml:space="preserve"> to use</w:t>
      </w:r>
      <w:r w:rsidR="002C0480">
        <w:rPr>
          <w:lang w:val="en-US"/>
        </w:rPr>
        <w:t xml:space="preserve"> only the red channel</w:t>
      </w:r>
      <w:r w:rsidR="00851E44">
        <w:rPr>
          <w:lang w:val="en-US"/>
        </w:rPr>
        <w:t xml:space="preserve"> </w:t>
      </w:r>
      <w:r w:rsidR="00851E44">
        <w:rPr>
          <w:lang w:val="en-US"/>
        </w:rPr>
        <w:fldChar w:fldCharType="begin"/>
      </w:r>
      <w:r w:rsidR="00851E44">
        <w:rPr>
          <w:lang w:val="en-US"/>
        </w:rPr>
        <w:instrText xml:space="preserve"> REF _Ref90418294 \h </w:instrText>
      </w:r>
      <w:r w:rsidR="00C60B00">
        <w:rPr>
          <w:lang w:val="en-US"/>
        </w:rPr>
        <w:instrText xml:space="preserve"> \* MERGEFORMAT </w:instrText>
      </w:r>
      <w:r w:rsidR="00851E44">
        <w:rPr>
          <w:lang w:val="en-US"/>
        </w:rPr>
      </w:r>
      <w:r w:rsidR="00851E44">
        <w:rPr>
          <w:lang w:val="en-US"/>
        </w:rPr>
        <w:fldChar w:fldCharType="separate"/>
      </w:r>
      <w:r w:rsidR="00546E1C" w:rsidRPr="00C60B00">
        <w:rPr>
          <w:b/>
          <w:bCs/>
          <w:lang w:val="en-US"/>
        </w:rPr>
        <w:t>Figure</w:t>
      </w:r>
      <w:r w:rsidR="00546E1C" w:rsidRPr="002668B8">
        <w:rPr>
          <w:lang w:val="en-US"/>
        </w:rPr>
        <w:t xml:space="preserve"> </w:t>
      </w:r>
      <w:r w:rsidR="00546E1C" w:rsidRPr="00546E1C">
        <w:rPr>
          <w:noProof/>
          <w:lang w:val="en-US"/>
        </w:rPr>
        <w:t>7</w:t>
      </w:r>
      <w:r w:rsidR="00851E44">
        <w:rPr>
          <w:lang w:val="en-US"/>
        </w:rPr>
        <w:fldChar w:fldCharType="end"/>
      </w:r>
      <w:r w:rsidR="00851E44">
        <w:rPr>
          <w:lang w:val="en-US"/>
        </w:rPr>
        <w:t xml:space="preserve"> E</w:t>
      </w:r>
      <w:r w:rsidR="002C0480">
        <w:rPr>
          <w:lang w:val="en-US"/>
        </w:rPr>
        <w:t xml:space="preserve">. </w:t>
      </w:r>
      <w:commentRangeStart w:id="159"/>
      <w:r w:rsidR="002C0480">
        <w:rPr>
          <w:lang w:val="en-US"/>
        </w:rPr>
        <w:t xml:space="preserve">Hence crypts and collagen matrix </w:t>
      </w:r>
      <w:r w:rsidR="00D97EF3">
        <w:rPr>
          <w:lang w:val="en-US"/>
        </w:rPr>
        <w:t xml:space="preserve">signals </w:t>
      </w:r>
      <w:r w:rsidR="002C0480">
        <w:rPr>
          <w:lang w:val="en-US"/>
        </w:rPr>
        <w:t>will be suppressed.</w:t>
      </w:r>
      <w:r w:rsidR="00D97EF3">
        <w:rPr>
          <w:lang w:val="en-US"/>
        </w:rPr>
        <w:t xml:space="preserve"> </w:t>
      </w:r>
      <w:commentRangeEnd w:id="159"/>
      <w:r w:rsidR="00EA5805">
        <w:rPr>
          <w:rStyle w:val="CommentReference"/>
        </w:rPr>
        <w:commentReference w:id="159"/>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6EA01A88" w14:textId="302DDBD5" w:rsidR="00513B04" w:rsidRPr="00513B04" w:rsidRDefault="00513B04" w:rsidP="00513B04">
      <w:pPr>
        <w:pStyle w:val="BodyText"/>
        <w:rPr>
          <w:lang w:val="en-US"/>
        </w:rPr>
      </w:pPr>
      <w:commentRangeStart w:id="160"/>
      <w:r>
        <w:rPr>
          <w:lang w:val="en-US"/>
        </w:rPr>
        <w:t xml:space="preserve">The </w:t>
      </w:r>
      <w:r w:rsidR="00471488">
        <w:rPr>
          <w:lang w:val="en-US"/>
        </w:rPr>
        <w:t>number</w:t>
      </w:r>
      <w:r>
        <w:rPr>
          <w:lang w:val="en-US"/>
        </w:rPr>
        <w:t xml:space="preserve"> of classes </w:t>
      </w:r>
      <w:r w:rsidR="00854074">
        <w:rPr>
          <w:lang w:val="en-US"/>
        </w:rPr>
        <w:t xml:space="preserve">for segmentation is </w:t>
      </w:r>
      <w:r w:rsidR="00732D21">
        <w:rPr>
          <w:lang w:val="en-US"/>
        </w:rPr>
        <w:t>three</w:t>
      </w:r>
      <w:r w:rsidR="00854074">
        <w:rPr>
          <w:lang w:val="en-US"/>
        </w:rPr>
        <w:t xml:space="preserve">: </w:t>
      </w:r>
      <w:commentRangeEnd w:id="160"/>
      <w:r w:rsidR="009E7B9E">
        <w:rPr>
          <w:rStyle w:val="CommentReference"/>
        </w:rPr>
        <w:commentReference w:id="160"/>
      </w:r>
      <w:r w:rsidR="00854074">
        <w:rPr>
          <w:lang w:val="en-US"/>
        </w:rPr>
        <w:t>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separate cells from each other</w:t>
      </w:r>
      <w:r w:rsidR="00EA28CF">
        <w:rPr>
          <w:lang w:val="en-US"/>
        </w:rPr>
        <w:t xml:space="preserve">. </w:t>
      </w:r>
      <w:r w:rsidR="00726605">
        <w:rPr>
          <w:lang w:val="en-US"/>
        </w:rPr>
        <w:t xml:space="preserve"> The labeling procedure is easy </w:t>
      </w:r>
      <w:r w:rsidR="00BF1F40">
        <w:rPr>
          <w:lang w:val="en-US"/>
        </w:rPr>
        <w:t xml:space="preserve">for ImageJ experienced </w:t>
      </w:r>
      <w:r w:rsidR="00086CF6">
        <w:rPr>
          <w:lang w:val="en-US"/>
        </w:rPr>
        <w:t>users</w:t>
      </w:r>
      <w:r w:rsidR="00BF1F40">
        <w:rPr>
          <w:lang w:val="en-US"/>
        </w:rPr>
        <w:t xml:space="preserve"> – it requires the usage of default labeling tools from ImageJ like pen, </w:t>
      </w:r>
      <w:r w:rsidR="002E3005">
        <w:rPr>
          <w:lang w:val="en-US"/>
        </w:rPr>
        <w:t xml:space="preserve">polygon, </w:t>
      </w:r>
      <w:r w:rsidR="00086CF6">
        <w:rPr>
          <w:lang w:val="en-US"/>
        </w:rPr>
        <w:t xml:space="preserve">and </w:t>
      </w:r>
      <w:r w:rsidR="002E3005">
        <w:rPr>
          <w:lang w:val="en-US"/>
        </w:rPr>
        <w:t xml:space="preserve">rectangle selections. </w:t>
      </w:r>
      <w:commentRangeStart w:id="161"/>
      <w:r w:rsidR="002E3005">
        <w:rPr>
          <w:lang w:val="en-US"/>
        </w:rPr>
        <w:t>Once the region is selected, the pixelated area appears</w:t>
      </w:r>
      <w:commentRangeEnd w:id="161"/>
      <w:r w:rsidR="009E7B9E">
        <w:rPr>
          <w:rStyle w:val="CommentReference"/>
        </w:rPr>
        <w:commentReference w:id="161"/>
      </w:r>
      <w:r w:rsidR="002E3005">
        <w:rPr>
          <w:lang w:val="en-US"/>
        </w:rPr>
        <w:t xml:space="preserve"> to be of the </w:t>
      </w:r>
      <w:r w:rsidR="00F42E44">
        <w:rPr>
          <w:lang w:val="en-US"/>
        </w:rPr>
        <w:t>class</w:t>
      </w:r>
      <w:r w:rsidR="002E3005">
        <w:rPr>
          <w:lang w:val="en-US"/>
        </w:rPr>
        <w:t xml:space="preserve"> color.</w:t>
      </w:r>
      <w:r w:rsidR="00EE1E4E">
        <w:rPr>
          <w:lang w:val="en-US"/>
        </w:rPr>
        <w:t xml:space="preserve"> Then on different depths</w:t>
      </w:r>
      <w:r w:rsidR="00086CF6">
        <w:rPr>
          <w:lang w:val="en-US"/>
        </w:rPr>
        <w:t>,</w:t>
      </w:r>
      <w:r w:rsidR="00EE1E4E">
        <w:rPr>
          <w:lang w:val="en-US"/>
        </w:rPr>
        <w:t xml:space="preserve"> the labeling also must be performed. Because the </w:t>
      </w:r>
      <w:r w:rsidR="006E0094">
        <w:rPr>
          <w:lang w:val="en-US"/>
        </w:rPr>
        <w:t>features, for segmentation</w:t>
      </w:r>
      <w:r w:rsidR="007E2C3D">
        <w:rPr>
          <w:lang w:val="en-US"/>
        </w:rPr>
        <w:t>,</w:t>
      </w:r>
      <w:r w:rsidR="006E0094">
        <w:rPr>
          <w:lang w:val="en-US"/>
        </w:rPr>
        <w:t xml:space="preserve"> are </w:t>
      </w:r>
      <w:r w:rsidR="00732D21">
        <w:rPr>
          <w:lang w:val="en-US"/>
        </w:rPr>
        <w:t>three</w:t>
      </w:r>
      <w:r w:rsidR="006E0094">
        <w:rPr>
          <w:lang w:val="en-US"/>
        </w:rPr>
        <w:t xml:space="preserve"> dimensional, it is necessary to label the cell boundaries in </w:t>
      </w:r>
      <w:r w:rsidR="007E2C3D">
        <w:rPr>
          <w:lang w:val="en-US"/>
        </w:rPr>
        <w:t xml:space="preserve">the </w:t>
      </w:r>
      <w:r w:rsidR="006E0094">
        <w:rPr>
          <w:lang w:val="en-US"/>
        </w:rPr>
        <w:t>Z direction too. They appear to be dim, but still must be considered for more accurate prediction.</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8"/>
                    <a:stretch>
                      <a:fillRect/>
                    </a:stretch>
                  </pic:blipFill>
                  <pic:spPr>
                    <a:xfrm>
                      <a:off x="0" y="0"/>
                      <a:ext cx="4545221" cy="2301246"/>
                    </a:xfrm>
                    <a:prstGeom prst="rect">
                      <a:avLst/>
                    </a:prstGeom>
                  </pic:spPr>
                </pic:pic>
              </a:graphicData>
            </a:graphic>
          </wp:inline>
        </w:drawing>
      </w:r>
    </w:p>
    <w:p w14:paraId="20EEE123" w14:textId="644116D5" w:rsidR="00916BCF" w:rsidRDefault="00916BCF" w:rsidP="00151C35">
      <w:pPr>
        <w:pStyle w:val="Caption"/>
        <w:rPr>
          <w:lang w:val="en-US"/>
        </w:rPr>
      </w:pPr>
      <w:commentRangeStart w:id="162"/>
      <w:r w:rsidRPr="00C60B00">
        <w:rPr>
          <w:b/>
          <w:bCs w:val="0"/>
          <w:lang w:val="en-US"/>
        </w:rPr>
        <w:t>Figure</w:t>
      </w:r>
      <w:r w:rsidRPr="00916BCF">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8</w:t>
      </w:r>
      <w:r w:rsidRPr="004239ED">
        <w:rPr>
          <w:b/>
          <w:bCs w:val="0"/>
        </w:rPr>
        <w:fldChar w:fldCharType="end"/>
      </w:r>
      <w:r w:rsidRPr="00916BCF">
        <w:rPr>
          <w:lang w:val="en-US"/>
        </w:rPr>
        <w:t xml:space="preserve"> A</w:t>
      </w:r>
      <w:r w:rsidR="0025000C">
        <w:rPr>
          <w:lang w:val="en-US"/>
        </w:rPr>
        <w:t xml:space="preserve">: </w:t>
      </w:r>
      <w:commentRangeEnd w:id="162"/>
      <w:r w:rsidR="009E7B9E">
        <w:rPr>
          <w:rStyle w:val="CommentReference"/>
          <w:rFonts w:ascii="Cambria" w:hAnsi="Cambria"/>
          <w:bCs w:val="0"/>
          <w:color w:val="auto"/>
        </w:rPr>
        <w:commentReference w:id="162"/>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t>
      </w:r>
      <w:r w:rsidR="000862B2">
        <w:rPr>
          <w:lang w:val="en-US"/>
        </w:rPr>
        <w:lastRenderedPageBreak/>
        <w:t xml:space="preserve">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04FB25BA" w14:textId="39755545" w:rsidR="00A201E7" w:rsidRDefault="00A201E7" w:rsidP="00A201E7">
      <w:pPr>
        <w:pStyle w:val="Heading2"/>
        <w:rPr>
          <w:lang w:val="en-US"/>
        </w:rPr>
      </w:pPr>
      <w:bookmarkStart w:id="163" w:name="_Toc101120035"/>
      <w:r>
        <w:rPr>
          <w:lang w:val="en-US"/>
        </w:rPr>
        <w:t>Segmentation results</w:t>
      </w:r>
      <w:bookmarkEnd w:id="163"/>
    </w:p>
    <w:p w14:paraId="6B329A32" w14:textId="36AC9661" w:rsidR="003B5DF3" w:rsidRDefault="003B5DF3" w:rsidP="003B5DF3">
      <w:pPr>
        <w:pStyle w:val="BodyText"/>
        <w:rPr>
          <w:lang w:val="en-US"/>
        </w:rPr>
      </w:pPr>
      <w:r>
        <w:rPr>
          <w:lang w:val="en-US"/>
        </w:rPr>
        <w:t>One of the stacks from was completely segmented, using the Random Forest approach</w:t>
      </w:r>
      <w:r w:rsidR="0031403B">
        <w:rPr>
          <w:lang w:val="en-US"/>
        </w:rPr>
        <w:t xml:space="preserve"> </w:t>
      </w:r>
      <w:r w:rsidR="0031403B" w:rsidRPr="0031403B">
        <w:rPr>
          <w:lang w:val="en-US"/>
        </w:rPr>
        <w:t>(</w:t>
      </w:r>
      <w:r w:rsidR="0031403B" w:rsidRPr="0031403B">
        <w:rPr>
          <w:b/>
          <w:bCs/>
          <w:lang w:val="en-US"/>
        </w:rPr>
        <w:fldChar w:fldCharType="begin"/>
      </w:r>
      <w:r w:rsidR="0031403B" w:rsidRPr="0031403B">
        <w:rPr>
          <w:b/>
          <w:bCs/>
          <w:lang w:val="en-US"/>
        </w:rPr>
        <w:instrText xml:space="preserve"> REF _Ref87387117 \h </w:instrText>
      </w:r>
      <w:r w:rsidR="0031403B">
        <w:rPr>
          <w:b/>
          <w:bCs/>
          <w:lang w:val="en-US"/>
        </w:rPr>
        <w:instrText xml:space="preserve"> \* MERGEFORMAT </w:instrText>
      </w:r>
      <w:r w:rsidR="0031403B" w:rsidRPr="0031403B">
        <w:rPr>
          <w:b/>
          <w:bCs/>
          <w:lang w:val="en-US"/>
        </w:rPr>
      </w:r>
      <w:r w:rsidR="0031403B" w:rsidRPr="0031403B">
        <w:rPr>
          <w:b/>
          <w:bCs/>
          <w:lang w:val="en-US"/>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9</w:t>
      </w:r>
      <w:r w:rsidR="0031403B" w:rsidRPr="0031403B">
        <w:rPr>
          <w:b/>
          <w:bCs/>
          <w:lang w:val="en-US"/>
        </w:rPr>
        <w:fldChar w:fldCharType="end"/>
      </w:r>
      <w:r w:rsidR="0031403B" w:rsidRPr="0031403B">
        <w:rPr>
          <w:lang w:val="en-US"/>
        </w:rPr>
        <w:t>)</w:t>
      </w:r>
      <w:r w:rsidR="0031403B">
        <w:rPr>
          <w:lang w:val="en-US"/>
        </w:rPr>
        <w:t>.</w:t>
      </w:r>
      <w:r w:rsidR="007540A8">
        <w:rPr>
          <w:lang w:val="en-US"/>
        </w:rPr>
        <w:t xml:space="preserve"> </w:t>
      </w:r>
      <w:commentRangeStart w:id="164"/>
      <w:r w:rsidR="007540A8">
        <w:rPr>
          <w:lang w:val="en-US"/>
        </w:rPr>
        <w:t xml:space="preserve">This 3d representation shows how well the RF algorithm performed, when it comes to </w:t>
      </w:r>
      <w:r w:rsidR="00F449B9">
        <w:rPr>
          <w:lang w:val="en-US"/>
        </w:rPr>
        <w:t xml:space="preserve">immune cell segmentation. </w:t>
      </w:r>
      <w:commentRangeEnd w:id="164"/>
      <w:r w:rsidR="00EC105D">
        <w:rPr>
          <w:rStyle w:val="CommentReference"/>
        </w:rPr>
        <w:commentReference w:id="164"/>
      </w:r>
      <w:r w:rsidR="00F449B9">
        <w:rPr>
          <w:lang w:val="en-US"/>
        </w:rPr>
        <w:t xml:space="preserve">The red – white image </w:t>
      </w:r>
      <w:r w:rsidR="00F449B9">
        <w:rPr>
          <w:lang w:val="en-US"/>
        </w:rPr>
        <w:fldChar w:fldCharType="begin"/>
      </w:r>
      <w:r w:rsidR="00F449B9">
        <w:rPr>
          <w:lang w:val="en-US"/>
        </w:rPr>
        <w:instrText xml:space="preserve"> REF _Ref87387117 \h </w:instrText>
      </w:r>
      <w:r w:rsidR="00F449B9">
        <w:rPr>
          <w:lang w:val="en-US"/>
        </w:rPr>
      </w:r>
      <w:r w:rsidR="00F449B9">
        <w:rPr>
          <w:lang w:val="en-US"/>
        </w:rPr>
        <w:fldChar w:fldCharType="separate"/>
      </w:r>
      <w:r w:rsidR="00546E1C" w:rsidRPr="00C60B00">
        <w:rPr>
          <w:b/>
          <w:bCs/>
          <w:lang w:val="en-US"/>
        </w:rPr>
        <w:t>Figure</w:t>
      </w:r>
      <w:r w:rsidR="00546E1C" w:rsidRPr="00D55DFB">
        <w:rPr>
          <w:lang w:val="en-US"/>
        </w:rPr>
        <w:t xml:space="preserve"> </w:t>
      </w:r>
      <w:r w:rsidR="00546E1C">
        <w:rPr>
          <w:noProof/>
          <w:lang w:val="en-US"/>
        </w:rPr>
        <w:t>9</w:t>
      </w:r>
      <w:r w:rsidR="00F449B9">
        <w:rPr>
          <w:lang w:val="en-US"/>
        </w:rPr>
        <w:fldChar w:fldCharType="end"/>
      </w:r>
      <w:r w:rsidR="00F449B9">
        <w:rPr>
          <w:lang w:val="en-US"/>
        </w:rPr>
        <w:t xml:space="preserve">A shows the overlay of </w:t>
      </w:r>
      <w:r w:rsidR="00611049">
        <w:rPr>
          <w:lang w:val="en-US"/>
        </w:rPr>
        <w:t xml:space="preserve">intensity channel with mask, and </w:t>
      </w:r>
      <w:commentRangeStart w:id="165"/>
      <w:r w:rsidR="00611049">
        <w:rPr>
          <w:lang w:val="en-US"/>
        </w:rPr>
        <w:t>B shows just mask.</w:t>
      </w:r>
      <w:r w:rsidR="004629F3">
        <w:rPr>
          <w:lang w:val="en-US"/>
        </w:rPr>
        <w:t xml:space="preserve"> </w:t>
      </w:r>
      <w:commentRangeEnd w:id="165"/>
      <w:r w:rsidR="00EC105D">
        <w:rPr>
          <w:rStyle w:val="CommentReference"/>
        </w:rPr>
        <w:commentReference w:id="165"/>
      </w:r>
    </w:p>
    <w:p w14:paraId="50AA3480" w14:textId="77777777" w:rsidR="0031403B" w:rsidRDefault="0031403B" w:rsidP="0031403B">
      <w:pPr>
        <w:keepNext/>
      </w:pPr>
      <w:r w:rsidRPr="00A5652B">
        <w:rPr>
          <w:noProof/>
          <w:lang w:val="en-US" w:eastAsia="en-GB"/>
        </w:rPr>
        <w:drawing>
          <wp:inline distT="0" distB="0" distL="0" distR="0" wp14:anchorId="04B68BF5" wp14:editId="6A23E98D">
            <wp:extent cx="4805082" cy="2500022"/>
            <wp:effectExtent l="0" t="0" r="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9"/>
                    <a:stretch>
                      <a:fillRect/>
                    </a:stretch>
                  </pic:blipFill>
                  <pic:spPr>
                    <a:xfrm>
                      <a:off x="0" y="0"/>
                      <a:ext cx="4905854" cy="2552453"/>
                    </a:xfrm>
                    <a:prstGeom prst="rect">
                      <a:avLst/>
                    </a:prstGeom>
                  </pic:spPr>
                </pic:pic>
              </a:graphicData>
            </a:graphic>
          </wp:inline>
        </w:drawing>
      </w:r>
    </w:p>
    <w:p w14:paraId="2CAD0571" w14:textId="3F08AA7F" w:rsidR="0031403B" w:rsidRDefault="0031403B" w:rsidP="0031403B">
      <w:pPr>
        <w:pStyle w:val="Caption"/>
        <w:rPr>
          <w:lang w:val="en-US"/>
        </w:rPr>
      </w:pPr>
      <w:bookmarkStart w:id="166" w:name="_Ref87387117"/>
      <w:bookmarkStart w:id="167" w:name="_Ref87387102"/>
      <w:r w:rsidRPr="00C60B00">
        <w:rPr>
          <w:b/>
          <w:bCs w:val="0"/>
          <w:lang w:val="en-US"/>
        </w:rPr>
        <w:t>Figure</w:t>
      </w:r>
      <w:r w:rsidRPr="00D55DFB">
        <w:rPr>
          <w:lang w:val="en-US"/>
        </w:rPr>
        <w:t xml:space="preserve"> </w:t>
      </w:r>
      <w:r>
        <w:fldChar w:fldCharType="begin"/>
      </w:r>
      <w:r w:rsidRPr="00D55DFB">
        <w:rPr>
          <w:lang w:val="en-US"/>
        </w:rPr>
        <w:instrText xml:space="preserve"> SEQ Figure \* ARABIC </w:instrText>
      </w:r>
      <w:r>
        <w:fldChar w:fldCharType="separate"/>
      </w:r>
      <w:r w:rsidR="00546E1C">
        <w:rPr>
          <w:noProof/>
          <w:lang w:val="en-US"/>
        </w:rPr>
        <w:t>9</w:t>
      </w:r>
      <w:r>
        <w:fldChar w:fldCharType="end"/>
      </w:r>
      <w:bookmarkEnd w:id="166"/>
      <w:r w:rsidRPr="00D55DFB">
        <w:rPr>
          <w:lang w:val="en-US"/>
        </w:rPr>
        <w:t>. Examples of immune cells segmentation using Random Forest classifier</w:t>
      </w:r>
      <w:bookmarkEnd w:id="167"/>
      <w:r>
        <w:rPr>
          <w:lang w:val="en-US"/>
        </w:rPr>
        <w:t>. A: overlay of mask and real data. Red volume refers to cells and Dark to the original image. B: The segmentation results only</w:t>
      </w:r>
    </w:p>
    <w:p w14:paraId="47394825" w14:textId="7C19C7BA" w:rsidR="00611049" w:rsidRPr="00611049" w:rsidRDefault="00611049" w:rsidP="00611049">
      <w:pPr>
        <w:rPr>
          <w:lang w:val="en-US"/>
        </w:rPr>
      </w:pPr>
      <w:commentRangeStart w:id="168"/>
      <w:r>
        <w:rPr>
          <w:lang w:val="en-US"/>
        </w:rPr>
        <w:t>On the image</w:t>
      </w:r>
      <w:r w:rsidR="006B0453">
        <w:rPr>
          <w:lang w:val="en-US"/>
        </w:rPr>
        <w:t xml:space="preserve"> next figure (</w:t>
      </w:r>
      <w:r w:rsidR="006B0453">
        <w:rPr>
          <w:lang w:val="en-US"/>
        </w:rPr>
        <w:fldChar w:fldCharType="begin"/>
      </w:r>
      <w:r w:rsidR="006B0453">
        <w:rPr>
          <w:lang w:val="en-US"/>
        </w:rPr>
        <w:instrText xml:space="preserve"> REF _Ref101119719 \h </w:instrText>
      </w:r>
      <w:r w:rsidR="006B0453">
        <w:rPr>
          <w:lang w:val="en-US"/>
        </w:rPr>
      </w:r>
      <w:r w:rsidR="006B0453">
        <w:rPr>
          <w:lang w:val="en-US"/>
        </w:rPr>
        <w:fldChar w:fldCharType="separate"/>
      </w:r>
      <w:r w:rsidR="00546E1C" w:rsidRPr="00C60B00">
        <w:rPr>
          <w:b/>
          <w:bCs/>
          <w:lang w:val="en-US"/>
        </w:rPr>
        <w:t>Figure</w:t>
      </w:r>
      <w:r w:rsidR="00546E1C" w:rsidRPr="00AE0675">
        <w:rPr>
          <w:lang w:val="en-US"/>
        </w:rPr>
        <w:t xml:space="preserve"> </w:t>
      </w:r>
      <w:r w:rsidR="00546E1C">
        <w:rPr>
          <w:b/>
          <w:bCs/>
          <w:noProof/>
          <w:lang w:val="en-US"/>
        </w:rPr>
        <w:t>10</w:t>
      </w:r>
      <w:r w:rsidR="006B0453">
        <w:rPr>
          <w:lang w:val="en-US"/>
        </w:rPr>
        <w:fldChar w:fldCharType="end"/>
      </w:r>
      <w:r w:rsidR="006B0453">
        <w:rPr>
          <w:lang w:val="en-US"/>
        </w:rPr>
        <w:t>) can be observed 3 image regions (S1, S2, S3)</w:t>
      </w:r>
      <w:r w:rsidR="00C03185">
        <w:rPr>
          <w:lang w:val="en-US"/>
        </w:rPr>
        <w:t xml:space="preserve">. </w:t>
      </w:r>
      <w:commentRangeEnd w:id="168"/>
      <w:r w:rsidR="00EC105D">
        <w:rPr>
          <w:rStyle w:val="CommentReference"/>
        </w:rPr>
        <w:commentReference w:id="168"/>
      </w:r>
      <w:r w:rsidR="00C03185">
        <w:rPr>
          <w:lang w:val="en-US"/>
        </w:rPr>
        <w:t xml:space="preserve">For each of these regions, images from different depths were taken and overlayed with the predicted mask (cyan outline). It shows How algorithm </w:t>
      </w:r>
      <w:r w:rsidR="00A0660B">
        <w:rPr>
          <w:lang w:val="en-US"/>
        </w:rPr>
        <w:t>works.</w:t>
      </w:r>
      <w:r w:rsidR="00927E16">
        <w:rPr>
          <w:lang w:val="en-US"/>
        </w:rPr>
        <w:t xml:space="preserve"> </w:t>
      </w:r>
      <w:r w:rsidR="0060662B">
        <w:rPr>
          <w:lang w:val="en-US"/>
        </w:rPr>
        <w:t>For S1</w:t>
      </w:r>
      <w:r w:rsidR="00AD67D8">
        <w:rPr>
          <w:lang w:val="en-US"/>
        </w:rPr>
        <w:t>, z=11µm the cell outlines were indicated properly. But f</w:t>
      </w:r>
      <w:r w:rsidR="00927E16">
        <w:rPr>
          <w:lang w:val="en-US"/>
        </w:rPr>
        <w:t>or S3, z=11µm can be seen a false segmentation of cell nucleus – it was excluded from segmentation.</w:t>
      </w:r>
    </w:p>
    <w:p w14:paraId="2A533D96" w14:textId="77777777" w:rsidR="00611049" w:rsidRDefault="00611049" w:rsidP="00611049">
      <w:pPr>
        <w:keepNext/>
      </w:pPr>
      <w:r w:rsidRPr="005B4CB7">
        <w:rPr>
          <w:noProof/>
          <w:lang w:val="en-US"/>
        </w:rPr>
        <w:lastRenderedPageBreak/>
        <w:drawing>
          <wp:inline distT="0" distB="0" distL="0" distR="0" wp14:anchorId="62B1F243" wp14:editId="7D530C5C">
            <wp:extent cx="5039360" cy="3509645"/>
            <wp:effectExtent l="0" t="0" r="5715" b="0"/>
            <wp:docPr id="19" name="Picture 19" descr="A picture containing text, wind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window, different&#10;&#10;Description automatically generated"/>
                    <pic:cNvPicPr/>
                  </pic:nvPicPr>
                  <pic:blipFill>
                    <a:blip r:embed="rId30"/>
                    <a:stretch>
                      <a:fillRect/>
                    </a:stretch>
                  </pic:blipFill>
                  <pic:spPr>
                    <a:xfrm>
                      <a:off x="0" y="0"/>
                      <a:ext cx="5039360" cy="3509645"/>
                    </a:xfrm>
                    <a:prstGeom prst="rect">
                      <a:avLst/>
                    </a:prstGeom>
                  </pic:spPr>
                </pic:pic>
              </a:graphicData>
            </a:graphic>
          </wp:inline>
        </w:drawing>
      </w:r>
    </w:p>
    <w:p w14:paraId="566E5B50" w14:textId="024E1610" w:rsidR="00611049" w:rsidRPr="00AE0675" w:rsidRDefault="00611049" w:rsidP="00611049">
      <w:pPr>
        <w:pStyle w:val="Caption"/>
        <w:jc w:val="both"/>
        <w:rPr>
          <w:lang w:val="en-US"/>
        </w:rPr>
      </w:pPr>
      <w:bookmarkStart w:id="169" w:name="_Ref101119719"/>
      <w:r w:rsidRPr="00C60B00">
        <w:rPr>
          <w:b/>
          <w:bCs w:val="0"/>
          <w:lang w:val="en-US"/>
        </w:rPr>
        <w:t>Figure</w:t>
      </w:r>
      <w:r w:rsidRPr="00AE0675">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10</w:t>
      </w:r>
      <w:r w:rsidRPr="004239ED">
        <w:rPr>
          <w:b/>
          <w:bCs w:val="0"/>
        </w:rPr>
        <w:fldChar w:fldCharType="end"/>
      </w:r>
      <w:bookmarkEnd w:id="169"/>
      <w:r w:rsidRPr="00AE0675">
        <w:rPr>
          <w:lang w:val="en-US"/>
        </w:rPr>
        <w:t xml:space="preserve">: Visualization of the algorithm performance. 3 regions S1, S2, </w:t>
      </w:r>
      <w:r>
        <w:rPr>
          <w:lang w:val="en-US"/>
        </w:rPr>
        <w:t xml:space="preserve">and </w:t>
      </w:r>
      <w:r w:rsidRPr="00AE0675">
        <w:rPr>
          <w:lang w:val="en-US"/>
        </w:rPr>
        <w:t xml:space="preserve">S3 were used to acquire 4 image samples from different </w:t>
      </w:r>
      <w:r>
        <w:rPr>
          <w:lang w:val="en-US"/>
        </w:rPr>
        <w:t>depths. The mask overlay is indicated with a cyan contour.</w:t>
      </w:r>
    </w:p>
    <w:p w14:paraId="3B572AFC" w14:textId="34F298FA" w:rsidR="009D6157" w:rsidRDefault="00BE105D" w:rsidP="00BE105D">
      <w:pPr>
        <w:pStyle w:val="BodyText"/>
        <w:rPr>
          <w:lang w:val="en-US"/>
        </w:rPr>
      </w:pPr>
      <w:r>
        <w:rPr>
          <w:lang w:val="en-US"/>
        </w:rPr>
        <w:t>The segmentation results can be observed on one of the stacks</w:t>
      </w:r>
      <w:r w:rsidR="00912F31">
        <w:rPr>
          <w:lang w:val="en-US"/>
        </w:rPr>
        <w:t xml:space="preserve"> </w:t>
      </w:r>
      <w:r w:rsidR="00453940">
        <w:rPr>
          <w:lang w:val="en-US"/>
        </w:rPr>
        <w:t>(</w:t>
      </w:r>
      <w:r w:rsidR="00453940">
        <w:rPr>
          <w:lang w:val="en-US"/>
        </w:rPr>
        <w:fldChar w:fldCharType="begin"/>
      </w:r>
      <w:r w:rsidR="00453940">
        <w:rPr>
          <w:lang w:val="en-US"/>
        </w:rPr>
        <w:instrText xml:space="preserve"> REF _Ref99388832 \h </w:instrText>
      </w:r>
      <w:r w:rsidR="00C60B00">
        <w:rPr>
          <w:lang w:val="en-US"/>
        </w:rPr>
        <w:instrText xml:space="preserve"> \* MERGEFORMAT </w:instrText>
      </w:r>
      <w:r w:rsidR="00453940">
        <w:rPr>
          <w:lang w:val="en-US"/>
        </w:rPr>
      </w:r>
      <w:r w:rsidR="00453940">
        <w:rPr>
          <w:lang w:val="en-US"/>
        </w:rPr>
        <w:fldChar w:fldCharType="separate"/>
      </w:r>
      <w:r w:rsidR="00546E1C" w:rsidRPr="00C60B00">
        <w:rPr>
          <w:b/>
          <w:bCs/>
          <w:lang w:val="en-US"/>
        </w:rPr>
        <w:t>Figure</w:t>
      </w:r>
      <w:r w:rsidR="00546E1C" w:rsidRPr="008D078E">
        <w:rPr>
          <w:lang w:val="en-US"/>
        </w:rPr>
        <w:t xml:space="preserve"> </w:t>
      </w:r>
      <w:r w:rsidR="00546E1C">
        <w:rPr>
          <w:b/>
          <w:bCs/>
          <w:noProof/>
          <w:lang w:val="en-US"/>
        </w:rPr>
        <w:t>11</w:t>
      </w:r>
      <w:r w:rsidR="00453940">
        <w:rPr>
          <w:lang w:val="en-US"/>
        </w:rPr>
        <w:fldChar w:fldCharType="end"/>
      </w:r>
      <w:r w:rsidR="00453940">
        <w:rPr>
          <w:lang w:val="en-US"/>
        </w:rPr>
        <w:t xml:space="preserve">). Here the images were taken from different z </w:t>
      </w:r>
      <w:r w:rsidR="00584BA1">
        <w:rPr>
          <w:lang w:val="en-US"/>
        </w:rPr>
        <w:t>coordinates</w:t>
      </w:r>
      <w:r w:rsidR="00453940">
        <w:rPr>
          <w:lang w:val="en-US"/>
        </w:rPr>
        <w:t xml:space="preserve"> to show how </w:t>
      </w:r>
      <w:r w:rsidR="00584BA1">
        <w:rPr>
          <w:lang w:val="en-US"/>
        </w:rPr>
        <w:t xml:space="preserve">the </w:t>
      </w:r>
      <w:r w:rsidR="00453940">
        <w:rPr>
          <w:lang w:val="en-US"/>
        </w:rPr>
        <w:t>algorithm can connect regions</w:t>
      </w:r>
      <w:r w:rsidR="00D55EDF">
        <w:rPr>
          <w:lang w:val="en-US"/>
        </w:rPr>
        <w:t xml:space="preserve"> in </w:t>
      </w:r>
      <w:r w:rsidR="00566A35">
        <w:rPr>
          <w:lang w:val="en-US"/>
        </w:rPr>
        <w:t>three</w:t>
      </w:r>
      <w:r w:rsidR="00D55EDF">
        <w:rPr>
          <w:lang w:val="en-US"/>
        </w:rPr>
        <w:t xml:space="preserve"> dimensions. </w:t>
      </w:r>
      <w:r w:rsidR="00E90C74">
        <w:rPr>
          <w:lang w:val="en-US"/>
        </w:rPr>
        <w:t>It</w:t>
      </w:r>
      <w:r w:rsidR="002069A6">
        <w:rPr>
          <w:lang w:val="en-US"/>
        </w:rPr>
        <w:t xml:space="preserve"> can be seen </w:t>
      </w:r>
      <w:r w:rsidR="00566A35">
        <w:rPr>
          <w:lang w:val="en-US"/>
        </w:rPr>
        <w:t>three</w:t>
      </w:r>
      <w:r w:rsidR="002069A6">
        <w:rPr>
          <w:lang w:val="en-US"/>
        </w:rPr>
        <w:t xml:space="preserve"> labeled cells. </w:t>
      </w:r>
      <w:r w:rsidR="00830034">
        <w:rPr>
          <w:lang w:val="en-US"/>
        </w:rPr>
        <w:t>The cells’ outlines a</w:t>
      </w:r>
      <w:r w:rsidR="00500DCB">
        <w:rPr>
          <w:lang w:val="en-US"/>
        </w:rPr>
        <w:t>re</w:t>
      </w:r>
      <w:r w:rsidR="00830034">
        <w:rPr>
          <w:lang w:val="en-US"/>
        </w:rPr>
        <w:t xml:space="preserve"> clear for </w:t>
      </w:r>
      <w:r w:rsidR="00E90C74">
        <w:rPr>
          <w:lang w:val="en-US"/>
        </w:rPr>
        <w:t>a</w:t>
      </w:r>
      <w:r w:rsidR="00E90C74">
        <w:rPr>
          <w:vertAlign w:val="subscript"/>
          <w:lang w:val="en-US"/>
        </w:rPr>
        <w:t>2,3</w:t>
      </w:r>
      <w:r w:rsidR="00E90C74">
        <w:rPr>
          <w:lang w:val="en-US"/>
        </w:rPr>
        <w:t xml:space="preserve">, </w:t>
      </w:r>
      <w:r w:rsidR="00830034">
        <w:rPr>
          <w:lang w:val="en-US"/>
        </w:rPr>
        <w:t>b</w:t>
      </w:r>
      <w:r w:rsidR="00DF4E8A">
        <w:rPr>
          <w:vertAlign w:val="subscript"/>
          <w:lang w:val="en-US"/>
        </w:rPr>
        <w:t>1</w:t>
      </w:r>
      <w:r w:rsidR="008776F8">
        <w:rPr>
          <w:vertAlign w:val="subscript"/>
          <w:lang w:val="en-US"/>
        </w:rPr>
        <w:t>,2</w:t>
      </w:r>
      <w:r w:rsidR="00DF4E8A">
        <w:rPr>
          <w:lang w:val="en-US"/>
        </w:rPr>
        <w:t xml:space="preserve"> and</w:t>
      </w:r>
      <w:r w:rsidR="008776F8">
        <w:rPr>
          <w:lang w:val="en-US"/>
        </w:rPr>
        <w:t xml:space="preserve"> c</w:t>
      </w:r>
      <w:r w:rsidR="008776F8">
        <w:rPr>
          <w:vertAlign w:val="subscript"/>
          <w:lang w:val="en-US"/>
        </w:rPr>
        <w:t>1,2</w:t>
      </w:r>
      <w:r w:rsidR="00E90C74">
        <w:rPr>
          <w:lang w:val="en-US"/>
        </w:rPr>
        <w:t xml:space="preserve">, </w:t>
      </w:r>
      <w:r w:rsidR="00125755">
        <w:rPr>
          <w:lang w:val="en-US"/>
        </w:rPr>
        <w:t xml:space="preserve">the segmentation is clear and </w:t>
      </w:r>
      <w:r w:rsidR="00584BA1">
        <w:rPr>
          <w:lang w:val="en-US"/>
        </w:rPr>
        <w:t>defect-free</w:t>
      </w:r>
      <w:r w:rsidR="00DF4E8A">
        <w:rPr>
          <w:lang w:val="en-US"/>
        </w:rPr>
        <w:t>.</w:t>
      </w:r>
      <w:r w:rsidR="006E5071">
        <w:rPr>
          <w:lang w:val="en-US"/>
        </w:rPr>
        <w:t xml:space="preserve"> The contour line </w:t>
      </w:r>
      <w:del w:id="170" w:author="Sebastian Schürmann" w:date="2022-07-12T14:58:00Z">
        <w:r w:rsidR="006E5071" w:rsidDel="00330664">
          <w:rPr>
            <w:lang w:val="en-US"/>
          </w:rPr>
          <w:delText>goes exactly on</w:delText>
        </w:r>
      </w:del>
      <w:ins w:id="171" w:author="Sebastian Schürmann" w:date="2022-07-12T14:58:00Z">
        <w:r w:rsidR="00330664">
          <w:rPr>
            <w:lang w:val="en-US"/>
          </w:rPr>
          <w:t>follows</w:t>
        </w:r>
      </w:ins>
      <w:r w:rsidR="006E5071">
        <w:rPr>
          <w:lang w:val="en-US"/>
        </w:rPr>
        <w:t xml:space="preserve"> the cell</w:t>
      </w:r>
      <w:r w:rsidR="00451DE2">
        <w:rPr>
          <w:lang w:val="en-US"/>
        </w:rPr>
        <w:t>s’ membrane</w:t>
      </w:r>
      <w:r w:rsidR="00586EC0">
        <w:rPr>
          <w:lang w:val="en-US"/>
        </w:rPr>
        <w:t>. But this is not always the case.</w:t>
      </w:r>
      <w:r w:rsidR="00125755">
        <w:rPr>
          <w:lang w:val="en-US"/>
        </w:rPr>
        <w:t xml:space="preserve"> </w:t>
      </w:r>
      <w:r w:rsidR="00586EC0">
        <w:rPr>
          <w:lang w:val="en-US"/>
        </w:rPr>
        <w:t xml:space="preserve">Sometimes </w:t>
      </w:r>
      <w:r w:rsidR="00AB34FC">
        <w:rPr>
          <w:lang w:val="en-US"/>
        </w:rPr>
        <w:t xml:space="preserve">the </w:t>
      </w:r>
      <w:r w:rsidR="00586EC0">
        <w:rPr>
          <w:lang w:val="en-US"/>
        </w:rPr>
        <w:t xml:space="preserve">algorithm can fail when segmenting </w:t>
      </w:r>
      <w:r w:rsidR="007C0E18">
        <w:rPr>
          <w:lang w:val="en-US"/>
        </w:rPr>
        <w:t>the cells with</w:t>
      </w:r>
      <w:r w:rsidR="00CF7EAA">
        <w:rPr>
          <w:lang w:val="en-US"/>
        </w:rPr>
        <w:t xml:space="preserve"> a black spot on, which is </w:t>
      </w:r>
      <w:r w:rsidR="006D6B92">
        <w:rPr>
          <w:lang w:val="en-US"/>
        </w:rPr>
        <w:t>caused</w:t>
      </w:r>
      <w:r w:rsidR="00CF7EAA">
        <w:rPr>
          <w:lang w:val="en-US"/>
        </w:rPr>
        <w:t xml:space="preserve"> </w:t>
      </w:r>
      <w:r w:rsidR="006D6B92">
        <w:rPr>
          <w:lang w:val="en-US"/>
        </w:rPr>
        <w:t>by</w:t>
      </w:r>
      <w:r w:rsidR="00CF7EAA">
        <w:rPr>
          <w:lang w:val="en-US"/>
        </w:rPr>
        <w:t xml:space="preserve"> the nucle</w:t>
      </w:r>
      <w:r w:rsidR="001E46DB">
        <w:rPr>
          <w:lang w:val="en-US"/>
        </w:rPr>
        <w:t>us</w:t>
      </w:r>
      <w:r w:rsidR="00CF7EAA">
        <w:rPr>
          <w:lang w:val="en-US"/>
        </w:rPr>
        <w:t xml:space="preserve"> (</w:t>
      </w:r>
      <w:r w:rsidR="001E46DB">
        <w:rPr>
          <w:lang w:val="en-US"/>
        </w:rPr>
        <w:fldChar w:fldCharType="begin"/>
      </w:r>
      <w:r w:rsidR="001E46DB">
        <w:rPr>
          <w:lang w:val="en-US"/>
        </w:rPr>
        <w:instrText xml:space="preserve"> REF _Ref99388832 \h </w:instrText>
      </w:r>
      <w:r w:rsidR="00C60B00">
        <w:rPr>
          <w:lang w:val="en-US"/>
        </w:rPr>
        <w:instrText xml:space="preserve"> \* MERGEFORMAT </w:instrText>
      </w:r>
      <w:r w:rsidR="001E46DB">
        <w:rPr>
          <w:lang w:val="en-US"/>
        </w:rPr>
      </w:r>
      <w:r w:rsidR="001E46DB">
        <w:rPr>
          <w:lang w:val="en-US"/>
        </w:rPr>
        <w:fldChar w:fldCharType="separate"/>
      </w:r>
      <w:r w:rsidR="00546E1C" w:rsidRPr="00C60B00">
        <w:rPr>
          <w:b/>
          <w:bCs/>
          <w:lang w:val="en-US"/>
        </w:rPr>
        <w:t>Figure</w:t>
      </w:r>
      <w:r w:rsidR="00546E1C" w:rsidRPr="008D078E">
        <w:rPr>
          <w:lang w:val="en-US"/>
        </w:rPr>
        <w:t xml:space="preserve"> </w:t>
      </w:r>
      <w:r w:rsidR="00546E1C">
        <w:rPr>
          <w:b/>
          <w:bCs/>
          <w:noProof/>
          <w:lang w:val="en-US"/>
        </w:rPr>
        <w:t>11</w:t>
      </w:r>
      <w:r w:rsidR="001E46DB">
        <w:rPr>
          <w:lang w:val="en-US"/>
        </w:rPr>
        <w:fldChar w:fldCharType="end"/>
      </w:r>
      <w:r w:rsidR="006D6B92">
        <w:rPr>
          <w:lang w:val="en-US"/>
        </w:rPr>
        <w:t xml:space="preserve"> </w:t>
      </w:r>
      <w:r w:rsidR="001E46DB">
        <w:rPr>
          <w:lang w:val="en-US"/>
        </w:rPr>
        <w:t>a</w:t>
      </w:r>
      <w:r w:rsidR="006D6B92">
        <w:rPr>
          <w:vertAlign w:val="subscript"/>
          <w:lang w:val="en-US"/>
        </w:rPr>
        <w:t>1</w:t>
      </w:r>
      <w:r w:rsidR="006D6B92">
        <w:rPr>
          <w:lang w:val="en-US"/>
        </w:rPr>
        <w:t xml:space="preserve">, </w:t>
      </w:r>
      <w:r w:rsidR="005C5E85">
        <w:rPr>
          <w:lang w:val="en-US"/>
        </w:rPr>
        <w:t>b</w:t>
      </w:r>
      <w:r w:rsidR="005C5E85">
        <w:rPr>
          <w:vertAlign w:val="subscript"/>
          <w:lang w:val="en-US"/>
        </w:rPr>
        <w:t>3</w:t>
      </w:r>
      <w:r w:rsidR="005C5E85">
        <w:rPr>
          <w:lang w:val="en-US"/>
        </w:rPr>
        <w:t>, c</w:t>
      </w:r>
      <w:r w:rsidR="005C5E85">
        <w:rPr>
          <w:vertAlign w:val="subscript"/>
          <w:lang w:val="en-US"/>
        </w:rPr>
        <w:t>3</w:t>
      </w:r>
      <w:r w:rsidR="001E46DB">
        <w:rPr>
          <w:lang w:val="en-US"/>
        </w:rPr>
        <w:t>). That</w:t>
      </w:r>
      <w:r w:rsidR="00F25F08">
        <w:rPr>
          <w:lang w:val="en-US"/>
        </w:rPr>
        <w:t xml:space="preserve"> i</w:t>
      </w:r>
      <w:r w:rsidR="001E46DB">
        <w:rPr>
          <w:lang w:val="en-US"/>
        </w:rPr>
        <w:t xml:space="preserve">s a common </w:t>
      </w:r>
      <w:r w:rsidR="005C5E85">
        <w:rPr>
          <w:lang w:val="en-US"/>
        </w:rPr>
        <w:t xml:space="preserve">issue with this dataset. </w:t>
      </w:r>
      <w:r w:rsidR="00584BA1">
        <w:rPr>
          <w:lang w:val="en-US"/>
        </w:rPr>
        <w:t>The nuclei</w:t>
      </w:r>
      <w:r w:rsidR="005C5E85">
        <w:rPr>
          <w:lang w:val="en-US"/>
        </w:rPr>
        <w:t xml:space="preserve"> </w:t>
      </w:r>
      <w:r w:rsidR="00DB3B49">
        <w:rPr>
          <w:lang w:val="en-US"/>
        </w:rPr>
        <w:t>do</w:t>
      </w:r>
      <w:r w:rsidR="005C5E85">
        <w:rPr>
          <w:lang w:val="en-US"/>
        </w:rPr>
        <w:t xml:space="preserve"> not produce the </w:t>
      </w:r>
      <w:r w:rsidR="002511D6">
        <w:rPr>
          <w:lang w:val="en-US"/>
        </w:rPr>
        <w:t xml:space="preserve">fluorescence signal, because it is not stained, and the only signal, that we can get for segmentation produces </w:t>
      </w:r>
      <w:r w:rsidR="00584BA1">
        <w:rPr>
          <w:lang w:val="en-US"/>
        </w:rPr>
        <w:t xml:space="preserve">a </w:t>
      </w:r>
      <w:r w:rsidR="002511D6">
        <w:rPr>
          <w:lang w:val="en-US"/>
        </w:rPr>
        <w:t>signal from intercellular volume</w:t>
      </w:r>
      <w:r w:rsidR="00B27DDB">
        <w:rPr>
          <w:lang w:val="en-US"/>
        </w:rPr>
        <w:t xml:space="preserve">, except </w:t>
      </w:r>
      <w:r w:rsidR="003808AD">
        <w:rPr>
          <w:lang w:val="en-US"/>
        </w:rPr>
        <w:t xml:space="preserve">a </w:t>
      </w:r>
      <w:r w:rsidR="00B27DDB">
        <w:rPr>
          <w:lang w:val="en-US"/>
        </w:rPr>
        <w:t>nucleus.</w:t>
      </w:r>
      <w:r w:rsidR="00820524">
        <w:rPr>
          <w:lang w:val="en-US"/>
        </w:rPr>
        <w:t xml:space="preserve"> </w:t>
      </w:r>
      <w:r w:rsidR="00584BA1">
        <w:rPr>
          <w:lang w:val="en-US"/>
        </w:rPr>
        <w:t>The algorithm</w:t>
      </w:r>
      <w:r w:rsidR="009D46C8">
        <w:rPr>
          <w:lang w:val="en-US"/>
        </w:rPr>
        <w:t xml:space="preserve"> struggles to differentiate between separation of extracellular space and </w:t>
      </w:r>
      <w:r w:rsidR="0090295F">
        <w:rPr>
          <w:lang w:val="en-US"/>
        </w:rPr>
        <w:t>nuclei space</w:t>
      </w:r>
      <w:r w:rsidR="00D54839">
        <w:rPr>
          <w:lang w:val="en-US"/>
        </w:rPr>
        <w:t>.</w:t>
      </w:r>
    </w:p>
    <w:p w14:paraId="004F3FC9" w14:textId="4CC7D5D9" w:rsidR="00453940" w:rsidRPr="00BE105D" w:rsidRDefault="00DC4320" w:rsidP="00BE105D">
      <w:pPr>
        <w:pStyle w:val="BodyText"/>
        <w:rPr>
          <w:lang w:val="en-US"/>
        </w:rPr>
      </w:pPr>
      <w:r>
        <w:rPr>
          <w:lang w:val="en-US"/>
        </w:rPr>
        <w:t>Current segmentation lacks cell separation</w:t>
      </w:r>
      <w:r w:rsidR="008B7EB7">
        <w:rPr>
          <w:lang w:val="en-US"/>
        </w:rPr>
        <w:t xml:space="preserve"> (</w:t>
      </w:r>
      <w:r w:rsidR="008B7EB7">
        <w:rPr>
          <w:lang w:val="en-US"/>
        </w:rPr>
        <w:fldChar w:fldCharType="begin"/>
      </w:r>
      <w:r w:rsidR="008B7EB7">
        <w:rPr>
          <w:lang w:val="en-US"/>
        </w:rPr>
        <w:instrText xml:space="preserve"> REF _Ref87387117 \h </w:instrText>
      </w:r>
      <w:r w:rsidR="00C60B00">
        <w:rPr>
          <w:lang w:val="en-US"/>
        </w:rPr>
        <w:instrText xml:space="preserve"> \* MERGEFORMAT </w:instrText>
      </w:r>
      <w:r w:rsidR="008B7EB7">
        <w:rPr>
          <w:lang w:val="en-US"/>
        </w:rPr>
      </w:r>
      <w:r w:rsidR="008B7EB7">
        <w:rPr>
          <w:lang w:val="en-US"/>
        </w:rPr>
        <w:fldChar w:fldCharType="separate"/>
      </w:r>
      <w:r w:rsidR="00546E1C" w:rsidRPr="00C60B00">
        <w:rPr>
          <w:b/>
          <w:bCs/>
          <w:lang w:val="en-US"/>
        </w:rPr>
        <w:t>Figure</w:t>
      </w:r>
      <w:r w:rsidR="00546E1C" w:rsidRPr="00D55DFB">
        <w:rPr>
          <w:lang w:val="en-US"/>
        </w:rPr>
        <w:t xml:space="preserve"> </w:t>
      </w:r>
      <w:r w:rsidR="00546E1C" w:rsidRPr="00546E1C">
        <w:rPr>
          <w:b/>
          <w:bCs/>
          <w:noProof/>
          <w:lang w:val="en-US"/>
        </w:rPr>
        <w:t>9</w:t>
      </w:r>
      <w:r w:rsidR="008B7EB7">
        <w:rPr>
          <w:lang w:val="en-US"/>
        </w:rPr>
        <w:fldChar w:fldCharType="end"/>
      </w:r>
      <w:r w:rsidR="008B7EB7">
        <w:rPr>
          <w:lang w:val="en-US"/>
        </w:rPr>
        <w:t>)</w:t>
      </w:r>
      <w:r w:rsidR="00E76480">
        <w:rPr>
          <w:lang w:val="en-US"/>
        </w:rPr>
        <w:t xml:space="preserve">. </w:t>
      </w:r>
      <w:r w:rsidR="00FF0AF6">
        <w:rPr>
          <w:lang w:val="en-US"/>
        </w:rPr>
        <w:t>Often</w:t>
      </w:r>
      <w:r w:rsidR="00E76480">
        <w:rPr>
          <w:lang w:val="en-US"/>
        </w:rPr>
        <w:t>, when performing the labeling</w:t>
      </w:r>
      <w:r>
        <w:rPr>
          <w:lang w:val="en-US"/>
        </w:rPr>
        <w:t xml:space="preserve"> it is difficult to distinguish between separate cells. </w:t>
      </w:r>
      <w:r w:rsidR="0090108D">
        <w:rPr>
          <w:lang w:val="en-US"/>
        </w:rPr>
        <w:t>Having easily distinguishable anchors like separately stained cell nuclei</w:t>
      </w:r>
      <w:r w:rsidR="00736D7D">
        <w:rPr>
          <w:lang w:val="en-US"/>
        </w:rPr>
        <w:t xml:space="preserve"> might improve accuracy and help </w:t>
      </w:r>
      <w:r w:rsidR="00DC1809">
        <w:rPr>
          <w:lang w:val="en-US"/>
        </w:rPr>
        <w:t>to quantify cells.</w:t>
      </w:r>
      <w:r>
        <w:rPr>
          <w:lang w:val="en-US"/>
        </w:rPr>
        <w:t xml:space="preserve"> </w:t>
      </w:r>
    </w:p>
    <w:p w14:paraId="25F60987" w14:textId="77777777" w:rsidR="00A201E7" w:rsidRDefault="00A201E7" w:rsidP="00A201E7">
      <w:pPr>
        <w:pStyle w:val="BodyText"/>
        <w:keepNext/>
      </w:pPr>
      <w:r w:rsidRPr="00A201E7">
        <w:rPr>
          <w:noProof/>
          <w:lang w:val="en-US"/>
        </w:rPr>
        <w:lastRenderedPageBreak/>
        <w:drawing>
          <wp:inline distT="0" distB="0" distL="0" distR="0" wp14:anchorId="69372DBE" wp14:editId="107F870D">
            <wp:extent cx="5039360" cy="1511300"/>
            <wp:effectExtent l="0" t="0" r="2540" b="0"/>
            <wp:docPr id="11" name="Picture 11"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ree&#10;&#10;Description automatically generated"/>
                    <pic:cNvPicPr/>
                  </pic:nvPicPr>
                  <pic:blipFill>
                    <a:blip r:embed="rId31"/>
                    <a:stretch>
                      <a:fillRect/>
                    </a:stretch>
                  </pic:blipFill>
                  <pic:spPr>
                    <a:xfrm>
                      <a:off x="0" y="0"/>
                      <a:ext cx="5039360" cy="1511300"/>
                    </a:xfrm>
                    <a:prstGeom prst="rect">
                      <a:avLst/>
                    </a:prstGeom>
                  </pic:spPr>
                </pic:pic>
              </a:graphicData>
            </a:graphic>
          </wp:inline>
        </w:drawing>
      </w:r>
    </w:p>
    <w:p w14:paraId="16E317FE" w14:textId="2EE1760E" w:rsidR="00A201E7" w:rsidRDefault="00A201E7" w:rsidP="00A201E7">
      <w:pPr>
        <w:pStyle w:val="Caption"/>
        <w:jc w:val="both"/>
        <w:rPr>
          <w:lang w:val="en-US"/>
        </w:rPr>
      </w:pPr>
      <w:bookmarkStart w:id="172" w:name="_Ref99388832"/>
      <w:bookmarkStart w:id="173" w:name="_Ref99388825"/>
      <w:r w:rsidRPr="00C60B00">
        <w:rPr>
          <w:b/>
          <w:bCs w:val="0"/>
          <w:lang w:val="en-US"/>
        </w:rPr>
        <w:t>Figure</w:t>
      </w:r>
      <w:r w:rsidRPr="008D078E">
        <w:rPr>
          <w:lang w:val="en-US"/>
        </w:rPr>
        <w:t xml:space="preserve"> </w:t>
      </w:r>
      <w:r w:rsidRPr="00EA574F">
        <w:rPr>
          <w:b/>
          <w:bCs w:val="0"/>
        </w:rPr>
        <w:fldChar w:fldCharType="begin"/>
      </w:r>
      <w:r w:rsidRPr="00EA574F">
        <w:rPr>
          <w:b/>
          <w:bCs w:val="0"/>
          <w:lang w:val="en-US"/>
        </w:rPr>
        <w:instrText xml:space="preserve"> SEQ Figure \* ARABIC </w:instrText>
      </w:r>
      <w:r w:rsidRPr="00EA574F">
        <w:rPr>
          <w:b/>
          <w:bCs w:val="0"/>
        </w:rPr>
        <w:fldChar w:fldCharType="separate"/>
      </w:r>
      <w:r w:rsidR="00546E1C">
        <w:rPr>
          <w:b/>
          <w:bCs w:val="0"/>
          <w:noProof/>
          <w:lang w:val="en-US"/>
        </w:rPr>
        <w:t>11</w:t>
      </w:r>
      <w:r w:rsidRPr="00EA574F">
        <w:rPr>
          <w:b/>
          <w:bCs w:val="0"/>
        </w:rPr>
        <w:fldChar w:fldCharType="end"/>
      </w:r>
      <w:bookmarkEnd w:id="172"/>
      <w:r w:rsidR="00716FBC" w:rsidRPr="008D078E">
        <w:rPr>
          <w:lang w:val="en-US"/>
        </w:rPr>
        <w:t xml:space="preserve">: The </w:t>
      </w:r>
      <w:r w:rsidR="008D078E" w:rsidRPr="008D078E">
        <w:rPr>
          <w:lang w:val="en-US"/>
        </w:rPr>
        <w:t xml:space="preserve">images, taken from the same </w:t>
      </w:r>
      <w:r w:rsidR="008D078E">
        <w:rPr>
          <w:lang w:val="en-US"/>
        </w:rPr>
        <w:t>z-stack</w:t>
      </w:r>
      <w:r w:rsidR="00BE105D">
        <w:rPr>
          <w:lang w:val="en-US"/>
        </w:rPr>
        <w:t xml:space="preserve"> (68µm x 78 µm)</w:t>
      </w:r>
      <w:r w:rsidR="00D940F3">
        <w:rPr>
          <w:lang w:val="en-US"/>
        </w:rPr>
        <w:t xml:space="preserve"> at different z </w:t>
      </w:r>
      <w:r w:rsidR="001B7F64">
        <w:rPr>
          <w:lang w:val="en-US"/>
        </w:rPr>
        <w:t>coordinates</w:t>
      </w:r>
      <w:r w:rsidR="00D940F3">
        <w:rPr>
          <w:lang w:val="en-US"/>
        </w:rPr>
        <w:t xml:space="preserve"> with the segmentation contour</w:t>
      </w:r>
      <w:r w:rsidR="00304163" w:rsidRPr="008D078E">
        <w:rPr>
          <w:lang w:val="en-US"/>
        </w:rPr>
        <w:t xml:space="preserve"> </w:t>
      </w:r>
      <w:r w:rsidR="00D940F3">
        <w:rPr>
          <w:lang w:val="en-US"/>
        </w:rPr>
        <w:t>applied with green color.</w:t>
      </w:r>
      <w:bookmarkEnd w:id="173"/>
      <w:r w:rsidR="00D55EDF">
        <w:rPr>
          <w:lang w:val="en-US"/>
        </w:rPr>
        <w:t xml:space="preserve"> </w:t>
      </w:r>
      <w:r w:rsidR="00345A1A">
        <w:rPr>
          <w:lang w:val="en-US"/>
        </w:rPr>
        <w:t xml:space="preserve">With </w:t>
      </w:r>
      <w:r w:rsidR="00661117">
        <w:rPr>
          <w:lang w:val="en-US"/>
        </w:rPr>
        <w:t xml:space="preserve">the same </w:t>
      </w:r>
      <w:r w:rsidR="00345A1A">
        <w:rPr>
          <w:lang w:val="en-US"/>
        </w:rPr>
        <w:t xml:space="preserve">non-capital letters </w:t>
      </w:r>
      <w:r w:rsidR="00661117">
        <w:rPr>
          <w:lang w:val="en-US"/>
        </w:rPr>
        <w:t xml:space="preserve">the same region with </w:t>
      </w:r>
      <w:r w:rsidR="00DB3B49">
        <w:rPr>
          <w:lang w:val="en-US"/>
        </w:rPr>
        <w:t xml:space="preserve">an </w:t>
      </w:r>
      <w:r w:rsidR="00661117">
        <w:rPr>
          <w:lang w:val="en-US"/>
        </w:rPr>
        <w:t>x/y coordinate is noted.</w:t>
      </w:r>
      <w:r w:rsidR="00345A1A">
        <w:rPr>
          <w:lang w:val="en-US"/>
        </w:rPr>
        <w:t xml:space="preserve"> </w:t>
      </w:r>
    </w:p>
    <w:p w14:paraId="281474C0" w14:textId="4792E7CF" w:rsidR="004C6191" w:rsidRPr="003B64C8" w:rsidRDefault="004C6191" w:rsidP="004C6191">
      <w:pPr>
        <w:pStyle w:val="Heading1"/>
        <w:rPr>
          <w:lang w:val="en-US"/>
        </w:rPr>
      </w:pPr>
      <w:bookmarkStart w:id="174" w:name="_Toc101120036"/>
      <w:r>
        <w:rPr>
          <w:lang w:val="en-US"/>
        </w:rPr>
        <w:t>Discussion</w:t>
      </w:r>
      <w:bookmarkEnd w:id="174"/>
    </w:p>
    <w:p w14:paraId="35EFA052" w14:textId="71AB1691" w:rsidR="00815D65" w:rsidRDefault="00A92C49" w:rsidP="00151C35">
      <w:pPr>
        <w:pStyle w:val="Heading2"/>
        <w:rPr>
          <w:noProof/>
          <w:lang w:val="en-US"/>
        </w:rPr>
      </w:pPr>
      <w:r w:rsidRPr="00A92C49">
        <w:rPr>
          <w:noProof/>
          <w:lang w:val="en-US"/>
        </w:rPr>
        <w:t xml:space="preserve"> </w:t>
      </w:r>
      <w:bookmarkStart w:id="175" w:name="_Toc101120037"/>
      <w:r w:rsidR="00794780">
        <w:rPr>
          <w:noProof/>
          <w:lang w:val="en-US"/>
        </w:rPr>
        <w:t>Classifier feature selection</w:t>
      </w:r>
      <w:bookmarkEnd w:id="175"/>
    </w:p>
    <w:p w14:paraId="259CDCA1" w14:textId="2D71090A" w:rsidR="001B6B08" w:rsidRDefault="00927D04" w:rsidP="001B6B08">
      <w:pPr>
        <w:rPr>
          <w:lang w:val="en-US" w:eastAsia="en-GB"/>
        </w:rPr>
      </w:pPr>
      <w:r w:rsidRPr="00927D04">
        <w:rPr>
          <w:lang w:val="en-US" w:eastAsia="en-GB"/>
        </w:rPr>
        <w:t>Random forest is an effective approach for semantic segmentation</w:t>
      </w:r>
      <w:r w:rsidR="00E554E4">
        <w:rPr>
          <w:lang w:val="en-US" w:eastAsia="en-GB"/>
        </w:rPr>
        <w:t xml:space="preserve">, </w:t>
      </w:r>
      <w:r w:rsidR="001B6B08">
        <w:rPr>
          <w:lang w:val="en-US" w:eastAsia="en-GB"/>
        </w:rPr>
        <w:t xml:space="preserve">for </w:t>
      </w:r>
      <w:r w:rsidR="00AB585D">
        <w:rPr>
          <w:lang w:val="en-US" w:eastAsia="en-GB"/>
        </w:rPr>
        <w:t>three</w:t>
      </w:r>
      <w:r w:rsidR="00F161BE">
        <w:rPr>
          <w:lang w:val="en-US" w:eastAsia="en-GB"/>
        </w:rPr>
        <w:t>-dimensional</w:t>
      </w:r>
      <w:r w:rsidR="001B6B08">
        <w:rPr>
          <w:lang w:val="en-US" w:eastAsia="en-GB"/>
        </w:rPr>
        <w:t xml:space="preserve"> images. More filters are used for classification the more stable and reliable </w:t>
      </w:r>
      <w:r w:rsidR="00F161BE">
        <w:rPr>
          <w:lang w:val="en-US" w:eastAsia="en-GB"/>
        </w:rPr>
        <w:t>results</w:t>
      </w:r>
      <w:r w:rsidR="001B6B08">
        <w:rPr>
          <w:lang w:val="en-US" w:eastAsia="en-GB"/>
        </w:rPr>
        <w:t xml:space="preserve"> can be acquired. Generalization gets higher (</w:t>
      </w:r>
      <w:r w:rsidR="00F161BE">
        <w:rPr>
          <w:lang w:val="en-US" w:eastAsia="en-GB"/>
        </w:rPr>
        <w:t xml:space="preserve">the </w:t>
      </w:r>
      <w:r w:rsidR="001B6B08">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sidR="001B6B08">
        <w:rPr>
          <w:lang w:val="en-US" w:eastAsia="en-GB"/>
        </w:rPr>
        <w:t xml:space="preserve"> it is important to select the most adequate feature set as a precision trade-off.</w:t>
      </w:r>
    </w:p>
    <w:p w14:paraId="1467EAB7" w14:textId="77777777" w:rsidR="00C37418" w:rsidRPr="00551AA2" w:rsidRDefault="00C37418" w:rsidP="00C37418">
      <w:pPr>
        <w:rPr>
          <w:lang w:val="en-US" w:eastAsia="en-GB"/>
        </w:rPr>
      </w:pPr>
      <w:r>
        <w:rPr>
          <w:lang w:val="en-US" w:eastAsia="en-GB"/>
        </w:rPr>
        <w:t>The performance comparison will be performed using the IoU metric (Intersection over Union). It goes to 0 when there is a small overlap between the ground truth area and the predicted area.</w:t>
      </w:r>
      <w:r w:rsidRPr="00551AA2">
        <w:rPr>
          <w:lang w:val="en-US" w:eastAsia="en-GB"/>
        </w:rPr>
        <w:t> </w:t>
      </w:r>
    </w:p>
    <w:p w14:paraId="71A43DAD" w14:textId="23788B45" w:rsidR="00C37418" w:rsidRDefault="00C37418" w:rsidP="00C37418">
      <w:pPr>
        <w:rPr>
          <w:lang w:val="en-US" w:eastAsia="en-GB"/>
        </w:rPr>
      </w:pPr>
      <w:r>
        <w:rPr>
          <w:lang w:val="en-US" w:eastAsia="en-GB"/>
        </w:rPr>
        <w:t xml:space="preserve">The segmentation result can be seen in  </w:t>
      </w:r>
      <w:r>
        <w:rPr>
          <w:lang w:val="en-US" w:eastAsia="en-GB"/>
        </w:rPr>
        <w:fldChar w:fldCharType="begin"/>
      </w:r>
      <w:r>
        <w:rPr>
          <w:lang w:val="en-US" w:eastAsia="en-GB"/>
        </w:rPr>
        <w:instrText xml:space="preserve"> REF _Ref87387117 \h </w:instrText>
      </w:r>
      <w:r w:rsidR="00C60B00">
        <w:rPr>
          <w:lang w:val="en-US" w:eastAsia="en-GB"/>
        </w:rPr>
        <w:instrText xml:space="preserve"> \* MERGEFORMAT </w:instrText>
      </w:r>
      <w:r>
        <w:rPr>
          <w:lang w:val="en-US" w:eastAsia="en-GB"/>
        </w:rPr>
      </w:r>
      <w:r>
        <w:rPr>
          <w:lang w:val="en-US" w:eastAsia="en-GB"/>
        </w:rPr>
        <w:fldChar w:fldCharType="separate"/>
      </w:r>
      <w:r w:rsidR="00546E1C" w:rsidRPr="00C60B00">
        <w:rPr>
          <w:b/>
          <w:bCs/>
          <w:lang w:val="en-US"/>
        </w:rPr>
        <w:t>Figure</w:t>
      </w:r>
      <w:r w:rsidR="00546E1C" w:rsidRPr="00D55DFB">
        <w:rPr>
          <w:lang w:val="en-US"/>
        </w:rPr>
        <w:t xml:space="preserve"> </w:t>
      </w:r>
      <w:r w:rsidR="00546E1C" w:rsidRPr="00546E1C">
        <w:rPr>
          <w:b/>
          <w:bCs/>
          <w:noProof/>
          <w:lang w:val="en-US"/>
        </w:rPr>
        <w:t>9</w:t>
      </w:r>
      <w:r>
        <w:rPr>
          <w:lang w:val="en-US" w:eastAsia="en-GB"/>
        </w:rPr>
        <w:fldChar w:fldCharType="end"/>
      </w:r>
      <w:r>
        <w:rPr>
          <w:lang w:val="en-US" w:eastAsia="en-GB"/>
        </w:rPr>
        <w:t xml:space="preserve">. It was slightly filtered after classification, using a median filter of size 1 and cancellation of all blobs with </w:t>
      </w:r>
      <w:r w:rsidR="008B0548">
        <w:rPr>
          <w:lang w:val="en-US" w:eastAsia="en-GB"/>
        </w:rPr>
        <w:t xml:space="preserve">a </w:t>
      </w:r>
      <w:r>
        <w:rPr>
          <w:lang w:val="en-US" w:eastAsia="en-GB"/>
        </w:rPr>
        <w:t>size &lt; 10 pixels.</w:t>
      </w:r>
    </w:p>
    <w:p w14:paraId="136F3250" w14:textId="77777777" w:rsidR="00C37418" w:rsidRPr="00C37418" w:rsidRDefault="00C37418" w:rsidP="00C37418">
      <w:pPr>
        <w:rPr>
          <w:lang w:val="en-US"/>
        </w:rPr>
      </w:pPr>
    </w:p>
    <w:p w14:paraId="12BB54C1" w14:textId="00D54210" w:rsidR="00D74371" w:rsidRDefault="00FC55F2" w:rsidP="00FC55F2">
      <w:pPr>
        <w:pStyle w:val="BodyText"/>
        <w:keepNext/>
        <w:jc w:val="center"/>
      </w:pPr>
      <w:r w:rsidRPr="00FC55F2">
        <w:rPr>
          <w:noProof/>
        </w:rPr>
        <w:lastRenderedPageBreak/>
        <w:drawing>
          <wp:inline distT="0" distB="0" distL="0" distR="0" wp14:anchorId="5D0D0D1F" wp14:editId="2219A781">
            <wp:extent cx="5039360" cy="2961640"/>
            <wp:effectExtent l="0" t="0" r="2540" b="0"/>
            <wp:docPr id="18" name="Picture 18" descr="A picture containing text, tree,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ree, colorful, different&#10;&#10;Description automatically generated"/>
                    <pic:cNvPicPr/>
                  </pic:nvPicPr>
                  <pic:blipFill>
                    <a:blip r:embed="rId32"/>
                    <a:stretch>
                      <a:fillRect/>
                    </a:stretch>
                  </pic:blipFill>
                  <pic:spPr>
                    <a:xfrm>
                      <a:off x="0" y="0"/>
                      <a:ext cx="5039360" cy="2961640"/>
                    </a:xfrm>
                    <a:prstGeom prst="rect">
                      <a:avLst/>
                    </a:prstGeom>
                  </pic:spPr>
                </pic:pic>
              </a:graphicData>
            </a:graphic>
          </wp:inline>
        </w:drawing>
      </w:r>
    </w:p>
    <w:p w14:paraId="792CA43C" w14:textId="1665E567" w:rsidR="00D74371" w:rsidRDefault="00D74371" w:rsidP="00D74371">
      <w:pPr>
        <w:pStyle w:val="Caption"/>
        <w:jc w:val="both"/>
        <w:rPr>
          <w:lang w:val="en-US"/>
        </w:rPr>
      </w:pPr>
      <w:r w:rsidRPr="00C60B00">
        <w:rPr>
          <w:b/>
          <w:bCs w:val="0"/>
          <w:lang w:val="en-US"/>
        </w:rPr>
        <w:t>Figure</w:t>
      </w:r>
      <w:r w:rsidRPr="00D74371">
        <w:rPr>
          <w:lang w:val="en-US"/>
        </w:rPr>
        <w:t xml:space="preserve"> </w:t>
      </w:r>
      <w:r>
        <w:fldChar w:fldCharType="begin"/>
      </w:r>
      <w:r w:rsidRPr="00D74371">
        <w:rPr>
          <w:lang w:val="en-US"/>
        </w:rPr>
        <w:instrText xml:space="preserve"> SEQ Figure \* ARABIC </w:instrText>
      </w:r>
      <w:r>
        <w:fldChar w:fldCharType="separate"/>
      </w:r>
      <w:r w:rsidR="00546E1C">
        <w:rPr>
          <w:noProof/>
          <w:lang w:val="en-US"/>
        </w:rPr>
        <w:t>12</w:t>
      </w:r>
      <w:r>
        <w:fldChar w:fldCharType="end"/>
      </w:r>
      <w:r w:rsidRPr="00D74371">
        <w:rPr>
          <w:lang w:val="en-US"/>
        </w:rPr>
        <w:t xml:space="preserve">. </w:t>
      </w:r>
      <w:r w:rsidR="005B349F">
        <w:rPr>
          <w:lang w:val="en-US"/>
        </w:rPr>
        <w:t>Segmentation results</w:t>
      </w:r>
      <w:r w:rsidR="008803EB">
        <w:rPr>
          <w:lang w:val="en-US"/>
        </w:rPr>
        <w:t xml:space="preserve"> </w:t>
      </w:r>
      <w:r w:rsidR="008B0548">
        <w:rPr>
          <w:lang w:val="en-US"/>
        </w:rPr>
        <w:t>are taken</w:t>
      </w:r>
      <w:r w:rsidR="008803EB">
        <w:rPr>
          <w:lang w:val="en-US"/>
        </w:rPr>
        <w:t xml:space="preserve"> from different z depth</w:t>
      </w:r>
      <w:r w:rsidR="0049074C">
        <w:rPr>
          <w:lang w:val="en-US"/>
        </w:rPr>
        <w:t>s</w:t>
      </w:r>
      <w:r w:rsidR="008803EB">
        <w:rPr>
          <w:lang w:val="en-US"/>
        </w:rPr>
        <w:t xml:space="preserve">. </w:t>
      </w:r>
      <w:r w:rsidR="008B0548">
        <w:rPr>
          <w:lang w:val="en-US"/>
        </w:rPr>
        <w:t>The grayscale</w:t>
      </w:r>
      <w:r w:rsidR="008803EB">
        <w:rPr>
          <w:lang w:val="en-US"/>
        </w:rPr>
        <w:t xml:space="preserve"> channel is the </w:t>
      </w:r>
      <w:r w:rsidR="00F00DA7">
        <w:rPr>
          <w:lang w:val="en-US"/>
        </w:rPr>
        <w:t>cell</w:t>
      </w:r>
      <w:r w:rsidR="00DD1F4E">
        <w:rPr>
          <w:lang w:val="en-US"/>
        </w:rPr>
        <w:t xml:space="preserve"> fluorescence</w:t>
      </w:r>
      <w:r w:rsidR="008803EB">
        <w:rPr>
          <w:lang w:val="en-US"/>
        </w:rPr>
        <w:t xml:space="preserve">, green is the ground truth mask, </w:t>
      </w:r>
      <w:r w:rsidR="008B0548">
        <w:rPr>
          <w:lang w:val="en-US"/>
        </w:rPr>
        <w:t xml:space="preserve">and </w:t>
      </w:r>
      <w:r w:rsidR="008803EB">
        <w:rPr>
          <w:lang w:val="en-US"/>
        </w:rPr>
        <w:t xml:space="preserve">blue is the prediction of the model, </w:t>
      </w:r>
      <w:r w:rsidR="00E91654">
        <w:rPr>
          <w:lang w:val="en-US"/>
        </w:rPr>
        <w:t xml:space="preserve">made by using </w:t>
      </w:r>
      <w:r w:rsidR="00D70EA3">
        <w:rPr>
          <w:lang w:val="en-US"/>
        </w:rPr>
        <w:t xml:space="preserve">the best </w:t>
      </w:r>
      <w:r w:rsidR="00E91654">
        <w:rPr>
          <w:lang w:val="en-US"/>
        </w:rPr>
        <w:t>filter set</w:t>
      </w:r>
      <w:r w:rsidR="00D70EA3">
        <w:rPr>
          <w:lang w:val="en-US"/>
        </w:rPr>
        <w:t xml:space="preserve">: </w:t>
      </w:r>
      <w:r w:rsidR="00E91654">
        <w:rPr>
          <w:lang w:val="en-US"/>
        </w:rPr>
        <w:t>Mean, Variance, Min, Max, Median, Laplacian.</w:t>
      </w:r>
      <w:r w:rsidR="00D70EA3">
        <w:rPr>
          <w:lang w:val="en-US"/>
        </w:rPr>
        <w:t xml:space="preserve"> Cyan is the intersection of the ground truth and the model prediction. </w:t>
      </w:r>
    </w:p>
    <w:p w14:paraId="30823768" w14:textId="5C20F03C"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546E1C">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81315A">
        <w:rPr>
          <w:lang w:val="en-US"/>
        </w:rPr>
        <w:fldChar w:fldCharType="begin"/>
      </w:r>
      <w:r w:rsidR="0081315A">
        <w:rPr>
          <w:lang w:val="en-US"/>
        </w:rPr>
        <w:instrText xml:space="preserve"> REF _Ref101120468 \h </w:instrText>
      </w:r>
      <w:r w:rsidR="0081315A">
        <w:rPr>
          <w:lang w:val="en-US"/>
        </w:rPr>
      </w:r>
      <w:r w:rsidR="0081315A">
        <w:rPr>
          <w:lang w:val="en-US"/>
        </w:rPr>
        <w:fldChar w:fldCharType="separate"/>
      </w:r>
      <w:r w:rsidR="0081315A" w:rsidRPr="004239ED">
        <w:rPr>
          <w:b/>
          <w:bCs/>
          <w:lang w:val="en-US"/>
        </w:rPr>
        <w:t xml:space="preserve">Figure </w:t>
      </w:r>
      <w:r w:rsidR="0081315A">
        <w:rPr>
          <w:b/>
          <w:bCs/>
          <w:noProof/>
          <w:lang w:val="en-US"/>
        </w:rPr>
        <w:t>13</w:t>
      </w:r>
      <w:r w:rsidR="0081315A">
        <w:rPr>
          <w:lang w:val="en-US"/>
        </w:rPr>
        <w:fldChar w:fldCharType="end"/>
      </w:r>
      <w:r w:rsidR="0081315A">
        <w:rPr>
          <w:lang w:val="en-US"/>
        </w:rPr>
        <w:t xml:space="preserve"> and </w:t>
      </w:r>
      <w:r w:rsidR="00916CDB">
        <w:rPr>
          <w:lang w:val="en-US"/>
        </w:rPr>
        <w:fldChar w:fldCharType="begin"/>
      </w:r>
      <w:r w:rsidR="00916CDB">
        <w:rPr>
          <w:lang w:val="en-US"/>
        </w:rPr>
        <w:instrText xml:space="preserve"> REF _Ref90500346 \h </w:instrText>
      </w:r>
      <w:r w:rsidR="00C60B00">
        <w:rPr>
          <w:lang w:val="en-US"/>
        </w:rPr>
        <w:instrText xml:space="preserve"> \* MERGEFORMAT </w:instrText>
      </w:r>
      <w:r w:rsidR="00916CDB">
        <w:rPr>
          <w:lang w:val="en-US"/>
        </w:rPr>
      </w:r>
      <w:r w:rsidR="00916CDB">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r w:rsidR="00581205" w:rsidRPr="008130A3">
        <w:rPr>
          <w:i/>
          <w:iCs/>
          <w:lang w:val="en-US"/>
        </w:rPr>
        <w:t>IoU</w:t>
      </w:r>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C60B00">
        <w:rPr>
          <w:lang w:val="en-US"/>
        </w:rPr>
        <w:instrText xml:space="preserve"> \* MERGEFORMAT </w:instrText>
      </w:r>
      <w:r w:rsidR="00152908">
        <w:rPr>
          <w:lang w:val="en-US"/>
        </w:rPr>
      </w:r>
      <w:r w:rsidR="00152908">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w:t>
      </w:r>
      <w:r w:rsidR="002F3D22">
        <w:rPr>
          <w:lang w:val="en-US"/>
        </w:rPr>
        <w:t xml:space="preserve"> comparable to the</w:t>
      </w:r>
      <w:r w:rsidR="00525626">
        <w:rPr>
          <w:lang w:val="en-US"/>
        </w:rPr>
        <w:t xml:space="preserve"> previous one with IoU = 0.66.</w:t>
      </w:r>
      <w:r w:rsidR="00F43013">
        <w:rPr>
          <w:lang w:val="en-US"/>
        </w:rPr>
        <w:t xml:space="preserve"> The </w:t>
      </w:r>
      <w:r w:rsidR="008F23DA">
        <w:rPr>
          <w:lang w:val="en-US"/>
        </w:rPr>
        <w:t>most underperforming</w:t>
      </w:r>
      <w:r w:rsidR="00F43013">
        <w:rPr>
          <w:lang w:val="en-US"/>
        </w:rPr>
        <w:t xml:space="preserve">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w:t>
      </w:r>
      <w:r w:rsidR="008B0548">
        <w:rPr>
          <w:lang w:val="en-US"/>
        </w:rPr>
        <w:t xml:space="preserve">the </w:t>
      </w:r>
      <w:r w:rsidR="001D40F1">
        <w:rPr>
          <w:lang w:val="en-US"/>
        </w:rPr>
        <w:t xml:space="preserve">model </w:t>
      </w:r>
      <w:r w:rsidR="008B0548">
        <w:rPr>
          <w:lang w:val="en-US"/>
        </w:rPr>
        <w:t>under fitted</w:t>
      </w:r>
      <w:r w:rsidR="001D40F1">
        <w:rPr>
          <w:lang w:val="en-US"/>
        </w:rPr>
        <w:t xml:space="preserve">. Hence the amount of training data must be </w:t>
      </w:r>
      <w:r w:rsidR="00DD37F4">
        <w:rPr>
          <w:lang w:val="en-US"/>
        </w:rPr>
        <w:t xml:space="preserve">extended by combining feature sets during the training </w:t>
      </w:r>
      <w:r w:rsidR="00DD37F4">
        <w:rPr>
          <w:lang w:val="en-US"/>
        </w:rPr>
        <w:fldChar w:fldCharType="begin"/>
      </w:r>
      <w:r w:rsidR="00DD37F4">
        <w:rPr>
          <w:lang w:val="en-US"/>
        </w:rPr>
        <w:instrText xml:space="preserve"> REF _Ref90500346 \h </w:instrText>
      </w:r>
      <w:r w:rsidR="00C60B00">
        <w:rPr>
          <w:lang w:val="en-US"/>
        </w:rPr>
        <w:instrText xml:space="preserve"> \* MERGEFORMAT </w:instrText>
      </w:r>
      <w:r w:rsidR="00DD37F4">
        <w:rPr>
          <w:lang w:val="en-US"/>
        </w:rPr>
      </w:r>
      <w:r w:rsidR="00DD37F4">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4D262B">
        <w:rPr>
          <w:lang w:val="en-US"/>
        </w:rPr>
        <w:t>A combination</w:t>
      </w:r>
      <w:r w:rsidR="00241F50">
        <w:rPr>
          <w:lang w:val="en-US"/>
        </w:rPr>
        <w:t xml:space="preserve"> of better performing sets will give 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2DDF34FB" w14:textId="77777777" w:rsidR="00EC35E8" w:rsidRDefault="00EC35E8" w:rsidP="00EC35E8">
      <w:pPr>
        <w:pStyle w:val="BodyText"/>
        <w:keepNext/>
      </w:pPr>
      <w:r w:rsidRPr="00EC35E8">
        <w:rPr>
          <w:noProof/>
          <w:lang w:val="en-US"/>
        </w:rPr>
        <w:lastRenderedPageBreak/>
        <w:drawing>
          <wp:inline distT="0" distB="0" distL="0" distR="0" wp14:anchorId="01AA2754" wp14:editId="64B8AB72">
            <wp:extent cx="5039360" cy="3940175"/>
            <wp:effectExtent l="0" t="0" r="2540"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3"/>
                    <a:stretch>
                      <a:fillRect/>
                    </a:stretch>
                  </pic:blipFill>
                  <pic:spPr>
                    <a:xfrm>
                      <a:off x="0" y="0"/>
                      <a:ext cx="5039360" cy="3940175"/>
                    </a:xfrm>
                    <a:prstGeom prst="rect">
                      <a:avLst/>
                    </a:prstGeom>
                  </pic:spPr>
                </pic:pic>
              </a:graphicData>
            </a:graphic>
          </wp:inline>
        </w:drawing>
      </w:r>
    </w:p>
    <w:p w14:paraId="65E039BC" w14:textId="092D9ECA" w:rsidR="00EC35E8" w:rsidRDefault="00EC35E8" w:rsidP="00EC35E8">
      <w:pPr>
        <w:pStyle w:val="Caption"/>
        <w:jc w:val="both"/>
        <w:rPr>
          <w:lang w:val="en-US"/>
        </w:rPr>
      </w:pPr>
      <w:bookmarkStart w:id="176" w:name="_Ref101120468"/>
      <w:r w:rsidRPr="004239ED">
        <w:rPr>
          <w:b/>
          <w:bCs w:val="0"/>
          <w:lang w:val="en-US"/>
        </w:rPr>
        <w:t xml:space="preserve">Figure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13</w:t>
      </w:r>
      <w:r w:rsidRPr="004239ED">
        <w:rPr>
          <w:b/>
          <w:bCs w:val="0"/>
        </w:rPr>
        <w:fldChar w:fldCharType="end"/>
      </w:r>
      <w:bookmarkEnd w:id="176"/>
      <w:r w:rsidRPr="00D513A8">
        <w:rPr>
          <w:lang w:val="en-US"/>
        </w:rPr>
        <w:t>: Visual comparison of t</w:t>
      </w:r>
      <w:r w:rsidR="00D513A8" w:rsidRPr="00D513A8">
        <w:rPr>
          <w:lang w:val="en-US"/>
        </w:rPr>
        <w:t>hree different feature sets performance.</w:t>
      </w:r>
      <w:r w:rsidR="00D513A8">
        <w:rPr>
          <w:lang w:val="en-US"/>
        </w:rPr>
        <w:t xml:space="preserve"> </w:t>
      </w:r>
      <w:r w:rsidR="00557174">
        <w:rPr>
          <w:lang w:val="en-US"/>
        </w:rPr>
        <w:t xml:space="preserve">Cyan outline </w:t>
      </w:r>
      <w:r w:rsidR="00D829F1">
        <w:rPr>
          <w:lang w:val="en-US"/>
        </w:rPr>
        <w:t>means the mask</w:t>
      </w:r>
      <w:r w:rsidR="00DB426A">
        <w:rPr>
          <w:lang w:val="en-US"/>
        </w:rPr>
        <w:t>, acquired with</w:t>
      </w:r>
      <w:r w:rsidR="00557174">
        <w:rPr>
          <w:lang w:val="en-US"/>
        </w:rPr>
        <w:t xml:space="preserve"> the Mean, Variance, Max, Min, Med, Laplacian filters – the best feature </w:t>
      </w:r>
      <w:r w:rsidR="00DB426A">
        <w:rPr>
          <w:lang w:val="en-US"/>
        </w:rPr>
        <w:t xml:space="preserve">set; </w:t>
      </w:r>
      <w:r w:rsidR="00D829F1">
        <w:rPr>
          <w:lang w:val="en-US"/>
        </w:rPr>
        <w:t>Yellow outline</w:t>
      </w:r>
      <w:r w:rsidR="00DB426A">
        <w:rPr>
          <w:lang w:val="en-US"/>
        </w:rPr>
        <w:t xml:space="preserve"> is for Mean, Variance only; Red is for Derivatives filter</w:t>
      </w:r>
      <w:r w:rsidR="009055B0">
        <w:rPr>
          <w:lang w:val="en-US"/>
        </w:rPr>
        <w:t xml:space="preserve"> – it induces the highest noise level in segmentation</w:t>
      </w:r>
      <w:r w:rsidR="00DB426A">
        <w:rPr>
          <w:lang w:val="en-US"/>
        </w:rPr>
        <w:t>. It is clear, how much the segmentation</w:t>
      </w:r>
      <w:r w:rsidR="00C424DE">
        <w:rPr>
          <w:lang w:val="en-US"/>
        </w:rPr>
        <w:t xml:space="preserve"> performance drops with the decrease </w:t>
      </w:r>
      <w:r w:rsidR="004D262B">
        <w:rPr>
          <w:lang w:val="en-US"/>
        </w:rPr>
        <w:t>in</w:t>
      </w:r>
      <w:r w:rsidR="00C424DE">
        <w:rPr>
          <w:lang w:val="en-US"/>
        </w:rPr>
        <w:t xml:space="preserve"> the number of filters.</w:t>
      </w:r>
    </w:p>
    <w:p w14:paraId="5F17747F" w14:textId="6E3B8FAA" w:rsidR="004D0E3E" w:rsidRDefault="00EE7BD1" w:rsidP="004D0E3E">
      <w:pPr>
        <w:pStyle w:val="BodyText"/>
        <w:keepNext/>
      </w:pPr>
      <w:r>
        <w:rPr>
          <w:noProof/>
        </w:rPr>
        <w:lastRenderedPageBreak/>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7F4E4F1F" w:rsidR="005D3C67" w:rsidRDefault="004D0E3E" w:rsidP="00B3323B">
      <w:pPr>
        <w:pStyle w:val="Caption"/>
        <w:rPr>
          <w:lang w:val="en-US"/>
        </w:rPr>
      </w:pPr>
      <w:bookmarkStart w:id="177" w:name="_Ref90500346"/>
      <w:r w:rsidRPr="00C60B00">
        <w:rPr>
          <w:b/>
          <w:bCs w:val="0"/>
          <w:lang w:val="en-US"/>
        </w:rPr>
        <w:t>Figure</w:t>
      </w:r>
      <w:r w:rsidRPr="00006AA7">
        <w:rPr>
          <w:lang w:val="en-US"/>
        </w:rPr>
        <w:t xml:space="preserve"> </w:t>
      </w:r>
      <w:r>
        <w:fldChar w:fldCharType="begin"/>
      </w:r>
      <w:r w:rsidRPr="00006AA7">
        <w:rPr>
          <w:lang w:val="en-US"/>
        </w:rPr>
        <w:instrText xml:space="preserve"> SEQ Figure \* ARABIC </w:instrText>
      </w:r>
      <w:r>
        <w:fldChar w:fldCharType="separate"/>
      </w:r>
      <w:r w:rsidR="00546E1C">
        <w:rPr>
          <w:noProof/>
          <w:lang w:val="en-US"/>
        </w:rPr>
        <w:t>14</w:t>
      </w:r>
      <w:r>
        <w:fldChar w:fldCharType="end"/>
      </w:r>
      <w:bookmarkEnd w:id="177"/>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0118A0CB" w14:textId="394E066F" w:rsidR="00C37418" w:rsidRDefault="00C37418">
      <w:pPr>
        <w:spacing w:after="0" w:line="240" w:lineRule="auto"/>
        <w:jc w:val="left"/>
        <w:rPr>
          <w:lang w:val="en-US"/>
        </w:rPr>
      </w:pPr>
      <w:r>
        <w:rPr>
          <w:lang w:val="en-US"/>
        </w:rPr>
        <w:br w:type="page"/>
      </w:r>
    </w:p>
    <w:p w14:paraId="26877987" w14:textId="77777777" w:rsidR="00A9110B" w:rsidRDefault="0002602B" w:rsidP="00A9110B">
      <w:pPr>
        <w:pStyle w:val="Heading1"/>
        <w:rPr>
          <w:lang w:val="en-US" w:eastAsia="en-GB"/>
        </w:rPr>
      </w:pPr>
      <w:bookmarkStart w:id="178" w:name="_Toc101120038"/>
      <w:r w:rsidRPr="006F29DA">
        <w:rPr>
          <w:lang w:val="en-US" w:eastAsia="en-GB"/>
        </w:rPr>
        <w:lastRenderedPageBreak/>
        <w:t>Conclusion</w:t>
      </w:r>
      <w:bookmarkEnd w:id="178"/>
      <w:r w:rsidRPr="006F29DA">
        <w:rPr>
          <w:lang w:val="en-US" w:eastAsia="en-GB"/>
        </w:rPr>
        <w:t xml:space="preserve"> </w:t>
      </w:r>
    </w:p>
    <w:p w14:paraId="2E6E040A" w14:textId="45C5FAD7" w:rsidR="00D36FCB" w:rsidRDefault="00BA4C70" w:rsidP="00D36FCB">
      <w:pPr>
        <w:pStyle w:val="AbkVerz"/>
        <w:rPr>
          <w:lang w:val="en-US" w:eastAsia="en-GB"/>
        </w:rPr>
      </w:pPr>
      <w:r>
        <w:rPr>
          <w:lang w:val="en-US" w:eastAsia="en-GB"/>
        </w:rPr>
        <w:t>F</w:t>
      </w:r>
      <w:r w:rsidR="00D36FCB">
        <w:rPr>
          <w:lang w:val="en-US" w:eastAsia="en-GB"/>
        </w:rPr>
        <w:t xml:space="preserve">or </w:t>
      </w:r>
      <w:r w:rsidR="006942A5">
        <w:rPr>
          <w:lang w:val="en-US" w:eastAsia="en-GB"/>
        </w:rPr>
        <w:t>semi-supervised segmentation</w:t>
      </w:r>
      <w:r w:rsidR="00D36FCB">
        <w:rPr>
          <w:lang w:val="en-US" w:eastAsia="en-GB"/>
        </w:rPr>
        <w:t xml:space="preserve"> </w:t>
      </w:r>
      <w:r w:rsidR="009B34A3">
        <w:rPr>
          <w:lang w:val="en-US" w:eastAsia="en-GB"/>
        </w:rPr>
        <w:t>tasks like cell segmentation in volumetric data</w:t>
      </w:r>
      <w:r w:rsidR="00E42EF2">
        <w:rPr>
          <w:lang w:val="en-US" w:eastAsia="en-GB"/>
        </w:rPr>
        <w:t xml:space="preserve">, </w:t>
      </w:r>
      <w:r>
        <w:rPr>
          <w:lang w:val="en-US" w:eastAsia="en-GB"/>
        </w:rPr>
        <w:t>Random Forest is</w:t>
      </w:r>
      <w:r w:rsidR="009B34A3">
        <w:rPr>
          <w:lang w:val="en-US" w:eastAsia="en-GB"/>
        </w:rPr>
        <w:t xml:space="preserve"> appliable</w:t>
      </w:r>
      <w:r w:rsidR="00D36FCB">
        <w:rPr>
          <w:lang w:val="en-US" w:eastAsia="en-GB"/>
        </w:rPr>
        <w:t>.</w:t>
      </w:r>
      <w:r w:rsidR="006942A5">
        <w:rPr>
          <w:lang w:val="en-US" w:eastAsia="en-GB"/>
        </w:rPr>
        <w:t xml:space="preserve"> It allows with few annotations </w:t>
      </w:r>
      <w:r w:rsidR="004E722A">
        <w:rPr>
          <w:lang w:val="en-US" w:eastAsia="en-GB"/>
        </w:rPr>
        <w:t>predict the segmentation of three-dimensional stack. It can help a scientist to perform tedious task faster.</w:t>
      </w:r>
      <w:r w:rsidR="00885D81">
        <w:rPr>
          <w:lang w:val="en-US" w:eastAsia="en-GB"/>
        </w:rPr>
        <w:t xml:space="preserve"> It does not require specific </w:t>
      </w:r>
      <w:r w:rsidR="00F529F0">
        <w:rPr>
          <w:lang w:val="en-US" w:eastAsia="en-GB"/>
        </w:rPr>
        <w:t>knowledge and</w:t>
      </w:r>
      <w:r w:rsidR="00885D81">
        <w:rPr>
          <w:lang w:val="en-US" w:eastAsia="en-GB"/>
        </w:rPr>
        <w:t xml:space="preserve"> can be learned by doing.</w:t>
      </w:r>
      <w:r w:rsidR="00F529F0">
        <w:rPr>
          <w:lang w:val="en-US" w:eastAsia="en-GB"/>
        </w:rPr>
        <w:t xml:space="preserve"> It can work with different settings that can bring better performance with slower computation</w:t>
      </w:r>
      <w:r w:rsidR="00922440">
        <w:rPr>
          <w:lang w:val="en-US" w:eastAsia="en-GB"/>
        </w:rPr>
        <w:t>, or vice versa.</w:t>
      </w:r>
      <w:r w:rsidR="00D36FCB">
        <w:rPr>
          <w:lang w:val="en-US" w:eastAsia="en-GB"/>
        </w:rPr>
        <w:t xml:space="preserve"> But how </w:t>
      </w:r>
      <w:r w:rsidR="004F382A">
        <w:rPr>
          <w:lang w:val="en-US" w:eastAsia="en-GB"/>
        </w:rPr>
        <w:t>different</w:t>
      </w:r>
      <w:r w:rsidR="00D36FCB">
        <w:rPr>
          <w:lang w:val="en-US" w:eastAsia="en-GB"/>
        </w:rPr>
        <w:t xml:space="preserve"> </w:t>
      </w:r>
      <w:r w:rsidR="004F382A">
        <w:rPr>
          <w:lang w:val="en-US" w:eastAsia="en-GB"/>
        </w:rPr>
        <w:t xml:space="preserve">is </w:t>
      </w:r>
      <w:r w:rsidR="00D36FCB">
        <w:rPr>
          <w:lang w:val="en-US" w:eastAsia="en-GB"/>
        </w:rPr>
        <w:t xml:space="preserve">it in comparison </w:t>
      </w:r>
      <w:r w:rsidR="00612B2F">
        <w:rPr>
          <w:lang w:val="en-US" w:eastAsia="en-GB"/>
        </w:rPr>
        <w:t>to</w:t>
      </w:r>
      <w:r w:rsidR="00D36FCB">
        <w:rPr>
          <w:lang w:val="en-US" w:eastAsia="en-GB"/>
        </w:rPr>
        <w:t xml:space="preserve"> </w:t>
      </w:r>
      <w:r w:rsidR="004F382A">
        <w:rPr>
          <w:lang w:val="en-US" w:eastAsia="en-GB"/>
        </w:rPr>
        <w:t xml:space="preserve">the </w:t>
      </w:r>
      <w:r w:rsidR="00D36FCB">
        <w:rPr>
          <w:lang w:val="en-US" w:eastAsia="en-GB"/>
        </w:rPr>
        <w:t xml:space="preserve">deep learning approach? The </w:t>
      </w:r>
      <w:r w:rsidR="002E1E81">
        <w:rPr>
          <w:lang w:val="en-US" w:eastAsia="en-GB"/>
        </w:rPr>
        <w:t>Deep Learning</w:t>
      </w:r>
      <w:r w:rsidR="00D36FCB">
        <w:rPr>
          <w:lang w:val="en-US" w:eastAsia="en-GB"/>
        </w:rPr>
        <w:t xml:space="preserve"> approach will require hundreds of completely hand-labeled images, </w:t>
      </w:r>
      <w:r w:rsidR="004F382A">
        <w:rPr>
          <w:lang w:val="en-US" w:eastAsia="en-GB"/>
        </w:rPr>
        <w:t xml:space="preserve">a </w:t>
      </w:r>
      <w:r w:rsidR="00D36FCB">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sidR="002E1E81">
        <w:rPr>
          <w:lang w:val="en-US" w:eastAsia="en-GB"/>
        </w:rPr>
        <w:t>Random Forest</w:t>
      </w:r>
      <w:r w:rsidR="00D36FCB">
        <w:rPr>
          <w:lang w:val="en-US" w:eastAsia="en-GB"/>
        </w:rPr>
        <w:t xml:space="preserve"> approach</w:t>
      </w:r>
      <w:r w:rsidR="004F382A">
        <w:rPr>
          <w:lang w:val="en-US" w:eastAsia="en-GB"/>
        </w:rPr>
        <w:t>,</w:t>
      </w:r>
      <w:r w:rsidR="00D36FCB">
        <w:rPr>
          <w:lang w:val="en-US" w:eastAsia="en-GB"/>
        </w:rPr>
        <w:t xml:space="preserve"> you can get the stack-wise result in less than a minute, depending on the stack size and number of features. The amount of data required can be equal to 3-4 labeled cells on 1 slice! The rest generalizes itself. But with simplicity comes underperformance – </w:t>
      </w:r>
      <w:r w:rsidR="002E1E81">
        <w:rPr>
          <w:lang w:val="en-US" w:eastAsia="en-GB"/>
        </w:rPr>
        <w:t>Random Forest</w:t>
      </w:r>
      <w:r w:rsidR="00D36FCB">
        <w:rPr>
          <w:lang w:val="en-US" w:eastAsia="en-GB"/>
        </w:rPr>
        <w:t xml:space="preserve"> lacks generalization for different images. The capacity of this classifier is limited, and features are not optimized for </w:t>
      </w:r>
      <w:r w:rsidR="00577A0B">
        <w:rPr>
          <w:lang w:val="en-US" w:eastAsia="en-GB"/>
        </w:rPr>
        <w:t xml:space="preserve">the </w:t>
      </w:r>
      <w:r w:rsidR="00D36FCB">
        <w:rPr>
          <w:lang w:val="en-US" w:eastAsia="en-GB"/>
        </w:rPr>
        <w:t xml:space="preserve">application and are selected mostly intuitively. </w:t>
      </w:r>
      <w:r w:rsidR="002E1E81">
        <w:rPr>
          <w:lang w:val="en-US" w:eastAsia="en-GB"/>
        </w:rPr>
        <w:t>Deep Learning</w:t>
      </w:r>
      <w:r w:rsidR="00D36FCB">
        <w:rPr>
          <w:lang w:val="en-US" w:eastAsia="en-GB"/>
        </w:rPr>
        <w:t xml:space="preserve"> approach on the other hand </w:t>
      </w:r>
      <w:r w:rsidR="00577A0B">
        <w:rPr>
          <w:lang w:val="en-US" w:eastAsia="en-GB"/>
        </w:rPr>
        <w:t>optimizes</w:t>
      </w:r>
      <w:r w:rsidR="00D36FCB">
        <w:rPr>
          <w:lang w:val="en-US" w:eastAsia="en-GB"/>
        </w:rPr>
        <w:t xml:space="preserve"> a huge number of feature extractors to be most efficient for selected </w:t>
      </w:r>
      <w:r w:rsidR="00F437F1">
        <w:rPr>
          <w:lang w:val="en-US" w:eastAsia="en-GB"/>
        </w:rPr>
        <w:t>applications</w:t>
      </w:r>
      <w:r w:rsidR="00D36FCB">
        <w:rPr>
          <w:lang w:val="en-US" w:eastAsia="en-GB"/>
        </w:rPr>
        <w:t xml:space="preserve"> and hence performs better. </w:t>
      </w:r>
    </w:p>
    <w:p w14:paraId="2AAB8EA6" w14:textId="6C7D9C4C" w:rsidR="005E0F99" w:rsidRDefault="00852380" w:rsidP="00922440">
      <w:pPr>
        <w:pStyle w:val="AbkVerz"/>
        <w:rPr>
          <w:lang w:val="en-US" w:eastAsia="en-GB"/>
        </w:rPr>
      </w:pPr>
      <w:r>
        <w:rPr>
          <w:lang w:val="en-US" w:eastAsia="en-GB"/>
        </w:rPr>
        <w:t>Random Forest</w:t>
      </w:r>
      <w:r w:rsidR="00D36FCB">
        <w:rPr>
          <w:lang w:val="en-US" w:eastAsia="en-GB"/>
        </w:rPr>
        <w:t xml:space="preserve"> can be used as a labeling aid for </w:t>
      </w:r>
      <w:r>
        <w:rPr>
          <w:lang w:val="en-US" w:eastAsia="en-GB"/>
        </w:rPr>
        <w:t>Deep Learning</w:t>
      </w:r>
      <w:r w:rsidR="00D36FCB">
        <w:rPr>
          <w:lang w:val="en-US" w:eastAsia="en-GB"/>
        </w:rPr>
        <w:t xml:space="preserve"> dataset creation</w:t>
      </w:r>
      <w:r w:rsidR="00500ED5">
        <w:rPr>
          <w:lang w:val="en-US" w:eastAsia="en-GB"/>
        </w:rPr>
        <w:t xml:space="preserve">. </w:t>
      </w:r>
      <w:r w:rsidR="00037DDC">
        <w:rPr>
          <w:lang w:val="en-US" w:eastAsia="en-GB"/>
        </w:rPr>
        <w:t xml:space="preserve">Human manual labeling </w:t>
      </w:r>
      <w:r w:rsidR="00726971">
        <w:rPr>
          <w:lang w:val="en-US" w:eastAsia="en-GB"/>
        </w:rPr>
        <w:t xml:space="preserve">of 3d microscopic images </w:t>
      </w:r>
      <w:r w:rsidR="00037DDC">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t>
      </w:r>
      <w:r w:rsidR="004D262B">
        <w:rPr>
          <w:lang w:val="en-US" w:eastAsia="en-GB"/>
        </w:rPr>
        <w:t>at</w:t>
      </w:r>
      <w:r w:rsidR="002B13C0">
        <w:rPr>
          <w:lang w:val="en-US" w:eastAsia="en-GB"/>
        </w:rPr>
        <w:t xml:space="preserve"> </w:t>
      </w:r>
      <w:r w:rsidR="00023F7B">
        <w:rPr>
          <w:lang w:val="en-US" w:eastAsia="en-GB"/>
        </w:rPr>
        <w:t xml:space="preserve">a </w:t>
      </w:r>
      <w:r w:rsidR="002B13C0">
        <w:rPr>
          <w:lang w:val="en-US" w:eastAsia="en-GB"/>
        </w:rPr>
        <w:t xml:space="preserve">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086CDE23" w:rsidR="00C11F0A" w:rsidRDefault="00C11F0A" w:rsidP="00D36FCB">
      <w:pPr>
        <w:rPr>
          <w:lang w:val="en-US"/>
        </w:rPr>
      </w:pPr>
      <w:r>
        <w:rPr>
          <w:lang w:val="en-US"/>
        </w:rPr>
        <w:t xml:space="preserve">In </w:t>
      </w:r>
      <w:r w:rsidR="001B7F64">
        <w:rPr>
          <w:lang w:val="en-US"/>
        </w:rPr>
        <w:t>future work, the segmentation masks will be used to identify single cells and isolate their volume from the rest for further investigation, such as</w:t>
      </w:r>
      <w:r>
        <w:rPr>
          <w:lang w:val="en-US"/>
        </w:rPr>
        <w:t xml:space="preserve"> their size, shape, intensity, and relative concentration in the infiltrate. This work might give a different perspective on the disease progress and understa</w:t>
      </w:r>
      <w:r w:rsidR="0081011A">
        <w:rPr>
          <w:lang w:val="en-US"/>
        </w:rPr>
        <w:t xml:space="preserve">nding </w:t>
      </w:r>
      <w:r w:rsidR="00023F7B">
        <w:rPr>
          <w:lang w:val="en-US"/>
        </w:rPr>
        <w:t>of</w:t>
      </w:r>
      <w:r w:rsidR="0081011A">
        <w:rPr>
          <w:lang w:val="en-US"/>
        </w:rPr>
        <w:t xml:space="preserve"> how the body’s defenses work </w:t>
      </w:r>
      <w:r w:rsidR="00244C37">
        <w:rPr>
          <w:lang w:val="en-US"/>
        </w:rPr>
        <w:t>overtime</w:t>
      </w:r>
      <w:r w:rsidR="0081011A">
        <w:rPr>
          <w:lang w:val="en-US"/>
        </w:rPr>
        <w:t xml:space="preserve"> in human colon tissue.</w:t>
      </w:r>
    </w:p>
    <w:p w14:paraId="3A374FCB" w14:textId="39735215" w:rsidR="00C37418" w:rsidRDefault="00C37418">
      <w:pPr>
        <w:spacing w:after="0" w:line="240" w:lineRule="auto"/>
        <w:jc w:val="left"/>
        <w:rPr>
          <w:lang w:val="en-US"/>
        </w:rPr>
      </w:pPr>
      <w:r>
        <w:rPr>
          <w:lang w:val="en-US"/>
        </w:rPr>
        <w:br w:type="page"/>
      </w:r>
    </w:p>
    <w:bookmarkStart w:id="179" w:name="_Toc101120039"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179"/>
        </w:p>
        <w:sdt>
          <w:sdtPr>
            <w:rPr>
              <w:lang w:val="en-US"/>
            </w:rPr>
            <w:id w:val="111145805"/>
            <w:bibliography/>
          </w:sdtPr>
          <w:sdtEndPr/>
          <w:sdtContent>
            <w:p w14:paraId="75BC0AA2" w14:textId="77777777" w:rsidR="00546E1C"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546E1C" w14:paraId="5ECA000D" w14:textId="77777777">
                <w:trPr>
                  <w:divId w:val="2111462918"/>
                  <w:tblCellSpacing w:w="15" w:type="dxa"/>
                </w:trPr>
                <w:tc>
                  <w:tcPr>
                    <w:tcW w:w="50" w:type="pct"/>
                    <w:hideMark/>
                  </w:tcPr>
                  <w:p w14:paraId="27FA2911" w14:textId="17D8DDA7" w:rsidR="00546E1C" w:rsidRDefault="00546E1C">
                    <w:pPr>
                      <w:pStyle w:val="Bibliography"/>
                      <w:rPr>
                        <w:noProof/>
                        <w:lang w:val="en-US"/>
                      </w:rPr>
                    </w:pPr>
                    <w:r>
                      <w:rPr>
                        <w:noProof/>
                        <w:lang w:val="en-US"/>
                      </w:rPr>
                      <w:t xml:space="preserve">[1] </w:t>
                    </w:r>
                  </w:p>
                </w:tc>
                <w:tc>
                  <w:tcPr>
                    <w:tcW w:w="0" w:type="auto"/>
                    <w:hideMark/>
                  </w:tcPr>
                  <w:p w14:paraId="43062BC5" w14:textId="77777777" w:rsidR="00546E1C" w:rsidRDefault="00546E1C">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546E1C" w:rsidRPr="001A0189" w14:paraId="57275817" w14:textId="77777777">
                <w:trPr>
                  <w:divId w:val="2111462918"/>
                  <w:tblCellSpacing w:w="15" w:type="dxa"/>
                </w:trPr>
                <w:tc>
                  <w:tcPr>
                    <w:tcW w:w="50" w:type="pct"/>
                    <w:hideMark/>
                  </w:tcPr>
                  <w:p w14:paraId="0670EA9D" w14:textId="77777777" w:rsidR="00546E1C" w:rsidRDefault="00546E1C">
                    <w:pPr>
                      <w:pStyle w:val="Bibliography"/>
                      <w:rPr>
                        <w:noProof/>
                        <w:lang w:val="en-US"/>
                      </w:rPr>
                    </w:pPr>
                    <w:r>
                      <w:rPr>
                        <w:noProof/>
                        <w:lang w:val="en-US"/>
                      </w:rPr>
                      <w:t xml:space="preserve">[2] </w:t>
                    </w:r>
                  </w:p>
                </w:tc>
                <w:tc>
                  <w:tcPr>
                    <w:tcW w:w="0" w:type="auto"/>
                    <w:hideMark/>
                  </w:tcPr>
                  <w:p w14:paraId="34E52E20" w14:textId="77777777" w:rsidR="00546E1C" w:rsidRDefault="00546E1C">
                    <w:pPr>
                      <w:pStyle w:val="Bibliography"/>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546E1C" w:rsidRPr="001A0189" w14:paraId="2C11E3CD" w14:textId="77777777">
                <w:trPr>
                  <w:divId w:val="2111462918"/>
                  <w:tblCellSpacing w:w="15" w:type="dxa"/>
                </w:trPr>
                <w:tc>
                  <w:tcPr>
                    <w:tcW w:w="50" w:type="pct"/>
                    <w:hideMark/>
                  </w:tcPr>
                  <w:p w14:paraId="1B6B5BB9" w14:textId="77777777" w:rsidR="00546E1C" w:rsidRDefault="00546E1C">
                    <w:pPr>
                      <w:pStyle w:val="Bibliography"/>
                      <w:rPr>
                        <w:noProof/>
                        <w:lang w:val="en-US"/>
                      </w:rPr>
                    </w:pPr>
                    <w:r>
                      <w:rPr>
                        <w:noProof/>
                        <w:lang w:val="en-US"/>
                      </w:rPr>
                      <w:t xml:space="preserve">[3] </w:t>
                    </w:r>
                  </w:p>
                </w:tc>
                <w:tc>
                  <w:tcPr>
                    <w:tcW w:w="0" w:type="auto"/>
                    <w:hideMark/>
                  </w:tcPr>
                  <w:p w14:paraId="00AA9B3B" w14:textId="77777777" w:rsidR="00546E1C" w:rsidRDefault="00546E1C">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546E1C" w:rsidRPr="001A0189" w14:paraId="60E21C1A" w14:textId="77777777">
                <w:trPr>
                  <w:divId w:val="2111462918"/>
                  <w:tblCellSpacing w:w="15" w:type="dxa"/>
                </w:trPr>
                <w:tc>
                  <w:tcPr>
                    <w:tcW w:w="50" w:type="pct"/>
                    <w:hideMark/>
                  </w:tcPr>
                  <w:p w14:paraId="455D003F" w14:textId="77777777" w:rsidR="00546E1C" w:rsidRDefault="00546E1C">
                    <w:pPr>
                      <w:pStyle w:val="Bibliography"/>
                      <w:rPr>
                        <w:noProof/>
                        <w:lang w:val="en-US"/>
                      </w:rPr>
                    </w:pPr>
                    <w:r>
                      <w:rPr>
                        <w:noProof/>
                        <w:lang w:val="en-US"/>
                      </w:rPr>
                      <w:t xml:space="preserve">[4] </w:t>
                    </w:r>
                  </w:p>
                </w:tc>
                <w:tc>
                  <w:tcPr>
                    <w:tcW w:w="0" w:type="auto"/>
                    <w:hideMark/>
                  </w:tcPr>
                  <w:p w14:paraId="1BDF4EE3" w14:textId="77777777" w:rsidR="00546E1C" w:rsidRDefault="00546E1C">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546E1C" w:rsidRPr="001A0189" w14:paraId="0E75FFA2" w14:textId="77777777">
                <w:trPr>
                  <w:divId w:val="2111462918"/>
                  <w:tblCellSpacing w:w="15" w:type="dxa"/>
                </w:trPr>
                <w:tc>
                  <w:tcPr>
                    <w:tcW w:w="50" w:type="pct"/>
                    <w:hideMark/>
                  </w:tcPr>
                  <w:p w14:paraId="5D5CEFC7" w14:textId="77777777" w:rsidR="00546E1C" w:rsidRDefault="00546E1C">
                    <w:pPr>
                      <w:pStyle w:val="Bibliography"/>
                      <w:rPr>
                        <w:noProof/>
                        <w:lang w:val="en-US"/>
                      </w:rPr>
                    </w:pPr>
                    <w:r>
                      <w:rPr>
                        <w:noProof/>
                        <w:lang w:val="en-US"/>
                      </w:rPr>
                      <w:t xml:space="preserve">[5] </w:t>
                    </w:r>
                  </w:p>
                </w:tc>
                <w:tc>
                  <w:tcPr>
                    <w:tcW w:w="0" w:type="auto"/>
                    <w:hideMark/>
                  </w:tcPr>
                  <w:p w14:paraId="5167996E" w14:textId="77777777" w:rsidR="00546E1C" w:rsidRDefault="00546E1C">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546E1C" w:rsidRPr="001A0189" w14:paraId="75C111F8" w14:textId="77777777">
                <w:trPr>
                  <w:divId w:val="2111462918"/>
                  <w:tblCellSpacing w:w="15" w:type="dxa"/>
                </w:trPr>
                <w:tc>
                  <w:tcPr>
                    <w:tcW w:w="50" w:type="pct"/>
                    <w:hideMark/>
                  </w:tcPr>
                  <w:p w14:paraId="5FDCA831" w14:textId="77777777" w:rsidR="00546E1C" w:rsidRDefault="00546E1C">
                    <w:pPr>
                      <w:pStyle w:val="Bibliography"/>
                      <w:rPr>
                        <w:noProof/>
                        <w:lang w:val="en-US"/>
                      </w:rPr>
                    </w:pPr>
                    <w:r>
                      <w:rPr>
                        <w:noProof/>
                        <w:lang w:val="en-US"/>
                      </w:rPr>
                      <w:t xml:space="preserve">[6] </w:t>
                    </w:r>
                  </w:p>
                </w:tc>
                <w:tc>
                  <w:tcPr>
                    <w:tcW w:w="0" w:type="auto"/>
                    <w:hideMark/>
                  </w:tcPr>
                  <w:p w14:paraId="2F2D3E70" w14:textId="77777777" w:rsidR="00546E1C" w:rsidRDefault="00546E1C">
                    <w:pPr>
                      <w:pStyle w:val="Bibliography"/>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546E1C" w:rsidRPr="001A0189" w14:paraId="652A1113" w14:textId="77777777">
                <w:trPr>
                  <w:divId w:val="2111462918"/>
                  <w:tblCellSpacing w:w="15" w:type="dxa"/>
                </w:trPr>
                <w:tc>
                  <w:tcPr>
                    <w:tcW w:w="50" w:type="pct"/>
                    <w:hideMark/>
                  </w:tcPr>
                  <w:p w14:paraId="0ADB5BA5" w14:textId="77777777" w:rsidR="00546E1C" w:rsidRDefault="00546E1C">
                    <w:pPr>
                      <w:pStyle w:val="Bibliography"/>
                      <w:rPr>
                        <w:noProof/>
                        <w:lang w:val="en-US"/>
                      </w:rPr>
                    </w:pPr>
                    <w:r>
                      <w:rPr>
                        <w:noProof/>
                        <w:lang w:val="en-US"/>
                      </w:rPr>
                      <w:t xml:space="preserve">[7] </w:t>
                    </w:r>
                  </w:p>
                </w:tc>
                <w:tc>
                  <w:tcPr>
                    <w:tcW w:w="0" w:type="auto"/>
                    <w:hideMark/>
                  </w:tcPr>
                  <w:p w14:paraId="1C5788DC" w14:textId="77777777" w:rsidR="00546E1C" w:rsidRDefault="00546E1C">
                    <w:pPr>
                      <w:pStyle w:val="Bibliography"/>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546E1C" w14:paraId="0DFB964F" w14:textId="77777777">
                <w:trPr>
                  <w:divId w:val="2111462918"/>
                  <w:tblCellSpacing w:w="15" w:type="dxa"/>
                </w:trPr>
                <w:tc>
                  <w:tcPr>
                    <w:tcW w:w="50" w:type="pct"/>
                    <w:hideMark/>
                  </w:tcPr>
                  <w:p w14:paraId="19DDE5BD" w14:textId="77777777" w:rsidR="00546E1C" w:rsidRDefault="00546E1C">
                    <w:pPr>
                      <w:pStyle w:val="Bibliography"/>
                      <w:rPr>
                        <w:noProof/>
                        <w:lang w:val="en-US"/>
                      </w:rPr>
                    </w:pPr>
                    <w:r>
                      <w:rPr>
                        <w:noProof/>
                        <w:lang w:val="en-US"/>
                      </w:rPr>
                      <w:t xml:space="preserve">[8] </w:t>
                    </w:r>
                  </w:p>
                </w:tc>
                <w:tc>
                  <w:tcPr>
                    <w:tcW w:w="0" w:type="auto"/>
                    <w:hideMark/>
                  </w:tcPr>
                  <w:p w14:paraId="70C34359" w14:textId="77777777" w:rsidR="00546E1C" w:rsidRPr="00AB585D" w:rsidRDefault="00546E1C">
                    <w:pPr>
                      <w:pStyle w:val="Bibliography"/>
                      <w:rPr>
                        <w:noProof/>
                      </w:rPr>
                    </w:pPr>
                    <w:r w:rsidRPr="00AB585D">
                      <w:rPr>
                        <w:noProof/>
                      </w:rPr>
                      <w:t xml:space="preserve">J. L. a. N.-I. J. a. B. F. a. W. J. D. a. Y. N. a. G. E. a. Y. T. a. t. s.-i. c. van der Walt Stefan and Schönberger, "scikit-image: image processing in Python," </w:t>
                    </w:r>
                    <w:r w:rsidRPr="00AB585D">
                      <w:rPr>
                        <w:i/>
                        <w:iCs/>
                        <w:noProof/>
                      </w:rPr>
                      <w:t xml:space="preserve">PeerJ, </w:t>
                    </w:r>
                    <w:r w:rsidRPr="00AB585D">
                      <w:rPr>
                        <w:noProof/>
                      </w:rPr>
                      <w:t xml:space="preserve">vol. 2, p. e453, 2014. </w:t>
                    </w:r>
                  </w:p>
                </w:tc>
              </w:tr>
              <w:tr w:rsidR="00546E1C" w:rsidRPr="001A0189" w14:paraId="1F72F250" w14:textId="77777777">
                <w:trPr>
                  <w:divId w:val="2111462918"/>
                  <w:tblCellSpacing w:w="15" w:type="dxa"/>
                </w:trPr>
                <w:tc>
                  <w:tcPr>
                    <w:tcW w:w="50" w:type="pct"/>
                    <w:hideMark/>
                  </w:tcPr>
                  <w:p w14:paraId="07C21A9C" w14:textId="77777777" w:rsidR="00546E1C" w:rsidRDefault="00546E1C">
                    <w:pPr>
                      <w:pStyle w:val="Bibliography"/>
                      <w:rPr>
                        <w:noProof/>
                        <w:lang w:val="en-US"/>
                      </w:rPr>
                    </w:pPr>
                    <w:r>
                      <w:rPr>
                        <w:noProof/>
                        <w:lang w:val="en-US"/>
                      </w:rPr>
                      <w:t xml:space="preserve">[9] </w:t>
                    </w:r>
                  </w:p>
                </w:tc>
                <w:tc>
                  <w:tcPr>
                    <w:tcW w:w="0" w:type="auto"/>
                    <w:hideMark/>
                  </w:tcPr>
                  <w:p w14:paraId="3C839835" w14:textId="77777777" w:rsidR="00546E1C" w:rsidRDefault="00546E1C">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17C69E5D" w14:textId="77777777" w:rsidR="00546E1C" w:rsidRPr="00AB585D" w:rsidRDefault="00546E1C">
              <w:pPr>
                <w:divId w:val="2111462918"/>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5"/>
          <w:headerReference w:type="default" r:id="rId36"/>
          <w:pgSz w:w="11906" w:h="16838" w:code="9"/>
          <w:pgMar w:top="2098" w:right="1985" w:bottom="2552" w:left="1985" w:header="1418" w:footer="1418" w:gutter="0"/>
          <w:cols w:space="708"/>
          <w:titlePg/>
          <w:docGrid w:linePitch="360"/>
        </w:sectPr>
      </w:pPr>
    </w:p>
    <w:p w14:paraId="251968D2" w14:textId="533A7758" w:rsidR="00E0537D" w:rsidRPr="006F29DA" w:rsidRDefault="00C37418"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180" w:name="_Toc101120040"/>
      <w:r>
        <w:rPr>
          <w:lang w:val="en-US"/>
        </w:rPr>
        <w:lastRenderedPageBreak/>
        <w:t>A</w:t>
      </w:r>
      <w:r w:rsidR="002669E6" w:rsidRPr="006F29DA">
        <w:rPr>
          <w:lang w:val="en-US"/>
        </w:rPr>
        <w:t>ppendix</w:t>
      </w:r>
      <w:bookmarkEnd w:id="180"/>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Sergei Dobrovolskii</w:t>
            </w:r>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1A0189"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1A0189"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1A0189"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1A0189"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1A0189"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1A0189"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1A0189"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1A0189" w:rsidRDefault="00A7489A" w:rsidP="00A7489A">
      <w:pPr>
        <w:rPr>
          <w:lang w:val="en-US"/>
        </w:rPr>
      </w:pPr>
      <w:r w:rsidRPr="001A0189">
        <w:rPr>
          <w:lang w:val="en-US"/>
        </w:rPr>
        <w:t xml:space="preserve">Erlangen, den </w:t>
      </w:r>
      <w:proofErr w:type="spellStart"/>
      <w:r w:rsidRPr="001A0189">
        <w:rPr>
          <w:lang w:val="en-US"/>
        </w:rPr>
        <w:t>xx.</w:t>
      </w:r>
      <w:proofErr w:type="gramStart"/>
      <w:r w:rsidRPr="001A0189">
        <w:rPr>
          <w:lang w:val="en-US"/>
        </w:rPr>
        <w:t>xx.xxxx</w:t>
      </w:r>
      <w:proofErr w:type="spellEnd"/>
      <w:proofErr w:type="gramEnd"/>
    </w:p>
    <w:p w14:paraId="25196916" w14:textId="77777777" w:rsidR="00A7489A" w:rsidRPr="001A0189" w:rsidRDefault="00A7489A" w:rsidP="00A7489A">
      <w:pPr>
        <w:rPr>
          <w:lang w:val="en-US"/>
        </w:rPr>
      </w:pPr>
    </w:p>
    <w:p w14:paraId="25196917" w14:textId="77777777" w:rsidR="00A7489A" w:rsidRPr="001A0189" w:rsidRDefault="00A7489A" w:rsidP="00A7489A">
      <w:pPr>
        <w:rPr>
          <w:lang w:val="en-US"/>
        </w:rPr>
      </w:pPr>
      <w:r w:rsidRPr="001A0189">
        <w:rPr>
          <w:lang w:val="en-US"/>
        </w:rPr>
        <w:t>(</w:t>
      </w:r>
      <w:proofErr w:type="gramStart"/>
      <w:r w:rsidRPr="001A0189">
        <w:rPr>
          <w:lang w:val="en-US"/>
        </w:rPr>
        <w:t>sign</w:t>
      </w:r>
      <w:proofErr w:type="gramEnd"/>
      <w:r w:rsidRPr="001A0189">
        <w:rPr>
          <w:lang w:val="en-US"/>
        </w:rPr>
        <w:t xml:space="preserve"> here)</w:t>
      </w:r>
    </w:p>
    <w:p w14:paraId="25196918" w14:textId="77777777" w:rsidR="00A7489A" w:rsidRPr="001A0189" w:rsidRDefault="00A7489A" w:rsidP="00A7489A">
      <w:pPr>
        <w:rPr>
          <w:lang w:val="en-US"/>
        </w:rPr>
      </w:pPr>
    </w:p>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11A4C8FD" w:rsidR="002F6690" w:rsidRPr="006F29DA" w:rsidRDefault="002F3D22" w:rsidP="00F53BC1">
      <w:pPr>
        <w:pStyle w:val="berschrift1ohneNum"/>
        <w:rPr>
          <w:lang w:val="en-US"/>
        </w:rPr>
      </w:pPr>
      <w:r>
        <w:rPr>
          <w:lang w:val="en-US"/>
        </w:rPr>
        <w:t>Acknowledgment</w:t>
      </w:r>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Sebastian Schürmann" w:date="2022-05-04T10:13:00Z" w:initials="SS">
    <w:p w14:paraId="261A21FB" w14:textId="77777777" w:rsidR="00994183" w:rsidRDefault="00994183">
      <w:pPr>
        <w:pStyle w:val="CommentText"/>
        <w:rPr>
          <w:lang w:val="en-US"/>
        </w:rPr>
      </w:pPr>
      <w:r>
        <w:rPr>
          <w:rStyle w:val="CommentReference"/>
        </w:rPr>
        <w:annotationRef/>
      </w:r>
      <w:r w:rsidR="00870BBC" w:rsidRPr="00870BBC">
        <w:rPr>
          <w:lang w:val="en-US"/>
        </w:rPr>
        <w:t>I would leave the deep n</w:t>
      </w:r>
      <w:r w:rsidR="00870BBC">
        <w:rPr>
          <w:lang w:val="en-US"/>
        </w:rPr>
        <w:t xml:space="preserve">eural networks out here. Leaves a wrong impression. </w:t>
      </w:r>
    </w:p>
    <w:p w14:paraId="67BF1307" w14:textId="77777777" w:rsidR="00870BBC" w:rsidRDefault="00870BBC">
      <w:pPr>
        <w:pStyle w:val="CommentText"/>
        <w:rPr>
          <w:lang w:val="en-US"/>
        </w:rPr>
      </w:pPr>
    </w:p>
    <w:p w14:paraId="4D83AFB0" w14:textId="74C833A5" w:rsidR="00870BBC" w:rsidRPr="00870BBC" w:rsidRDefault="00870BBC">
      <w:pPr>
        <w:pStyle w:val="CommentText"/>
        <w:rPr>
          <w:lang w:val="en-US"/>
        </w:rPr>
      </w:pPr>
      <w:r>
        <w:rPr>
          <w:lang w:val="en-US"/>
        </w:rPr>
        <w:t xml:space="preserve">Please write about the aim first: identifying different populations of cells in 3d tissue. Then manual, then automated, and random forest. No deep learning in abstract.  </w:t>
      </w:r>
    </w:p>
  </w:comment>
  <w:comment w:id="14" w:author="Sebastian Schürmann" w:date="2022-05-04T10:14:00Z" w:initials="SS">
    <w:p w14:paraId="4AA0EF7C" w14:textId="1B10476F" w:rsidR="00870BBC" w:rsidRDefault="00870BBC">
      <w:pPr>
        <w:pStyle w:val="CommentText"/>
      </w:pPr>
      <w:r>
        <w:rPr>
          <w:rStyle w:val="CommentReference"/>
        </w:rPr>
        <w:annotationRef/>
      </w:r>
    </w:p>
  </w:comment>
  <w:comment w:id="17" w:author="Sebastian Schürmann" w:date="2022-05-04T10:32:00Z" w:initials="SS">
    <w:p w14:paraId="38750DC7" w14:textId="2C581131" w:rsidR="000B64C1" w:rsidRPr="000B64C1" w:rsidRDefault="000B64C1">
      <w:pPr>
        <w:pStyle w:val="CommentText"/>
        <w:rPr>
          <w:lang w:val="en-US"/>
        </w:rPr>
      </w:pPr>
      <w:r>
        <w:rPr>
          <w:lang w:val="en-US"/>
        </w:rPr>
        <w:t>“</w:t>
      </w:r>
      <w:r>
        <w:rPr>
          <w:rStyle w:val="CommentReference"/>
        </w:rPr>
        <w:annotationRef/>
      </w:r>
      <w:r w:rsidRPr="000B64C1">
        <w:rPr>
          <w:lang w:val="en-US"/>
        </w:rPr>
        <w:t>Thesis“</w:t>
      </w:r>
      <w:r>
        <w:rPr>
          <w:lang w:val="en-US"/>
        </w:rPr>
        <w:t xml:space="preserve"> alone mostly refers to a doctoral thesis = dissertation. Master’s thesis or in this research project... </w:t>
      </w:r>
    </w:p>
  </w:comment>
  <w:comment w:id="16" w:author="Sebastian Schürmann" w:date="2022-05-04T10:19:00Z" w:initials="SS">
    <w:p w14:paraId="3A85DC78" w14:textId="0CA18B39" w:rsidR="00D46418" w:rsidRPr="00D46418" w:rsidRDefault="00D46418">
      <w:pPr>
        <w:pStyle w:val="CommentText"/>
        <w:rPr>
          <w:lang w:val="en-US"/>
        </w:rPr>
      </w:pPr>
      <w:r>
        <w:rPr>
          <w:rStyle w:val="CommentReference"/>
        </w:rPr>
        <w:annotationRef/>
      </w:r>
      <w:r>
        <w:rPr>
          <w:lang w:val="en-US"/>
        </w:rPr>
        <w:t xml:space="preserve">In </w:t>
      </w:r>
      <w:r w:rsidRPr="00D46418">
        <w:rPr>
          <w:lang w:val="en-US"/>
        </w:rPr>
        <w:t>your int</w:t>
      </w:r>
      <w:r>
        <w:rPr>
          <w:lang w:val="en-US"/>
        </w:rPr>
        <w:t xml:space="preserve">roduction, you want to pick up the reader at his starting point and guide him towards the problem you are approaching. </w:t>
      </w:r>
    </w:p>
  </w:comment>
  <w:comment w:id="18" w:author="Sebastian Schürmann" w:date="2022-05-04T10:22:00Z" w:initials="SS">
    <w:p w14:paraId="0BF794B7" w14:textId="2A1150EA" w:rsidR="00D46418" w:rsidRPr="00D46418" w:rsidRDefault="00D46418">
      <w:pPr>
        <w:pStyle w:val="CommentText"/>
        <w:rPr>
          <w:lang w:val="en-US"/>
        </w:rPr>
      </w:pPr>
      <w:r>
        <w:rPr>
          <w:rStyle w:val="CommentReference"/>
        </w:rPr>
        <w:annotationRef/>
      </w:r>
      <w:r w:rsidRPr="00D46418">
        <w:rPr>
          <w:lang w:val="en-US"/>
        </w:rPr>
        <w:t>This is not a standard p</w:t>
      </w:r>
      <w:r>
        <w:rPr>
          <w:lang w:val="en-US"/>
        </w:rPr>
        <w:t xml:space="preserve">rocedure yet. We are currently exploring the potential of this new technology…. </w:t>
      </w:r>
    </w:p>
  </w:comment>
  <w:comment w:id="21" w:author="Sebastian Schürmann" w:date="2022-05-04T10:30:00Z" w:initials="SS">
    <w:p w14:paraId="5C847F32" w14:textId="2CEDF61F" w:rsidR="000B64C1" w:rsidRPr="000B64C1" w:rsidRDefault="000B64C1">
      <w:pPr>
        <w:pStyle w:val="CommentText"/>
        <w:rPr>
          <w:lang w:val="en-US"/>
        </w:rPr>
      </w:pPr>
      <w:r>
        <w:rPr>
          <w:rStyle w:val="CommentReference"/>
        </w:rPr>
        <w:annotationRef/>
      </w:r>
      <w:r>
        <w:rPr>
          <w:lang w:val="en-US"/>
        </w:rPr>
        <w:t xml:space="preserve">please talk about both classification and segmentation shortly in the introduction and develop that towards what you are aiming at with this research project </w:t>
      </w:r>
    </w:p>
  </w:comment>
  <w:comment w:id="24" w:author="Sebastian Schürmann" w:date="2022-05-04T10:28:00Z" w:initials="SS">
    <w:p w14:paraId="55708EDC" w14:textId="77777777" w:rsidR="0074214A" w:rsidRDefault="0074214A">
      <w:pPr>
        <w:pStyle w:val="CommentText"/>
        <w:rPr>
          <w:lang w:val="en-US"/>
        </w:rPr>
      </w:pPr>
      <w:r>
        <w:rPr>
          <w:rStyle w:val="CommentReference"/>
        </w:rPr>
        <w:annotationRef/>
      </w:r>
      <w:r w:rsidRPr="000B64C1">
        <w:rPr>
          <w:lang w:val="en-US"/>
        </w:rPr>
        <w:t>I would delete this</w:t>
      </w:r>
      <w:r w:rsidR="000B64C1">
        <w:rPr>
          <w:lang w:val="en-US"/>
        </w:rPr>
        <w:t>.</w:t>
      </w:r>
    </w:p>
    <w:p w14:paraId="1AE4AB91" w14:textId="464DA39E" w:rsidR="000B64C1" w:rsidRPr="000B64C1" w:rsidRDefault="000B64C1">
      <w:pPr>
        <w:pStyle w:val="CommentText"/>
        <w:rPr>
          <w:lang w:val="en-US"/>
        </w:rPr>
      </w:pPr>
    </w:p>
  </w:comment>
  <w:comment w:id="31" w:author="Sebastian Schürmann" w:date="2022-05-04T10:40:00Z" w:initials="SS">
    <w:p w14:paraId="489B443F" w14:textId="77777777" w:rsidR="00C1570D" w:rsidRDefault="00C1570D">
      <w:pPr>
        <w:pStyle w:val="CommentText"/>
        <w:rPr>
          <w:lang w:val="en-US"/>
        </w:rPr>
      </w:pPr>
      <w:r>
        <w:rPr>
          <w:rStyle w:val="CommentReference"/>
        </w:rPr>
        <w:annotationRef/>
      </w:r>
      <w:r w:rsidRPr="00C1570D">
        <w:rPr>
          <w:lang w:val="en-US"/>
        </w:rPr>
        <w:t>More precisely please what should be achieved</w:t>
      </w:r>
      <w:r>
        <w:rPr>
          <w:lang w:val="en-US"/>
        </w:rPr>
        <w:t xml:space="preserve">? </w:t>
      </w:r>
    </w:p>
    <w:p w14:paraId="712B6FA3" w14:textId="77777777" w:rsidR="00C1570D" w:rsidRDefault="00C1570D">
      <w:pPr>
        <w:pStyle w:val="CommentText"/>
        <w:rPr>
          <w:lang w:val="en-US"/>
        </w:rPr>
      </w:pPr>
    </w:p>
    <w:p w14:paraId="37C7E5CA" w14:textId="01BF55A6" w:rsidR="00C1570D" w:rsidRPr="00C1570D" w:rsidRDefault="00C1570D">
      <w:pPr>
        <w:pStyle w:val="CommentText"/>
        <w:rPr>
          <w:lang w:val="en-US"/>
        </w:rPr>
      </w:pPr>
      <w:r>
        <w:rPr>
          <w:lang w:val="en-US"/>
        </w:rPr>
        <w:t xml:space="preserve">Automated identification of cells in three-dimensional tissue samples? </w:t>
      </w:r>
    </w:p>
  </w:comment>
  <w:comment w:id="35" w:author="Sebastian Schürmann" w:date="2022-05-04T10:46:00Z" w:initials="SS">
    <w:p w14:paraId="4598CBC1" w14:textId="6F1C6D01" w:rsidR="006C2EE9" w:rsidRPr="006C2EE9" w:rsidRDefault="006C2EE9">
      <w:pPr>
        <w:pStyle w:val="CommentText"/>
        <w:rPr>
          <w:lang w:val="en-US"/>
        </w:rPr>
      </w:pPr>
      <w:r>
        <w:rPr>
          <w:rStyle w:val="CommentReference"/>
        </w:rPr>
        <w:annotationRef/>
      </w:r>
      <w:r w:rsidRPr="006C2EE9">
        <w:rPr>
          <w:lang w:val="en-US"/>
        </w:rPr>
        <w:t>P</w:t>
      </w:r>
      <w:r>
        <w:rPr>
          <w:lang w:val="en-US"/>
        </w:rPr>
        <w:t xml:space="preserve">lease reduce number of sections and subsections in State of the art and regroup. Very short paragraphs can also get a Level 4 heading without numbers. </w:t>
      </w:r>
    </w:p>
  </w:comment>
  <w:comment w:id="36" w:author="Sebastian Schürmann" w:date="2022-05-04T10:48:00Z" w:initials="SS">
    <w:p w14:paraId="3DE52F95" w14:textId="77777777" w:rsidR="006C2EE9" w:rsidRDefault="006C2EE9">
      <w:pPr>
        <w:pStyle w:val="CommentText"/>
        <w:rPr>
          <w:lang w:val="en-US"/>
        </w:rPr>
      </w:pPr>
      <w:r>
        <w:rPr>
          <w:rStyle w:val="CommentReference"/>
        </w:rPr>
        <w:annotationRef/>
      </w:r>
      <w:r w:rsidRPr="006C2EE9">
        <w:rPr>
          <w:lang w:val="en-US"/>
        </w:rPr>
        <w:t>I would describe i</w:t>
      </w:r>
      <w:r>
        <w:rPr>
          <w:lang w:val="en-US"/>
        </w:rPr>
        <w:t xml:space="preserve">t the other way round and start from larger structures then go towards small and cells. </w:t>
      </w:r>
    </w:p>
    <w:p w14:paraId="3D53B958" w14:textId="77777777" w:rsidR="006C2EE9" w:rsidRDefault="006C2EE9">
      <w:pPr>
        <w:pStyle w:val="CommentText"/>
        <w:rPr>
          <w:lang w:val="en-US"/>
        </w:rPr>
      </w:pPr>
    </w:p>
    <w:p w14:paraId="4851B24F" w14:textId="457EC9D8" w:rsidR="006C2EE9" w:rsidRPr="006C2EE9" w:rsidRDefault="006C2EE9">
      <w:pPr>
        <w:pStyle w:val="CommentText"/>
        <w:rPr>
          <w:lang w:val="en-US"/>
        </w:rPr>
      </w:pPr>
      <w:r>
        <w:rPr>
          <w:lang w:val="en-US"/>
        </w:rPr>
        <w:t>Reads as if we are just a bunch of cells – I prefer to think we have evolved above that…</w:t>
      </w:r>
      <w:r w:rsidR="001C6AFE">
        <w:rPr>
          <w:lang w:val="en-US"/>
        </w:rPr>
        <w:t xml:space="preserve"> </w:t>
      </w:r>
    </w:p>
  </w:comment>
  <w:comment w:id="38" w:author="Sebastian Schürmann" w:date="2022-05-04T10:45:00Z" w:initials="SS">
    <w:p w14:paraId="026EC5A2" w14:textId="70E8B695" w:rsidR="006C2EE9" w:rsidRPr="006C2EE9" w:rsidRDefault="006C2EE9">
      <w:pPr>
        <w:pStyle w:val="CommentText"/>
        <w:rPr>
          <w:lang w:val="en-US"/>
        </w:rPr>
      </w:pPr>
      <w:r>
        <w:rPr>
          <w:rStyle w:val="CommentReference"/>
        </w:rPr>
        <w:annotationRef/>
      </w:r>
      <w:r w:rsidRPr="006C2EE9">
        <w:rPr>
          <w:lang w:val="en-US"/>
        </w:rPr>
        <w:t>One or two sentences about r</w:t>
      </w:r>
      <w:r>
        <w:rPr>
          <w:lang w:val="en-US"/>
        </w:rPr>
        <w:t xml:space="preserve">outine </w:t>
      </w:r>
    </w:p>
  </w:comment>
  <w:comment w:id="40" w:author="Sebastian Schürmann" w:date="2022-05-04T10:50:00Z" w:initials="SS">
    <w:p w14:paraId="354B10DD" w14:textId="1C5E73CE" w:rsidR="001C6AFE" w:rsidRPr="001C6AFE" w:rsidRDefault="001C6AFE">
      <w:pPr>
        <w:pStyle w:val="CommentText"/>
        <w:rPr>
          <w:lang w:val="en-US"/>
        </w:rPr>
      </w:pPr>
      <w:r>
        <w:rPr>
          <w:rStyle w:val="CommentReference"/>
        </w:rPr>
        <w:annotationRef/>
      </w:r>
      <w:r w:rsidRPr="001C6AFE">
        <w:rPr>
          <w:lang w:val="en-US"/>
        </w:rPr>
        <w:t xml:space="preserve">Is this used later? If not </w:t>
      </w:r>
      <w:r>
        <w:rPr>
          <w:lang w:val="en-US"/>
        </w:rPr>
        <w:t>we can leave the formalism out</w:t>
      </w:r>
    </w:p>
  </w:comment>
  <w:comment w:id="47" w:author="Sebastian Schürmann" w:date="2022-05-04T10:53:00Z" w:initials="SS">
    <w:p w14:paraId="7555C052" w14:textId="52236E25" w:rsidR="001C6AFE" w:rsidRDefault="001C6AFE">
      <w:pPr>
        <w:pStyle w:val="CommentText"/>
      </w:pPr>
      <w:r>
        <w:rPr>
          <w:rStyle w:val="CommentReference"/>
        </w:rPr>
        <w:annotationRef/>
      </w:r>
      <w:r>
        <w:t xml:space="preserve">Shortish unprecise </w:t>
      </w:r>
    </w:p>
  </w:comment>
  <w:comment w:id="49" w:author="Sebastian Schürmann" w:date="2022-05-04T10:54:00Z" w:initials="SS">
    <w:p w14:paraId="4B564FB5" w14:textId="579D3419" w:rsidR="001C6AFE" w:rsidRPr="001C6AFE" w:rsidRDefault="001C6AFE">
      <w:pPr>
        <w:pStyle w:val="CommentText"/>
        <w:rPr>
          <w:lang w:val="en-US"/>
        </w:rPr>
      </w:pPr>
      <w:r>
        <w:rPr>
          <w:rStyle w:val="CommentReference"/>
        </w:rPr>
        <w:annotationRef/>
      </w:r>
      <w:r w:rsidRPr="001C6AFE">
        <w:rPr>
          <w:lang w:val="en-US"/>
        </w:rPr>
        <w:t>Stay more general, The immune s</w:t>
      </w:r>
      <w:r>
        <w:rPr>
          <w:lang w:val="en-US"/>
        </w:rPr>
        <w:t xml:space="preserve">ystem plays in important role in maintaining… </w:t>
      </w:r>
      <w:r w:rsidR="005036AE">
        <w:rPr>
          <w:lang w:val="en-US"/>
        </w:rPr>
        <w:t>it is not always infections…</w:t>
      </w:r>
    </w:p>
  </w:comment>
  <w:comment w:id="52" w:author="Sebastian Schürmann" w:date="2022-05-04T11:05:00Z" w:initials="SS">
    <w:p w14:paraId="45DA74B0" w14:textId="684CDFB4" w:rsidR="00FB25AE" w:rsidRPr="00FB25AE" w:rsidRDefault="00FB25AE">
      <w:pPr>
        <w:pStyle w:val="CommentText"/>
        <w:rPr>
          <w:lang w:val="en-US"/>
        </w:rPr>
      </w:pPr>
      <w:r>
        <w:rPr>
          <w:rStyle w:val="CommentReference"/>
        </w:rPr>
        <w:annotationRef/>
      </w:r>
      <w:r w:rsidRPr="00FB25AE">
        <w:rPr>
          <w:lang w:val="en-US"/>
        </w:rPr>
        <w:t xml:space="preserve">Not quite sure what that means </w:t>
      </w:r>
    </w:p>
  </w:comment>
  <w:comment w:id="55" w:author="Sebastian Schürmann" w:date="2022-05-04T11:06:00Z" w:initials="SS">
    <w:p w14:paraId="04F5E3E1" w14:textId="6833E7AF" w:rsidR="00FB25AE" w:rsidRDefault="00FB25AE">
      <w:pPr>
        <w:pStyle w:val="CommentText"/>
      </w:pPr>
      <w:r>
        <w:rPr>
          <w:rStyle w:val="CommentReference"/>
        </w:rPr>
        <w:annotationRef/>
      </w:r>
    </w:p>
  </w:comment>
  <w:comment w:id="60" w:author="Sebastian Schürmann" w:date="2022-05-04T11:08:00Z" w:initials="SS">
    <w:p w14:paraId="12A0A3D6" w14:textId="7A3C55FD" w:rsidR="00FB25AE" w:rsidRPr="00FB25AE" w:rsidRDefault="00FB25AE">
      <w:pPr>
        <w:pStyle w:val="CommentText"/>
        <w:rPr>
          <w:lang w:val="en-US"/>
        </w:rPr>
      </w:pPr>
      <w:r>
        <w:rPr>
          <w:rStyle w:val="CommentReference"/>
        </w:rPr>
        <w:annotationRef/>
      </w:r>
      <w:r w:rsidRPr="00FB25AE">
        <w:rPr>
          <w:lang w:val="en-US"/>
        </w:rPr>
        <w:t>Actually not, or I am not sure wh</w:t>
      </w:r>
      <w:r>
        <w:rPr>
          <w:lang w:val="en-US"/>
        </w:rPr>
        <w:t>at is meant</w:t>
      </w:r>
    </w:p>
  </w:comment>
  <w:comment w:id="72" w:author="Sebastian Schürmann" w:date="2022-05-04T11:10:00Z" w:initials="SS">
    <w:p w14:paraId="0A6E9555" w14:textId="6A5DAB43" w:rsidR="00FB25AE" w:rsidRPr="00B44168" w:rsidRDefault="00FB25AE">
      <w:pPr>
        <w:pStyle w:val="CommentText"/>
        <w:rPr>
          <w:lang w:val="en-US"/>
        </w:rPr>
      </w:pPr>
      <w:r>
        <w:rPr>
          <w:rStyle w:val="CommentReference"/>
        </w:rPr>
        <w:annotationRef/>
      </w:r>
      <w:r w:rsidRPr="00B44168">
        <w:rPr>
          <w:lang w:val="en-US"/>
        </w:rPr>
        <w:t>Please integrate with following sections</w:t>
      </w:r>
      <w:r w:rsidR="00B44168" w:rsidRPr="00B44168">
        <w:rPr>
          <w:lang w:val="en-US"/>
        </w:rPr>
        <w:t>, too many majo</w:t>
      </w:r>
      <w:r w:rsidR="00B44168">
        <w:rPr>
          <w:lang w:val="en-US"/>
        </w:rPr>
        <w:t>r headlines for short sections</w:t>
      </w:r>
    </w:p>
  </w:comment>
  <w:comment w:id="73" w:author="Sebastian Schürmann" w:date="2022-05-04T11:10:00Z" w:initials="SS">
    <w:p w14:paraId="74FA01C8" w14:textId="21BC3FE7" w:rsidR="00FB25AE" w:rsidRPr="00FB25AE" w:rsidRDefault="00FB25AE">
      <w:pPr>
        <w:pStyle w:val="CommentText"/>
        <w:rPr>
          <w:lang w:val="en-US"/>
        </w:rPr>
      </w:pPr>
      <w:r>
        <w:rPr>
          <w:rStyle w:val="CommentReference"/>
        </w:rPr>
        <w:annotationRef/>
      </w:r>
      <w:r w:rsidRPr="00FB25AE">
        <w:rPr>
          <w:lang w:val="en-US"/>
        </w:rPr>
        <w:t xml:space="preserve">No, we have a laser-scanning microscope </w:t>
      </w:r>
      <w:r w:rsidR="00F2266B">
        <w:rPr>
          <w:lang w:val="en-US"/>
        </w:rPr>
        <w:t xml:space="preserve">with photomultiplier tubes as detectors. </w:t>
      </w:r>
    </w:p>
  </w:comment>
  <w:comment w:id="74" w:author="Sebastian Schürmann" w:date="2022-05-04T11:11:00Z" w:initials="SS">
    <w:p w14:paraId="5AE24BF0" w14:textId="778D1A0C" w:rsidR="00F2266B" w:rsidRPr="00F2266B" w:rsidRDefault="00F2266B">
      <w:pPr>
        <w:pStyle w:val="CommentText"/>
        <w:rPr>
          <w:lang w:val="en-US"/>
        </w:rPr>
      </w:pPr>
      <w:r>
        <w:rPr>
          <w:rStyle w:val="CommentReference"/>
        </w:rPr>
        <w:annotationRef/>
      </w:r>
      <w:r w:rsidRPr="00F2266B">
        <w:rPr>
          <w:lang w:val="en-US"/>
        </w:rPr>
        <w:t xml:space="preserve">No, images are very helpful </w:t>
      </w:r>
      <w:r>
        <w:rPr>
          <w:lang w:val="en-US"/>
        </w:rPr>
        <w:t xml:space="preserve">already, but we do not yet use the full potential without quantification. </w:t>
      </w:r>
    </w:p>
  </w:comment>
  <w:comment w:id="75" w:author="Sebastian Schürmann" w:date="2022-05-04T11:20:00Z" w:initials="SS">
    <w:p w14:paraId="3D7260C7" w14:textId="44F3BA1A" w:rsidR="00324698" w:rsidRPr="00324698" w:rsidRDefault="00324698">
      <w:pPr>
        <w:pStyle w:val="CommentText"/>
        <w:rPr>
          <w:lang w:val="en-US"/>
        </w:rPr>
      </w:pPr>
      <w:r>
        <w:rPr>
          <w:rStyle w:val="CommentReference"/>
        </w:rPr>
        <w:annotationRef/>
      </w:r>
      <w:r w:rsidRPr="00324698">
        <w:rPr>
          <w:lang w:val="en-US"/>
        </w:rPr>
        <w:t xml:space="preserve">A few more sentences about </w:t>
      </w:r>
      <w:r>
        <w:rPr>
          <w:lang w:val="en-US"/>
        </w:rPr>
        <w:t>classical approaches to object identification before moving on to machine learning</w:t>
      </w:r>
    </w:p>
  </w:comment>
  <w:comment w:id="76" w:author="Sebastian Schürmann" w:date="2022-05-04T11:13:00Z" w:initials="SS">
    <w:p w14:paraId="3DBA798F" w14:textId="30F28A98" w:rsidR="00F2266B" w:rsidRPr="00F2266B" w:rsidRDefault="00F2266B">
      <w:pPr>
        <w:pStyle w:val="CommentText"/>
        <w:rPr>
          <w:lang w:val="en-US"/>
        </w:rPr>
      </w:pPr>
      <w:r>
        <w:rPr>
          <w:rStyle w:val="CommentReference"/>
        </w:rPr>
        <w:annotationRef/>
      </w:r>
      <w:r w:rsidRPr="00F2266B">
        <w:rPr>
          <w:lang w:val="en-US"/>
        </w:rPr>
        <w:t>Please rewrite, more precisely what we are aiming at</w:t>
      </w:r>
    </w:p>
  </w:comment>
  <w:comment w:id="78" w:author="Sebastian Schürmann" w:date="2022-05-04T11:15:00Z" w:initials="SS">
    <w:p w14:paraId="709846FD" w14:textId="1CE85A4A" w:rsidR="00F2266B" w:rsidRPr="00324698" w:rsidRDefault="00F2266B">
      <w:pPr>
        <w:pStyle w:val="CommentText"/>
        <w:rPr>
          <w:lang w:val="en-US"/>
        </w:rPr>
      </w:pPr>
      <w:r>
        <w:rPr>
          <w:rStyle w:val="CommentReference"/>
        </w:rPr>
        <w:annotationRef/>
      </w:r>
    </w:p>
  </w:comment>
  <w:comment w:id="79" w:author="Sebastian Schürmann" w:date="2022-05-04T11:15:00Z" w:initials="SS">
    <w:p w14:paraId="58F609BE" w14:textId="2F1B330B" w:rsidR="00F2266B" w:rsidRPr="00F2266B" w:rsidRDefault="00F2266B">
      <w:pPr>
        <w:pStyle w:val="CommentText"/>
        <w:rPr>
          <w:lang w:val="en-US"/>
        </w:rPr>
      </w:pPr>
      <w:r>
        <w:rPr>
          <w:rStyle w:val="CommentReference"/>
        </w:rPr>
        <w:annotationRef/>
      </w:r>
      <w:r w:rsidRPr="00F2266B">
        <w:rPr>
          <w:lang w:val="en-US"/>
        </w:rPr>
        <w:t>Examples of features would help understan</w:t>
      </w:r>
      <w:r>
        <w:rPr>
          <w:lang w:val="en-US"/>
        </w:rPr>
        <w:t>ding here</w:t>
      </w:r>
    </w:p>
  </w:comment>
  <w:comment w:id="86" w:author="Sebastian Schürmann" w:date="2022-05-04T11:18:00Z" w:initials="SS">
    <w:p w14:paraId="7AFC83BA" w14:textId="4BB23E8B" w:rsidR="00324698" w:rsidRPr="00324698" w:rsidRDefault="00324698">
      <w:pPr>
        <w:pStyle w:val="CommentText"/>
        <w:rPr>
          <w:lang w:val="en-US"/>
        </w:rPr>
      </w:pPr>
      <w:r>
        <w:rPr>
          <w:rStyle w:val="CommentReference"/>
        </w:rPr>
        <w:annotationRef/>
      </w:r>
      <w:r w:rsidRPr="00324698">
        <w:rPr>
          <w:lang w:val="en-US"/>
        </w:rPr>
        <w:t>Be more precise please, what is huge or gigan</w:t>
      </w:r>
      <w:r>
        <w:rPr>
          <w:lang w:val="en-US"/>
        </w:rPr>
        <w:t xml:space="preserve">tic? Hundreds, thousands or images, how much for which purpose? Starting from … up to… ?  </w:t>
      </w:r>
    </w:p>
  </w:comment>
  <w:comment w:id="88" w:author="Sebastian Schürmann" w:date="2022-05-04T11:18:00Z" w:initials="SS">
    <w:p w14:paraId="742B7774" w14:textId="4292957A" w:rsidR="00324698" w:rsidRDefault="00324698">
      <w:pPr>
        <w:pStyle w:val="CommentText"/>
      </w:pPr>
      <w:r>
        <w:rPr>
          <w:rStyle w:val="CommentReference"/>
        </w:rPr>
        <w:annotationRef/>
      </w:r>
    </w:p>
  </w:comment>
  <w:comment w:id="89" w:author="Sebastian Schürmann" w:date="2022-05-04T11:25:00Z" w:initials="SS">
    <w:p w14:paraId="3C37C0AB" w14:textId="44571BA1" w:rsidR="00B44168" w:rsidRPr="00B44168" w:rsidRDefault="00B44168">
      <w:pPr>
        <w:pStyle w:val="CommentText"/>
        <w:rPr>
          <w:lang w:val="en-US"/>
        </w:rPr>
      </w:pPr>
      <w:r>
        <w:rPr>
          <w:rStyle w:val="CommentReference"/>
        </w:rPr>
        <w:annotationRef/>
      </w:r>
      <w:r w:rsidRPr="00B44168">
        <w:rPr>
          <w:lang w:val="en-US"/>
        </w:rPr>
        <w:t>More precise</w:t>
      </w:r>
      <w:r>
        <w:rPr>
          <w:lang w:val="en-US"/>
        </w:rPr>
        <w:t>ly how do you want to assist?</w:t>
      </w:r>
    </w:p>
  </w:comment>
  <w:comment w:id="92" w:author="Sebastian Schürmann" w:date="2022-05-04T11:23:00Z" w:initials="SS">
    <w:p w14:paraId="4BB0B2DA" w14:textId="1FA98E5B" w:rsidR="00B44168" w:rsidRPr="00B44168" w:rsidRDefault="00B44168">
      <w:pPr>
        <w:pStyle w:val="CommentText"/>
        <w:rPr>
          <w:lang w:val="en-US"/>
        </w:rPr>
      </w:pPr>
      <w:r>
        <w:rPr>
          <w:rStyle w:val="CommentReference"/>
        </w:rPr>
        <w:annotationRef/>
      </w:r>
      <w:r w:rsidRPr="00B44168">
        <w:rPr>
          <w:lang w:val="en-US"/>
        </w:rPr>
        <w:t xml:space="preserve">Strategy for automated classification </w:t>
      </w:r>
    </w:p>
  </w:comment>
  <w:comment w:id="98" w:author="Sebastian Schürmann" w:date="2022-05-04T11:30:00Z" w:initials="SS">
    <w:p w14:paraId="6F3A2D19" w14:textId="7510B4B0" w:rsidR="00825699" w:rsidRPr="00825699" w:rsidRDefault="00825699">
      <w:pPr>
        <w:pStyle w:val="CommentText"/>
        <w:rPr>
          <w:lang w:val="en-US"/>
        </w:rPr>
      </w:pPr>
      <w:r>
        <w:rPr>
          <w:rStyle w:val="CommentReference"/>
        </w:rPr>
        <w:annotationRef/>
      </w:r>
      <w:r w:rsidRPr="00825699">
        <w:rPr>
          <w:lang w:val="en-US"/>
        </w:rPr>
        <w:t>Own work</w:t>
      </w:r>
      <w:r>
        <w:rPr>
          <w:lang w:val="en-US"/>
        </w:rPr>
        <w:t xml:space="preserve"> or adapted from reference [x] ?</w:t>
      </w:r>
    </w:p>
  </w:comment>
  <w:comment w:id="106" w:author="Sebastian Schürmann" w:date="2022-05-04T11:35:00Z" w:initials="SS">
    <w:p w14:paraId="073059BE" w14:textId="37966167" w:rsidR="000922AF" w:rsidRPr="000922AF" w:rsidRDefault="000922AF">
      <w:pPr>
        <w:pStyle w:val="CommentText"/>
        <w:rPr>
          <w:lang w:val="en-US"/>
        </w:rPr>
      </w:pPr>
      <w:r>
        <w:rPr>
          <w:rStyle w:val="CommentReference"/>
        </w:rPr>
        <w:annotationRef/>
      </w:r>
      <w:r>
        <w:rPr>
          <w:lang w:val="en-US"/>
        </w:rPr>
        <w:t>Additional info needed here</w:t>
      </w:r>
      <w:r w:rsidR="00A606DF">
        <w:rPr>
          <w:lang w:val="en-US"/>
        </w:rPr>
        <w:t xml:space="preserve"> to step from tree to classification and sample space </w:t>
      </w:r>
    </w:p>
  </w:comment>
  <w:comment w:id="120" w:author="Sebastian Schürmann" w:date="2022-05-04T11:23:00Z" w:initials="SS">
    <w:p w14:paraId="232C51AD" w14:textId="3578EDE1" w:rsidR="00B44168" w:rsidRPr="00B44168" w:rsidRDefault="00B44168">
      <w:pPr>
        <w:pStyle w:val="CommentText"/>
        <w:rPr>
          <w:lang w:val="en-US"/>
        </w:rPr>
      </w:pPr>
      <w:r>
        <w:rPr>
          <w:rStyle w:val="CommentReference"/>
        </w:rPr>
        <w:annotationRef/>
      </w:r>
      <w:r w:rsidRPr="00B44168">
        <w:rPr>
          <w:lang w:val="en-US"/>
        </w:rPr>
        <w:t>Shortish chapter please restructure headlines</w:t>
      </w:r>
    </w:p>
  </w:comment>
  <w:comment w:id="124" w:author="Sebastian Schürmann" w:date="2022-05-04T11:38:00Z" w:initials="SS">
    <w:p w14:paraId="5D8DFA52" w14:textId="7773E045" w:rsidR="00A606DF" w:rsidRDefault="00A606DF">
      <w:pPr>
        <w:pStyle w:val="CommentText"/>
      </w:pPr>
      <w:r>
        <w:rPr>
          <w:rStyle w:val="CommentReference"/>
        </w:rPr>
        <w:annotationRef/>
      </w:r>
      <w:r>
        <w:t>More introduction needed first</w:t>
      </w:r>
    </w:p>
  </w:comment>
  <w:comment w:id="128" w:author="Sebastian Schürmann" w:date="2022-05-04T11:39:00Z" w:initials="SS">
    <w:p w14:paraId="776502BB" w14:textId="14CC5299" w:rsidR="00A606DF" w:rsidRPr="00A606DF" w:rsidRDefault="00A606DF">
      <w:pPr>
        <w:pStyle w:val="CommentText"/>
        <w:rPr>
          <w:lang w:val="en-US"/>
        </w:rPr>
      </w:pPr>
      <w:r w:rsidRPr="00A606DF">
        <w:rPr>
          <w:lang w:val="en-US"/>
        </w:rPr>
        <w:t xml:space="preserve">Include </w:t>
      </w:r>
      <w:r>
        <w:rPr>
          <w:rStyle w:val="CommentReference"/>
        </w:rPr>
        <w:annotationRef/>
      </w:r>
      <w:r w:rsidRPr="00A606DF">
        <w:rPr>
          <w:lang w:val="en-US"/>
        </w:rPr>
        <w:t>Purpose of metric in headline</w:t>
      </w:r>
    </w:p>
  </w:comment>
  <w:comment w:id="131" w:author="Sebastian Schürmann" w:date="2022-05-04T11:43:00Z" w:initials="SS">
    <w:p w14:paraId="040E0458" w14:textId="1729F05F" w:rsidR="00C42BDB" w:rsidRPr="00C42BDB" w:rsidRDefault="00C42BDB">
      <w:pPr>
        <w:pStyle w:val="CommentText"/>
        <w:rPr>
          <w:lang w:val="en-US"/>
        </w:rPr>
      </w:pPr>
      <w:r>
        <w:rPr>
          <w:rStyle w:val="CommentReference"/>
        </w:rPr>
        <w:annotationRef/>
      </w:r>
      <w:r w:rsidRPr="00C42BDB">
        <w:rPr>
          <w:lang w:val="en-US"/>
        </w:rPr>
        <w:t>Some information about the data u</w:t>
      </w:r>
      <w:r>
        <w:rPr>
          <w:lang w:val="en-US"/>
        </w:rPr>
        <w:t xml:space="preserve">sed and how it was acquired should be in here. Basic preprocessing, metadata, scales etc. may also be relevant. </w:t>
      </w:r>
    </w:p>
  </w:comment>
  <w:comment w:id="132" w:author="Sebastian Schürmann" w:date="2022-05-04T11:45:00Z" w:initials="SS">
    <w:p w14:paraId="3A6B0EF1" w14:textId="504D424C" w:rsidR="00C42BDB" w:rsidRPr="00C42BDB" w:rsidRDefault="00C42BDB">
      <w:pPr>
        <w:pStyle w:val="CommentText"/>
        <w:rPr>
          <w:lang w:val="en-US"/>
        </w:rPr>
      </w:pPr>
      <w:r>
        <w:rPr>
          <w:rStyle w:val="CommentReference"/>
        </w:rPr>
        <w:annotationRef/>
      </w:r>
      <w:r w:rsidRPr="00C42BDB">
        <w:rPr>
          <w:lang w:val="en-US"/>
        </w:rPr>
        <w:t>In methods section, please report what you di</w:t>
      </w:r>
      <w:r>
        <w:rPr>
          <w:lang w:val="en-US"/>
        </w:rPr>
        <w:t xml:space="preserve">d to approach the task. </w:t>
      </w:r>
      <w:r w:rsidR="005556C1">
        <w:rPr>
          <w:lang w:val="en-US"/>
        </w:rPr>
        <w:t xml:space="preserve">Mention the aim again. Give detailed instructions about your approach to get there. </w:t>
      </w:r>
    </w:p>
  </w:comment>
  <w:comment w:id="133" w:author="Sebastian Schürmann" w:date="2022-05-04T11:48:00Z" w:initials="SS">
    <w:p w14:paraId="4C5DDEC2" w14:textId="77777777" w:rsidR="005556C1" w:rsidRDefault="005556C1">
      <w:pPr>
        <w:pStyle w:val="CommentText"/>
        <w:rPr>
          <w:lang w:val="en-US"/>
        </w:rPr>
      </w:pPr>
      <w:r>
        <w:rPr>
          <w:rStyle w:val="CommentReference"/>
        </w:rPr>
        <w:annotationRef/>
      </w:r>
      <w:r w:rsidRPr="005556C1">
        <w:rPr>
          <w:lang w:val="en-US"/>
        </w:rPr>
        <w:t xml:space="preserve">More details, how many </w:t>
      </w:r>
      <w:r>
        <w:rPr>
          <w:lang w:val="en-US"/>
        </w:rPr>
        <w:t xml:space="preserve">cells need to be labeled on how many sclices, how many stacks. Which layer in volume, which color channels, preprocessing etc. everything that somebody else would need to recreate what you did. </w:t>
      </w:r>
    </w:p>
    <w:p w14:paraId="32FC9FAE" w14:textId="77777777" w:rsidR="005556C1" w:rsidRDefault="005556C1">
      <w:pPr>
        <w:pStyle w:val="CommentText"/>
        <w:rPr>
          <w:lang w:val="en-US"/>
        </w:rPr>
      </w:pPr>
    </w:p>
    <w:p w14:paraId="0C2B6DC4" w14:textId="50156274" w:rsidR="005556C1" w:rsidRPr="005556C1" w:rsidRDefault="005556C1">
      <w:pPr>
        <w:pStyle w:val="CommentText"/>
        <w:rPr>
          <w:lang w:val="en-US"/>
        </w:rPr>
      </w:pPr>
      <w:r>
        <w:rPr>
          <w:lang w:val="en-US"/>
        </w:rPr>
        <w:t>Format of input, of output. Further processing? What happens in imagej what in python..</w:t>
      </w:r>
    </w:p>
  </w:comment>
  <w:comment w:id="143" w:author="Sebastian Schürmann" w:date="2022-07-12T14:22:00Z" w:initials="SS">
    <w:p w14:paraId="4A9D27F1" w14:textId="77777777" w:rsidR="00FD600D" w:rsidRDefault="00FD600D" w:rsidP="00DD4E41">
      <w:pPr>
        <w:pStyle w:val="CommentText"/>
        <w:jc w:val="left"/>
      </w:pPr>
      <w:r>
        <w:rPr>
          <w:rStyle w:val="CommentReference"/>
        </w:rPr>
        <w:annotationRef/>
      </w:r>
      <w:r>
        <w:t>Methods</w:t>
      </w:r>
    </w:p>
  </w:comment>
  <w:comment w:id="144" w:author="Sebastian Schürmann" w:date="2022-07-12T14:23:00Z" w:initials="SS">
    <w:p w14:paraId="09707F5F" w14:textId="77777777" w:rsidR="00FD600D" w:rsidRDefault="00FD600D" w:rsidP="00930775">
      <w:pPr>
        <w:pStyle w:val="CommentText"/>
        <w:jc w:val="left"/>
      </w:pPr>
      <w:r>
        <w:rPr>
          <w:rStyle w:val="CommentReference"/>
        </w:rPr>
        <w:annotationRef/>
      </w:r>
      <w:r>
        <w:t>42 ?!</w:t>
      </w:r>
    </w:p>
  </w:comment>
  <w:comment w:id="145" w:author="Sebastian Schürmann" w:date="2022-07-12T14:35:00Z" w:initials="SS">
    <w:p w14:paraId="05B9FF78" w14:textId="77777777" w:rsidR="00382818" w:rsidRDefault="00382818" w:rsidP="001A5395">
      <w:pPr>
        <w:pStyle w:val="CommentText"/>
        <w:jc w:val="left"/>
      </w:pPr>
      <w:r>
        <w:rPr>
          <w:rStyle w:val="CommentReference"/>
        </w:rPr>
        <w:annotationRef/>
      </w:r>
      <w:r>
        <w:t>Introductory sentence to the main goal of this research project</w:t>
      </w:r>
    </w:p>
  </w:comment>
  <w:comment w:id="146" w:author="Sebastian Schürmann" w:date="2022-07-12T14:37:00Z" w:initials="SS">
    <w:p w14:paraId="66AF96A3" w14:textId="77777777" w:rsidR="00A4492F" w:rsidRDefault="00A4492F" w:rsidP="00AA7430">
      <w:pPr>
        <w:pStyle w:val="CommentText"/>
        <w:jc w:val="left"/>
      </w:pPr>
      <w:r>
        <w:rPr>
          <w:rStyle w:val="CommentReference"/>
        </w:rPr>
        <w:annotationRef/>
      </w:r>
      <w:r>
        <w:t xml:space="preserve">More detailed description including crypt pattern, epithelium, immune cells, color channels C-E and origin of signals. What do we see in general? Then specific task cell segmentation… </w:t>
      </w:r>
    </w:p>
  </w:comment>
  <w:comment w:id="147" w:author="Sebastian Schürmann" w:date="2022-07-12T14:43:00Z" w:initials="SS">
    <w:p w14:paraId="58E0F971" w14:textId="77777777" w:rsidR="00EA5805" w:rsidRDefault="00EA5805" w:rsidP="00CC0339">
      <w:pPr>
        <w:pStyle w:val="CommentText"/>
        <w:jc w:val="left"/>
      </w:pPr>
      <w:r>
        <w:rPr>
          <w:rStyle w:val="CommentReference"/>
        </w:rPr>
        <w:annotationRef/>
      </w:r>
      <w:r>
        <w:t>Ok, noticed that comes in 4.1 - would be better to include this here right away and dissolve 4.1</w:t>
      </w:r>
    </w:p>
  </w:comment>
  <w:comment w:id="150" w:author="Sebastian Schürmann" w:date="2022-07-12T14:33:00Z" w:initials="SS">
    <w:p w14:paraId="41E8962F" w14:textId="1F27C56D" w:rsidR="00382818" w:rsidRDefault="00382818" w:rsidP="00EC4F62">
      <w:pPr>
        <w:pStyle w:val="CommentText"/>
        <w:jc w:val="left"/>
      </w:pPr>
      <w:r>
        <w:rPr>
          <w:rStyle w:val="CommentReference"/>
        </w:rPr>
        <w:annotationRef/>
      </w:r>
      <w:r>
        <w:t>B better outside of image A to the very rightIN</w:t>
      </w:r>
    </w:p>
  </w:comment>
  <w:comment w:id="158" w:author="Sebastian Schürmann" w:date="2022-07-12T14:46:00Z" w:initials="SS">
    <w:p w14:paraId="064FA25C" w14:textId="77777777" w:rsidR="00EA5805" w:rsidRDefault="00EA5805" w:rsidP="00371AF0">
      <w:pPr>
        <w:pStyle w:val="CommentText"/>
        <w:jc w:val="left"/>
      </w:pPr>
      <w:r>
        <w:rPr>
          <w:rStyle w:val="CommentReference"/>
        </w:rPr>
        <w:annotationRef/>
      </w:r>
      <w:r>
        <w:t>Better say you select the red channel for the segmentation task</w:t>
      </w:r>
    </w:p>
  </w:comment>
  <w:comment w:id="159" w:author="Sebastian Schürmann" w:date="2022-07-12T14:47:00Z" w:initials="SS">
    <w:p w14:paraId="5264976B" w14:textId="77777777" w:rsidR="00EA5805" w:rsidRDefault="00EA5805" w:rsidP="00FB6C11">
      <w:pPr>
        <w:pStyle w:val="CommentText"/>
        <w:jc w:val="left"/>
      </w:pPr>
      <w:r>
        <w:rPr>
          <w:rStyle w:val="CommentReference"/>
        </w:rPr>
        <w:annotationRef/>
      </w:r>
      <w:r>
        <w:t>See above</w:t>
      </w:r>
    </w:p>
  </w:comment>
  <w:comment w:id="160" w:author="Sebastian Schürmann" w:date="2022-07-12T14:49:00Z" w:initials="SS">
    <w:p w14:paraId="7332DCBE" w14:textId="77777777" w:rsidR="009E7B9E" w:rsidRDefault="009E7B9E" w:rsidP="00524C6E">
      <w:pPr>
        <w:pStyle w:val="CommentText"/>
        <w:jc w:val="left"/>
      </w:pPr>
      <w:r>
        <w:rPr>
          <w:rStyle w:val="CommentReference"/>
        </w:rPr>
        <w:annotationRef/>
      </w:r>
      <w:r>
        <w:t>...and three is the number thou shalt count to…  better say you chose or defined three classes..</w:t>
      </w:r>
    </w:p>
  </w:comment>
  <w:comment w:id="161" w:author="Sebastian Schürmann" w:date="2022-07-12T14:50:00Z" w:initials="SS">
    <w:p w14:paraId="1FAE7FDE" w14:textId="77777777" w:rsidR="009E7B9E" w:rsidRDefault="009E7B9E" w:rsidP="00930AE6">
      <w:pPr>
        <w:pStyle w:val="CommentText"/>
        <w:jc w:val="left"/>
      </w:pPr>
      <w:r>
        <w:rPr>
          <w:rStyle w:val="CommentReference"/>
        </w:rPr>
        <w:annotationRef/>
      </w:r>
      <w:r>
        <w:t>Rather methods than results...</w:t>
      </w:r>
    </w:p>
  </w:comment>
  <w:comment w:id="162" w:author="Sebastian Schürmann" w:date="2022-07-12T14:52:00Z" w:initials="SS">
    <w:p w14:paraId="5CF5C8C0" w14:textId="77777777" w:rsidR="009E7B9E" w:rsidRDefault="009E7B9E" w:rsidP="00FC248C">
      <w:pPr>
        <w:pStyle w:val="CommentText"/>
        <w:jc w:val="left"/>
      </w:pPr>
      <w:r>
        <w:rPr>
          <w:rStyle w:val="CommentReference"/>
        </w:rPr>
        <w:annotationRef/>
      </w:r>
      <w:r>
        <w:t xml:space="preserve">Not referenced in the main text </w:t>
      </w:r>
    </w:p>
  </w:comment>
  <w:comment w:id="164" w:author="Sebastian Schürmann" w:date="2022-07-12T14:53:00Z" w:initials="SS">
    <w:p w14:paraId="1C068849" w14:textId="77777777" w:rsidR="00EC105D" w:rsidRDefault="00EC105D" w:rsidP="004768E6">
      <w:pPr>
        <w:pStyle w:val="CommentText"/>
        <w:jc w:val="left"/>
      </w:pPr>
      <w:r>
        <w:rPr>
          <w:rStyle w:val="CommentReference"/>
        </w:rPr>
        <w:annotationRef/>
      </w:r>
      <w:r>
        <w:t>interpretation</w:t>
      </w:r>
    </w:p>
  </w:comment>
  <w:comment w:id="165" w:author="Sebastian Schürmann" w:date="2022-07-12T14:54:00Z" w:initials="SS">
    <w:p w14:paraId="15694C19" w14:textId="77777777" w:rsidR="00EC105D" w:rsidRDefault="00EC105D" w:rsidP="00150C9F">
      <w:pPr>
        <w:pStyle w:val="CommentText"/>
        <w:jc w:val="left"/>
      </w:pPr>
      <w:r>
        <w:rPr>
          <w:rStyle w:val="CommentReference"/>
        </w:rPr>
        <w:annotationRef/>
      </w:r>
      <w:r>
        <w:t>Image needs more description. Eventually add some magnified views to explain what to see here</w:t>
      </w:r>
    </w:p>
  </w:comment>
  <w:comment w:id="168" w:author="Sebastian Schürmann" w:date="2022-07-12T14:57:00Z" w:initials="SS">
    <w:p w14:paraId="7FB8EDD2" w14:textId="77777777" w:rsidR="00EC105D" w:rsidRDefault="00EC105D" w:rsidP="001A6396">
      <w:pPr>
        <w:pStyle w:val="CommentText"/>
        <w:jc w:val="left"/>
      </w:pPr>
      <w:r>
        <w:rPr>
          <w:rStyle w:val="CommentReference"/>
        </w:rPr>
        <w:annotationRef/>
      </w:r>
      <w:r>
        <w:t>Add a connecting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83AFB0" w15:done="0"/>
  <w15:commentEx w15:paraId="4AA0EF7C" w15:done="0"/>
  <w15:commentEx w15:paraId="38750DC7" w15:done="0"/>
  <w15:commentEx w15:paraId="3A85DC78" w15:done="0"/>
  <w15:commentEx w15:paraId="0BF794B7" w15:done="0"/>
  <w15:commentEx w15:paraId="5C847F32" w15:done="0"/>
  <w15:commentEx w15:paraId="1AE4AB91" w15:done="0"/>
  <w15:commentEx w15:paraId="37C7E5CA" w15:done="0"/>
  <w15:commentEx w15:paraId="4598CBC1" w15:done="0"/>
  <w15:commentEx w15:paraId="4851B24F" w15:done="0"/>
  <w15:commentEx w15:paraId="026EC5A2" w15:done="0"/>
  <w15:commentEx w15:paraId="354B10DD" w15:done="0"/>
  <w15:commentEx w15:paraId="7555C052" w15:done="0"/>
  <w15:commentEx w15:paraId="4B564FB5" w15:done="0"/>
  <w15:commentEx w15:paraId="45DA74B0" w15:done="0"/>
  <w15:commentEx w15:paraId="04F5E3E1" w15:done="0"/>
  <w15:commentEx w15:paraId="12A0A3D6" w15:done="0"/>
  <w15:commentEx w15:paraId="0A6E9555" w15:done="0"/>
  <w15:commentEx w15:paraId="74FA01C8" w15:done="0"/>
  <w15:commentEx w15:paraId="5AE24BF0" w15:done="0"/>
  <w15:commentEx w15:paraId="3D7260C7" w15:done="0"/>
  <w15:commentEx w15:paraId="3DBA798F" w15:done="0"/>
  <w15:commentEx w15:paraId="709846FD" w15:done="0"/>
  <w15:commentEx w15:paraId="58F609BE" w15:done="0"/>
  <w15:commentEx w15:paraId="7AFC83BA" w15:done="0"/>
  <w15:commentEx w15:paraId="742B7774" w15:done="0"/>
  <w15:commentEx w15:paraId="3C37C0AB" w15:done="0"/>
  <w15:commentEx w15:paraId="4BB0B2DA" w15:done="0"/>
  <w15:commentEx w15:paraId="6F3A2D19" w15:done="0"/>
  <w15:commentEx w15:paraId="073059BE" w15:done="0"/>
  <w15:commentEx w15:paraId="232C51AD" w15:done="0"/>
  <w15:commentEx w15:paraId="5D8DFA52" w15:done="0"/>
  <w15:commentEx w15:paraId="776502BB" w15:done="0"/>
  <w15:commentEx w15:paraId="040E0458" w15:done="0"/>
  <w15:commentEx w15:paraId="3A6B0EF1" w15:done="0"/>
  <w15:commentEx w15:paraId="0C2B6DC4" w15:done="0"/>
  <w15:commentEx w15:paraId="4A9D27F1" w15:done="0"/>
  <w15:commentEx w15:paraId="09707F5F" w15:done="0"/>
  <w15:commentEx w15:paraId="05B9FF78" w15:done="0"/>
  <w15:commentEx w15:paraId="66AF96A3" w15:done="0"/>
  <w15:commentEx w15:paraId="58E0F971" w15:paraIdParent="66AF96A3" w15:done="0"/>
  <w15:commentEx w15:paraId="41E8962F" w15:done="0"/>
  <w15:commentEx w15:paraId="064FA25C" w15:done="0"/>
  <w15:commentEx w15:paraId="5264976B" w15:done="0"/>
  <w15:commentEx w15:paraId="7332DCBE" w15:done="0"/>
  <w15:commentEx w15:paraId="1FAE7FDE" w15:done="0"/>
  <w15:commentEx w15:paraId="5CF5C8C0" w15:done="0"/>
  <w15:commentEx w15:paraId="1C068849" w15:done="0"/>
  <w15:commentEx w15:paraId="15694C19" w15:done="0"/>
  <w15:commentEx w15:paraId="7FB8ED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CD047" w16cex:dateUtc="2022-05-04T08:13:00Z"/>
  <w16cex:commentExtensible w16cex:durableId="261CD098" w16cex:dateUtc="2022-05-04T08:14:00Z"/>
  <w16cex:commentExtensible w16cex:durableId="261CD4D5" w16cex:dateUtc="2022-05-04T08:32:00Z"/>
  <w16cex:commentExtensible w16cex:durableId="261CD1B1" w16cex:dateUtc="2022-05-04T08:19:00Z"/>
  <w16cex:commentExtensible w16cex:durableId="261CD27D" w16cex:dateUtc="2022-05-04T08:22:00Z"/>
  <w16cex:commentExtensible w16cex:durableId="261CD461" w16cex:dateUtc="2022-05-04T08:30:00Z"/>
  <w16cex:commentExtensible w16cex:durableId="261CD3D6" w16cex:dateUtc="2022-05-04T08:28:00Z"/>
  <w16cex:commentExtensible w16cex:durableId="261CD69F" w16cex:dateUtc="2022-05-04T08:40:00Z"/>
  <w16cex:commentExtensible w16cex:durableId="261CD812" w16cex:dateUtc="2022-05-04T08:46:00Z"/>
  <w16cex:commentExtensible w16cex:durableId="261CD889" w16cex:dateUtc="2022-05-04T08:48:00Z"/>
  <w16cex:commentExtensible w16cex:durableId="261CD7B0" w16cex:dateUtc="2022-05-04T08:45:00Z"/>
  <w16cex:commentExtensible w16cex:durableId="261CD913" w16cex:dateUtc="2022-05-04T08:50:00Z"/>
  <w16cex:commentExtensible w16cex:durableId="261CD9AA" w16cex:dateUtc="2022-05-04T08:53:00Z"/>
  <w16cex:commentExtensible w16cex:durableId="261CDA02" w16cex:dateUtc="2022-05-04T08:54:00Z"/>
  <w16cex:commentExtensible w16cex:durableId="261CDC83" w16cex:dateUtc="2022-05-04T09:05:00Z"/>
  <w16cex:commentExtensible w16cex:durableId="261CDCC2" w16cex:dateUtc="2022-05-04T09:06:00Z"/>
  <w16cex:commentExtensible w16cex:durableId="261CDD19" w16cex:dateUtc="2022-05-04T09:08:00Z"/>
  <w16cex:commentExtensible w16cex:durableId="261CDD91" w16cex:dateUtc="2022-05-04T09:10:00Z"/>
  <w16cex:commentExtensible w16cex:durableId="261CDDAF" w16cex:dateUtc="2022-05-04T09:10:00Z"/>
  <w16cex:commentExtensible w16cex:durableId="261CDDF9" w16cex:dateUtc="2022-05-04T09:11:00Z"/>
  <w16cex:commentExtensible w16cex:durableId="261CE015" w16cex:dateUtc="2022-05-04T09:20:00Z"/>
  <w16cex:commentExtensible w16cex:durableId="261CDE4F" w16cex:dateUtc="2022-05-04T09:13:00Z"/>
  <w16cex:commentExtensible w16cex:durableId="261CDEBF" w16cex:dateUtc="2022-05-04T09:15:00Z"/>
  <w16cex:commentExtensible w16cex:durableId="261CDEDF" w16cex:dateUtc="2022-05-04T09:15:00Z"/>
  <w16cex:commentExtensible w16cex:durableId="261CDF71" w16cex:dateUtc="2022-05-04T09:18:00Z"/>
  <w16cex:commentExtensible w16cex:durableId="261CDF79" w16cex:dateUtc="2022-05-04T09:18:00Z"/>
  <w16cex:commentExtensible w16cex:durableId="261CE10F" w16cex:dateUtc="2022-05-04T09:25:00Z"/>
  <w16cex:commentExtensible w16cex:durableId="261CE097" w16cex:dateUtc="2022-05-04T09:23:00Z"/>
  <w16cex:commentExtensible w16cex:durableId="261CE24F" w16cex:dateUtc="2022-05-04T09:30:00Z"/>
  <w16cex:commentExtensible w16cex:durableId="261CE36E" w16cex:dateUtc="2022-05-04T09:35:00Z"/>
  <w16cex:commentExtensible w16cex:durableId="261CE0BD" w16cex:dateUtc="2022-05-04T09:23:00Z"/>
  <w16cex:commentExtensible w16cex:durableId="261CE43F" w16cex:dateUtc="2022-05-04T09:38:00Z"/>
  <w16cex:commentExtensible w16cex:durableId="261CE461" w16cex:dateUtc="2022-05-04T09:39:00Z"/>
  <w16cex:commentExtensible w16cex:durableId="261CE556" w16cex:dateUtc="2022-05-04T09:43:00Z"/>
  <w16cex:commentExtensible w16cex:durableId="261CE5E4" w16cex:dateUtc="2022-05-04T09:45:00Z"/>
  <w16cex:commentExtensible w16cex:durableId="261CE676" w16cex:dateUtc="2022-05-04T09:48:00Z"/>
  <w16cex:commentExtensible w16cex:durableId="26780218" w16cex:dateUtc="2022-07-12T12:22:00Z"/>
  <w16cex:commentExtensible w16cex:durableId="26780252" w16cex:dateUtc="2022-07-12T12:23:00Z"/>
  <w16cex:commentExtensible w16cex:durableId="26780531" w16cex:dateUtc="2022-07-12T12:35:00Z"/>
  <w16cex:commentExtensible w16cex:durableId="267805C6" w16cex:dateUtc="2022-07-12T12:37:00Z"/>
  <w16cex:commentExtensible w16cex:durableId="26780707" w16cex:dateUtc="2022-07-12T12:43:00Z"/>
  <w16cex:commentExtensible w16cex:durableId="267804CD" w16cex:dateUtc="2022-07-12T12:33:00Z"/>
  <w16cex:commentExtensible w16cex:durableId="267807DC" w16cex:dateUtc="2022-07-12T12:46:00Z"/>
  <w16cex:commentExtensible w16cex:durableId="267807F0" w16cex:dateUtc="2022-07-12T12:47:00Z"/>
  <w16cex:commentExtensible w16cex:durableId="26780868" w16cex:dateUtc="2022-07-12T12:49:00Z"/>
  <w16cex:commentExtensible w16cex:durableId="267808AB" w16cex:dateUtc="2022-07-12T12:50:00Z"/>
  <w16cex:commentExtensible w16cex:durableId="26780921" w16cex:dateUtc="2022-07-12T12:52:00Z"/>
  <w16cex:commentExtensible w16cex:durableId="2678094F" w16cex:dateUtc="2022-07-12T12:53:00Z"/>
  <w16cex:commentExtensible w16cex:durableId="267809AB" w16cex:dateUtc="2022-07-12T12:54:00Z"/>
  <w16cex:commentExtensible w16cex:durableId="26780A4C" w16cex:dateUtc="2022-07-12T1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83AFB0" w16cid:durableId="261CD047"/>
  <w16cid:commentId w16cid:paraId="4AA0EF7C" w16cid:durableId="261CD098"/>
  <w16cid:commentId w16cid:paraId="38750DC7" w16cid:durableId="261CD4D5"/>
  <w16cid:commentId w16cid:paraId="3A85DC78" w16cid:durableId="261CD1B1"/>
  <w16cid:commentId w16cid:paraId="0BF794B7" w16cid:durableId="261CD27D"/>
  <w16cid:commentId w16cid:paraId="5C847F32" w16cid:durableId="261CD461"/>
  <w16cid:commentId w16cid:paraId="1AE4AB91" w16cid:durableId="261CD3D6"/>
  <w16cid:commentId w16cid:paraId="37C7E5CA" w16cid:durableId="261CD69F"/>
  <w16cid:commentId w16cid:paraId="4598CBC1" w16cid:durableId="261CD812"/>
  <w16cid:commentId w16cid:paraId="4851B24F" w16cid:durableId="261CD889"/>
  <w16cid:commentId w16cid:paraId="026EC5A2" w16cid:durableId="261CD7B0"/>
  <w16cid:commentId w16cid:paraId="354B10DD" w16cid:durableId="261CD913"/>
  <w16cid:commentId w16cid:paraId="7555C052" w16cid:durableId="261CD9AA"/>
  <w16cid:commentId w16cid:paraId="4B564FB5" w16cid:durableId="261CDA02"/>
  <w16cid:commentId w16cid:paraId="45DA74B0" w16cid:durableId="261CDC83"/>
  <w16cid:commentId w16cid:paraId="04F5E3E1" w16cid:durableId="261CDCC2"/>
  <w16cid:commentId w16cid:paraId="12A0A3D6" w16cid:durableId="261CDD19"/>
  <w16cid:commentId w16cid:paraId="0A6E9555" w16cid:durableId="261CDD91"/>
  <w16cid:commentId w16cid:paraId="74FA01C8" w16cid:durableId="261CDDAF"/>
  <w16cid:commentId w16cid:paraId="5AE24BF0" w16cid:durableId="261CDDF9"/>
  <w16cid:commentId w16cid:paraId="3D7260C7" w16cid:durableId="261CE015"/>
  <w16cid:commentId w16cid:paraId="3DBA798F" w16cid:durableId="261CDE4F"/>
  <w16cid:commentId w16cid:paraId="709846FD" w16cid:durableId="261CDEBF"/>
  <w16cid:commentId w16cid:paraId="58F609BE" w16cid:durableId="261CDEDF"/>
  <w16cid:commentId w16cid:paraId="7AFC83BA" w16cid:durableId="261CDF71"/>
  <w16cid:commentId w16cid:paraId="742B7774" w16cid:durableId="261CDF79"/>
  <w16cid:commentId w16cid:paraId="3C37C0AB" w16cid:durableId="261CE10F"/>
  <w16cid:commentId w16cid:paraId="4BB0B2DA" w16cid:durableId="261CE097"/>
  <w16cid:commentId w16cid:paraId="6F3A2D19" w16cid:durableId="261CE24F"/>
  <w16cid:commentId w16cid:paraId="073059BE" w16cid:durableId="261CE36E"/>
  <w16cid:commentId w16cid:paraId="232C51AD" w16cid:durableId="261CE0BD"/>
  <w16cid:commentId w16cid:paraId="5D8DFA52" w16cid:durableId="261CE43F"/>
  <w16cid:commentId w16cid:paraId="776502BB" w16cid:durableId="261CE461"/>
  <w16cid:commentId w16cid:paraId="040E0458" w16cid:durableId="261CE556"/>
  <w16cid:commentId w16cid:paraId="3A6B0EF1" w16cid:durableId="261CE5E4"/>
  <w16cid:commentId w16cid:paraId="0C2B6DC4" w16cid:durableId="261CE676"/>
  <w16cid:commentId w16cid:paraId="4A9D27F1" w16cid:durableId="26780218"/>
  <w16cid:commentId w16cid:paraId="09707F5F" w16cid:durableId="26780252"/>
  <w16cid:commentId w16cid:paraId="05B9FF78" w16cid:durableId="26780531"/>
  <w16cid:commentId w16cid:paraId="66AF96A3" w16cid:durableId="267805C6"/>
  <w16cid:commentId w16cid:paraId="58E0F971" w16cid:durableId="26780707"/>
  <w16cid:commentId w16cid:paraId="41E8962F" w16cid:durableId="267804CD"/>
  <w16cid:commentId w16cid:paraId="064FA25C" w16cid:durableId="267807DC"/>
  <w16cid:commentId w16cid:paraId="5264976B" w16cid:durableId="267807F0"/>
  <w16cid:commentId w16cid:paraId="7332DCBE" w16cid:durableId="26780868"/>
  <w16cid:commentId w16cid:paraId="1FAE7FDE" w16cid:durableId="267808AB"/>
  <w16cid:commentId w16cid:paraId="5CF5C8C0" w16cid:durableId="26780921"/>
  <w16cid:commentId w16cid:paraId="1C068849" w16cid:durableId="2678094F"/>
  <w16cid:commentId w16cid:paraId="15694C19" w16cid:durableId="267809AB"/>
  <w16cid:commentId w16cid:paraId="7FB8EDD2" w16cid:durableId="26780A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3378D" w14:textId="77777777" w:rsidR="00EA0789" w:rsidRDefault="00EA0789" w:rsidP="004B502F">
      <w:pPr>
        <w:spacing w:after="0" w:line="240" w:lineRule="auto"/>
      </w:pPr>
      <w:r>
        <w:separator/>
      </w:r>
    </w:p>
    <w:p w14:paraId="2356F504" w14:textId="77777777" w:rsidR="00EA0789" w:rsidRDefault="00EA0789"/>
  </w:endnote>
  <w:endnote w:type="continuationSeparator" w:id="0">
    <w:p w14:paraId="26DBC4F8" w14:textId="77777777" w:rsidR="00EA0789" w:rsidRDefault="00EA0789" w:rsidP="004B502F">
      <w:pPr>
        <w:spacing w:after="0" w:line="240" w:lineRule="auto"/>
      </w:pPr>
      <w:r>
        <w:continuationSeparator/>
      </w:r>
    </w:p>
    <w:p w14:paraId="58202713" w14:textId="77777777" w:rsidR="00EA0789" w:rsidRDefault="00EA0789"/>
  </w:endnote>
  <w:endnote w:type="continuationNotice" w:id="1">
    <w:p w14:paraId="4AD9D920" w14:textId="77777777" w:rsidR="00EA0789" w:rsidRDefault="00EA07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F85EB" w14:textId="77777777" w:rsidR="00EA0789" w:rsidRDefault="00EA0789" w:rsidP="004B502F">
      <w:pPr>
        <w:spacing w:after="0" w:line="240" w:lineRule="auto"/>
      </w:pPr>
      <w:r>
        <w:separator/>
      </w:r>
    </w:p>
    <w:p w14:paraId="4F615D7D" w14:textId="77777777" w:rsidR="00EA0789" w:rsidRDefault="00EA0789"/>
  </w:footnote>
  <w:footnote w:type="continuationSeparator" w:id="0">
    <w:p w14:paraId="3FC27829" w14:textId="77777777" w:rsidR="00EA0789" w:rsidRDefault="00EA0789" w:rsidP="004B502F">
      <w:pPr>
        <w:spacing w:after="0" w:line="240" w:lineRule="auto"/>
      </w:pPr>
      <w:r>
        <w:continuationSeparator/>
      </w:r>
    </w:p>
    <w:p w14:paraId="228899E2" w14:textId="77777777" w:rsidR="00EA0789" w:rsidRDefault="00EA0789"/>
  </w:footnote>
  <w:footnote w:type="continuationNotice" w:id="1">
    <w:p w14:paraId="042D11E5" w14:textId="77777777" w:rsidR="00EA0789" w:rsidRDefault="00EA07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r w:rsidR="001A0189">
      <w:fldChar w:fldCharType="begin"/>
    </w:r>
    <w:r w:rsidR="001A0189">
      <w:instrText xml:space="preserve"> STYLEREF  "Überschrift 1"  \* MERGEFORMAT </w:instrText>
    </w:r>
    <w:r w:rsidR="001A0189">
      <w:fldChar w:fldCharType="separate"/>
    </w:r>
    <w:r w:rsidRPr="00D92F69">
      <w:rPr>
        <w:rFonts w:ascii="Cambria Math" w:hAnsi="Cambria Math" w:cs="Cambria Math"/>
        <w:noProof/>
      </w:rPr>
      <w:t>Einleitung</w:t>
    </w:r>
    <w:r w:rsidR="001A0189">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1A0189"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610DB891"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r w:rsidR="001A0189">
      <w:fldChar w:fldCharType="begin"/>
    </w:r>
    <w:r w:rsidR="001A0189">
      <w:instrText xml:space="preserve"> STYLEREF  "Heading 1"  \* MERGEFORMAT </w:instrText>
    </w:r>
    <w:r w:rsidR="001A0189">
      <w:fldChar w:fldCharType="separate"/>
    </w:r>
    <w:r w:rsidR="001A0189" w:rsidRPr="001A0189">
      <w:rPr>
        <w:b/>
        <w:bCs/>
        <w:noProof/>
      </w:rPr>
      <w:t>Appendix</w:t>
    </w:r>
    <w:r w:rsidR="001A0189">
      <w:rPr>
        <w:b/>
        <w:bCs/>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6C041621" w:rsidR="007F2C9C" w:rsidRDefault="001A0189" w:rsidP="00052227">
    <w:pPr>
      <w:pStyle w:val="Header"/>
    </w:pPr>
    <w:r>
      <w:fldChar w:fldCharType="begin"/>
    </w:r>
    <w:r>
      <w:instrText xml:space="preserve"> STYLEREF  "Heading 1"  \* MERGEFORMAT </w:instrText>
    </w:r>
    <w:r>
      <w:fldChar w:fldCharType="separate"/>
    </w:r>
    <w:r w:rsidRPr="001A0189">
      <w:rPr>
        <w:b/>
        <w:bCs/>
        <w:noProof/>
      </w:rPr>
      <w:t>References</w:t>
    </w:r>
    <w:r>
      <w:rPr>
        <w:b/>
        <w:bCs/>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7804472">
    <w:abstractNumId w:val="2"/>
  </w:num>
  <w:num w:numId="2" w16cid:durableId="813714478">
    <w:abstractNumId w:val="2"/>
  </w:num>
  <w:num w:numId="3" w16cid:durableId="557936024">
    <w:abstractNumId w:val="19"/>
  </w:num>
  <w:num w:numId="4" w16cid:durableId="146946703">
    <w:abstractNumId w:val="12"/>
  </w:num>
  <w:num w:numId="5" w16cid:durableId="1304579974">
    <w:abstractNumId w:val="7"/>
  </w:num>
  <w:num w:numId="6" w16cid:durableId="245264714">
    <w:abstractNumId w:val="21"/>
  </w:num>
  <w:num w:numId="7" w16cid:durableId="663242854">
    <w:abstractNumId w:val="23"/>
  </w:num>
  <w:num w:numId="8" w16cid:durableId="933366656">
    <w:abstractNumId w:val="26"/>
  </w:num>
  <w:num w:numId="9" w16cid:durableId="1853834376">
    <w:abstractNumId w:val="16"/>
  </w:num>
  <w:num w:numId="10" w16cid:durableId="2016956290">
    <w:abstractNumId w:val="1"/>
  </w:num>
  <w:num w:numId="11" w16cid:durableId="998121407">
    <w:abstractNumId w:val="2"/>
  </w:num>
  <w:num w:numId="12" w16cid:durableId="1712150355">
    <w:abstractNumId w:val="20"/>
  </w:num>
  <w:num w:numId="13" w16cid:durableId="1780489801">
    <w:abstractNumId w:val="25"/>
  </w:num>
  <w:num w:numId="14" w16cid:durableId="1756708646">
    <w:abstractNumId w:val="14"/>
  </w:num>
  <w:num w:numId="15" w16cid:durableId="1732579109">
    <w:abstractNumId w:val="9"/>
  </w:num>
  <w:num w:numId="16" w16cid:durableId="701398647">
    <w:abstractNumId w:val="10"/>
  </w:num>
  <w:num w:numId="17" w16cid:durableId="41488474">
    <w:abstractNumId w:val="8"/>
  </w:num>
  <w:num w:numId="18" w16cid:durableId="879629498">
    <w:abstractNumId w:val="11"/>
  </w:num>
  <w:num w:numId="19" w16cid:durableId="1533222741">
    <w:abstractNumId w:val="0"/>
  </w:num>
  <w:num w:numId="20" w16cid:durableId="975917046">
    <w:abstractNumId w:val="6"/>
  </w:num>
  <w:num w:numId="21" w16cid:durableId="588463252">
    <w:abstractNumId w:val="13"/>
  </w:num>
  <w:num w:numId="22" w16cid:durableId="570232555">
    <w:abstractNumId w:val="17"/>
  </w:num>
  <w:num w:numId="23" w16cid:durableId="670835278">
    <w:abstractNumId w:val="28"/>
  </w:num>
  <w:num w:numId="24" w16cid:durableId="456148945">
    <w:abstractNumId w:val="4"/>
  </w:num>
  <w:num w:numId="25" w16cid:durableId="903685730">
    <w:abstractNumId w:val="3"/>
  </w:num>
  <w:num w:numId="26" w16cid:durableId="1872378436">
    <w:abstractNumId w:val="24"/>
  </w:num>
  <w:num w:numId="27" w16cid:durableId="1256783875">
    <w:abstractNumId w:val="5"/>
  </w:num>
  <w:num w:numId="28" w16cid:durableId="2101247326">
    <w:abstractNumId w:val="18"/>
  </w:num>
  <w:num w:numId="29" w16cid:durableId="2102602548">
    <w:abstractNumId w:val="27"/>
  </w:num>
  <w:num w:numId="30" w16cid:durableId="1980377749">
    <w:abstractNumId w:val="22"/>
  </w:num>
  <w:num w:numId="31" w16cid:durableId="1307783990">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bastian Schürmann">
    <w15:presenceInfo w15:providerId="Windows Live" w15:userId="d833cac2ecd6bf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trackRevisions/>
  <w:defaultTabStop w:val="709"/>
  <w:autoHyphenation/>
  <w:hyphenationZone w:val="425"/>
  <w:evenAndOddHeaders/>
  <w:noPunctuationKerning/>
  <w:characterSpacingControl w:val="doNotCompress"/>
  <w:hdrShapeDefaults>
    <o:shapedefaults v:ext="edit" spidmax="2051"/>
  </w:hdrShapeDefaults>
  <w:footnotePr>
    <w:footnote w:id="-1"/>
    <w:footnote w:id="0"/>
    <w:footnote w:id="1"/>
  </w:footnotePr>
  <w:endnotePr>
    <w:endnote w:id="-1"/>
    <w:endnote w:id="0"/>
    <w:endnote w:id="1"/>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665F"/>
    <w:rsid w:val="00017110"/>
    <w:rsid w:val="00017CA3"/>
    <w:rsid w:val="00023F7B"/>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1516"/>
    <w:rsid w:val="000722E4"/>
    <w:rsid w:val="00073320"/>
    <w:rsid w:val="00073989"/>
    <w:rsid w:val="00073BC7"/>
    <w:rsid w:val="00073F0B"/>
    <w:rsid w:val="00074B43"/>
    <w:rsid w:val="000752C3"/>
    <w:rsid w:val="00075E12"/>
    <w:rsid w:val="00076C8C"/>
    <w:rsid w:val="0008092A"/>
    <w:rsid w:val="000812BC"/>
    <w:rsid w:val="00082092"/>
    <w:rsid w:val="000825D4"/>
    <w:rsid w:val="00082EE9"/>
    <w:rsid w:val="00084CF5"/>
    <w:rsid w:val="000855E4"/>
    <w:rsid w:val="00085B4D"/>
    <w:rsid w:val="000862B2"/>
    <w:rsid w:val="0008631D"/>
    <w:rsid w:val="0008647D"/>
    <w:rsid w:val="000869E5"/>
    <w:rsid w:val="00086CF6"/>
    <w:rsid w:val="000875FD"/>
    <w:rsid w:val="00087CE3"/>
    <w:rsid w:val="00087FA1"/>
    <w:rsid w:val="00091C50"/>
    <w:rsid w:val="000922AF"/>
    <w:rsid w:val="00092E64"/>
    <w:rsid w:val="00093039"/>
    <w:rsid w:val="0009341D"/>
    <w:rsid w:val="00093E65"/>
    <w:rsid w:val="00093EEF"/>
    <w:rsid w:val="0009471F"/>
    <w:rsid w:val="00095E1F"/>
    <w:rsid w:val="0009722E"/>
    <w:rsid w:val="0009787B"/>
    <w:rsid w:val="00097B86"/>
    <w:rsid w:val="000A023F"/>
    <w:rsid w:val="000A0C12"/>
    <w:rsid w:val="000A1BE6"/>
    <w:rsid w:val="000A1C01"/>
    <w:rsid w:val="000A2891"/>
    <w:rsid w:val="000A3E3B"/>
    <w:rsid w:val="000A4195"/>
    <w:rsid w:val="000A4E2D"/>
    <w:rsid w:val="000A4F9F"/>
    <w:rsid w:val="000A56D3"/>
    <w:rsid w:val="000A6209"/>
    <w:rsid w:val="000A637F"/>
    <w:rsid w:val="000A773E"/>
    <w:rsid w:val="000A780A"/>
    <w:rsid w:val="000A7A2F"/>
    <w:rsid w:val="000B1F2F"/>
    <w:rsid w:val="000B21EF"/>
    <w:rsid w:val="000B2414"/>
    <w:rsid w:val="000B2CE0"/>
    <w:rsid w:val="000B30A7"/>
    <w:rsid w:val="000B5AC5"/>
    <w:rsid w:val="000B64C1"/>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E7CBF"/>
    <w:rsid w:val="000F0386"/>
    <w:rsid w:val="000F03A1"/>
    <w:rsid w:val="000F0D86"/>
    <w:rsid w:val="000F13A1"/>
    <w:rsid w:val="000F3105"/>
    <w:rsid w:val="000F3C1D"/>
    <w:rsid w:val="000F46D3"/>
    <w:rsid w:val="000F4E62"/>
    <w:rsid w:val="000F6BEE"/>
    <w:rsid w:val="000F7105"/>
    <w:rsid w:val="000F71B2"/>
    <w:rsid w:val="000F7E19"/>
    <w:rsid w:val="00100B67"/>
    <w:rsid w:val="00100DDD"/>
    <w:rsid w:val="001027D2"/>
    <w:rsid w:val="00104614"/>
    <w:rsid w:val="001052D6"/>
    <w:rsid w:val="00105586"/>
    <w:rsid w:val="001058DE"/>
    <w:rsid w:val="0011147C"/>
    <w:rsid w:val="001131DE"/>
    <w:rsid w:val="00113730"/>
    <w:rsid w:val="00114539"/>
    <w:rsid w:val="00116B89"/>
    <w:rsid w:val="00120B74"/>
    <w:rsid w:val="00121915"/>
    <w:rsid w:val="001222F0"/>
    <w:rsid w:val="00122500"/>
    <w:rsid w:val="001229F3"/>
    <w:rsid w:val="00123612"/>
    <w:rsid w:val="00123B90"/>
    <w:rsid w:val="00124A76"/>
    <w:rsid w:val="00125755"/>
    <w:rsid w:val="00125C16"/>
    <w:rsid w:val="00125D3D"/>
    <w:rsid w:val="0012620E"/>
    <w:rsid w:val="001263E8"/>
    <w:rsid w:val="00126A95"/>
    <w:rsid w:val="00126E3A"/>
    <w:rsid w:val="00127714"/>
    <w:rsid w:val="00130772"/>
    <w:rsid w:val="00130D22"/>
    <w:rsid w:val="00131CF5"/>
    <w:rsid w:val="0013222F"/>
    <w:rsid w:val="00133979"/>
    <w:rsid w:val="00135540"/>
    <w:rsid w:val="00137E73"/>
    <w:rsid w:val="0014026E"/>
    <w:rsid w:val="001416B0"/>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354F"/>
    <w:rsid w:val="0015410F"/>
    <w:rsid w:val="0015442A"/>
    <w:rsid w:val="0015495A"/>
    <w:rsid w:val="00154D74"/>
    <w:rsid w:val="00155563"/>
    <w:rsid w:val="0015557E"/>
    <w:rsid w:val="00160192"/>
    <w:rsid w:val="00160433"/>
    <w:rsid w:val="0016295B"/>
    <w:rsid w:val="00162C93"/>
    <w:rsid w:val="00163FC0"/>
    <w:rsid w:val="001643D5"/>
    <w:rsid w:val="00165407"/>
    <w:rsid w:val="0016795A"/>
    <w:rsid w:val="0017020B"/>
    <w:rsid w:val="001703FF"/>
    <w:rsid w:val="00171713"/>
    <w:rsid w:val="00171FF3"/>
    <w:rsid w:val="00172A55"/>
    <w:rsid w:val="00173367"/>
    <w:rsid w:val="00173475"/>
    <w:rsid w:val="001740D3"/>
    <w:rsid w:val="001743A6"/>
    <w:rsid w:val="00174BDA"/>
    <w:rsid w:val="00176B36"/>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189"/>
    <w:rsid w:val="001A099D"/>
    <w:rsid w:val="001A0D3A"/>
    <w:rsid w:val="001A27C0"/>
    <w:rsid w:val="001A283B"/>
    <w:rsid w:val="001A53FD"/>
    <w:rsid w:val="001A5BD9"/>
    <w:rsid w:val="001A7115"/>
    <w:rsid w:val="001A7601"/>
    <w:rsid w:val="001A774D"/>
    <w:rsid w:val="001B0522"/>
    <w:rsid w:val="001B0979"/>
    <w:rsid w:val="001B17B8"/>
    <w:rsid w:val="001B36BD"/>
    <w:rsid w:val="001B3A20"/>
    <w:rsid w:val="001B4041"/>
    <w:rsid w:val="001B4575"/>
    <w:rsid w:val="001B475A"/>
    <w:rsid w:val="001B64CB"/>
    <w:rsid w:val="001B6B08"/>
    <w:rsid w:val="001B6DBC"/>
    <w:rsid w:val="001B6FED"/>
    <w:rsid w:val="001B7F64"/>
    <w:rsid w:val="001C3632"/>
    <w:rsid w:val="001C4AE8"/>
    <w:rsid w:val="001C56F9"/>
    <w:rsid w:val="001C68B9"/>
    <w:rsid w:val="001C68E6"/>
    <w:rsid w:val="001C6AFE"/>
    <w:rsid w:val="001D107F"/>
    <w:rsid w:val="001D1837"/>
    <w:rsid w:val="001D40F1"/>
    <w:rsid w:val="001D45A9"/>
    <w:rsid w:val="001D4DCF"/>
    <w:rsid w:val="001D4F8D"/>
    <w:rsid w:val="001D51D6"/>
    <w:rsid w:val="001D6FD9"/>
    <w:rsid w:val="001E2876"/>
    <w:rsid w:val="001E34A3"/>
    <w:rsid w:val="001E447B"/>
    <w:rsid w:val="001E452D"/>
    <w:rsid w:val="001E46DB"/>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069A6"/>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27A71"/>
    <w:rsid w:val="0023028A"/>
    <w:rsid w:val="00230805"/>
    <w:rsid w:val="00230CD6"/>
    <w:rsid w:val="00231930"/>
    <w:rsid w:val="0023321F"/>
    <w:rsid w:val="00235171"/>
    <w:rsid w:val="002366CD"/>
    <w:rsid w:val="00237363"/>
    <w:rsid w:val="00237B11"/>
    <w:rsid w:val="00240B0A"/>
    <w:rsid w:val="00241BCC"/>
    <w:rsid w:val="00241F50"/>
    <w:rsid w:val="002435E9"/>
    <w:rsid w:val="00243B0C"/>
    <w:rsid w:val="00244C37"/>
    <w:rsid w:val="00245887"/>
    <w:rsid w:val="00245A09"/>
    <w:rsid w:val="00245D47"/>
    <w:rsid w:val="00247EBF"/>
    <w:rsid w:val="0025000C"/>
    <w:rsid w:val="00250AB6"/>
    <w:rsid w:val="00250E43"/>
    <w:rsid w:val="002511D6"/>
    <w:rsid w:val="0025368D"/>
    <w:rsid w:val="00253780"/>
    <w:rsid w:val="00253BE8"/>
    <w:rsid w:val="00254320"/>
    <w:rsid w:val="0025531E"/>
    <w:rsid w:val="002553B0"/>
    <w:rsid w:val="002565F0"/>
    <w:rsid w:val="00256831"/>
    <w:rsid w:val="00256EFD"/>
    <w:rsid w:val="00257253"/>
    <w:rsid w:val="002575CC"/>
    <w:rsid w:val="00260410"/>
    <w:rsid w:val="002608FE"/>
    <w:rsid w:val="00260BD9"/>
    <w:rsid w:val="00260ED3"/>
    <w:rsid w:val="00261AFF"/>
    <w:rsid w:val="00262E34"/>
    <w:rsid w:val="00263EBE"/>
    <w:rsid w:val="002642BD"/>
    <w:rsid w:val="00264693"/>
    <w:rsid w:val="00264EF9"/>
    <w:rsid w:val="00265AD5"/>
    <w:rsid w:val="00266274"/>
    <w:rsid w:val="002668B8"/>
    <w:rsid w:val="002669E6"/>
    <w:rsid w:val="00266C37"/>
    <w:rsid w:val="00270DEE"/>
    <w:rsid w:val="00271147"/>
    <w:rsid w:val="0027282C"/>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45F"/>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9A"/>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361D"/>
    <w:rsid w:val="002D4636"/>
    <w:rsid w:val="002D5070"/>
    <w:rsid w:val="002D5D14"/>
    <w:rsid w:val="002D7310"/>
    <w:rsid w:val="002E112A"/>
    <w:rsid w:val="002E137E"/>
    <w:rsid w:val="002E139A"/>
    <w:rsid w:val="002E1E81"/>
    <w:rsid w:val="002E252D"/>
    <w:rsid w:val="002E2CB4"/>
    <w:rsid w:val="002E3005"/>
    <w:rsid w:val="002E4F7D"/>
    <w:rsid w:val="002E63B6"/>
    <w:rsid w:val="002E64EA"/>
    <w:rsid w:val="002E66D3"/>
    <w:rsid w:val="002E73B5"/>
    <w:rsid w:val="002E7F21"/>
    <w:rsid w:val="002F0916"/>
    <w:rsid w:val="002F0D6F"/>
    <w:rsid w:val="002F1594"/>
    <w:rsid w:val="002F2A82"/>
    <w:rsid w:val="002F3D22"/>
    <w:rsid w:val="002F3E6D"/>
    <w:rsid w:val="002F49DA"/>
    <w:rsid w:val="002F4C7E"/>
    <w:rsid w:val="002F6690"/>
    <w:rsid w:val="002F733C"/>
    <w:rsid w:val="002F7F82"/>
    <w:rsid w:val="0030298B"/>
    <w:rsid w:val="00303A17"/>
    <w:rsid w:val="00303A1D"/>
    <w:rsid w:val="00303B04"/>
    <w:rsid w:val="00304163"/>
    <w:rsid w:val="00306000"/>
    <w:rsid w:val="0030614E"/>
    <w:rsid w:val="003115C4"/>
    <w:rsid w:val="003116F3"/>
    <w:rsid w:val="0031204F"/>
    <w:rsid w:val="0031402F"/>
    <w:rsid w:val="0031403B"/>
    <w:rsid w:val="00314262"/>
    <w:rsid w:val="0031453D"/>
    <w:rsid w:val="00314A56"/>
    <w:rsid w:val="00314C7D"/>
    <w:rsid w:val="0031529E"/>
    <w:rsid w:val="00317265"/>
    <w:rsid w:val="003174BC"/>
    <w:rsid w:val="003177A8"/>
    <w:rsid w:val="00320D9A"/>
    <w:rsid w:val="00321220"/>
    <w:rsid w:val="00321448"/>
    <w:rsid w:val="0032200D"/>
    <w:rsid w:val="003224F9"/>
    <w:rsid w:val="003225E1"/>
    <w:rsid w:val="00322972"/>
    <w:rsid w:val="00323DFA"/>
    <w:rsid w:val="00323E2E"/>
    <w:rsid w:val="0032408D"/>
    <w:rsid w:val="00324698"/>
    <w:rsid w:val="0032531F"/>
    <w:rsid w:val="00325DE4"/>
    <w:rsid w:val="0033066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322"/>
    <w:rsid w:val="0034343E"/>
    <w:rsid w:val="00344B4B"/>
    <w:rsid w:val="00345A1A"/>
    <w:rsid w:val="0035130C"/>
    <w:rsid w:val="0035141A"/>
    <w:rsid w:val="0035249C"/>
    <w:rsid w:val="0035264D"/>
    <w:rsid w:val="003537A2"/>
    <w:rsid w:val="00354710"/>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68E3"/>
    <w:rsid w:val="00367099"/>
    <w:rsid w:val="003671B9"/>
    <w:rsid w:val="0037188C"/>
    <w:rsid w:val="00372C57"/>
    <w:rsid w:val="00372CBD"/>
    <w:rsid w:val="00373AC9"/>
    <w:rsid w:val="0037415A"/>
    <w:rsid w:val="00374F03"/>
    <w:rsid w:val="003752AA"/>
    <w:rsid w:val="0037531B"/>
    <w:rsid w:val="0037746E"/>
    <w:rsid w:val="00377921"/>
    <w:rsid w:val="00377FFD"/>
    <w:rsid w:val="0038023F"/>
    <w:rsid w:val="00380579"/>
    <w:rsid w:val="0038087D"/>
    <w:rsid w:val="003808AD"/>
    <w:rsid w:val="00380D88"/>
    <w:rsid w:val="00381ABB"/>
    <w:rsid w:val="00382818"/>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0DCC"/>
    <w:rsid w:val="003B1C8B"/>
    <w:rsid w:val="003B2B3E"/>
    <w:rsid w:val="003B2F12"/>
    <w:rsid w:val="003B42F8"/>
    <w:rsid w:val="003B5A90"/>
    <w:rsid w:val="003B5DF3"/>
    <w:rsid w:val="003B64C8"/>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68C6"/>
    <w:rsid w:val="003F72BE"/>
    <w:rsid w:val="003F7B9A"/>
    <w:rsid w:val="004012C8"/>
    <w:rsid w:val="004014E3"/>
    <w:rsid w:val="00402169"/>
    <w:rsid w:val="00402532"/>
    <w:rsid w:val="004032F2"/>
    <w:rsid w:val="00404397"/>
    <w:rsid w:val="0040494B"/>
    <w:rsid w:val="0040572B"/>
    <w:rsid w:val="00405AB7"/>
    <w:rsid w:val="00405FA0"/>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39ED"/>
    <w:rsid w:val="004247C6"/>
    <w:rsid w:val="00425CB1"/>
    <w:rsid w:val="00426B2C"/>
    <w:rsid w:val="004277A0"/>
    <w:rsid w:val="00430D0E"/>
    <w:rsid w:val="004313D4"/>
    <w:rsid w:val="00432C50"/>
    <w:rsid w:val="00433A02"/>
    <w:rsid w:val="00433BAD"/>
    <w:rsid w:val="00434AE2"/>
    <w:rsid w:val="004356BB"/>
    <w:rsid w:val="0043697A"/>
    <w:rsid w:val="00436AB7"/>
    <w:rsid w:val="00436F30"/>
    <w:rsid w:val="00437141"/>
    <w:rsid w:val="00440875"/>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1DE2"/>
    <w:rsid w:val="00453128"/>
    <w:rsid w:val="00453940"/>
    <w:rsid w:val="00453F23"/>
    <w:rsid w:val="0045439E"/>
    <w:rsid w:val="00454C7E"/>
    <w:rsid w:val="00457DAA"/>
    <w:rsid w:val="0046099A"/>
    <w:rsid w:val="00461813"/>
    <w:rsid w:val="0046281D"/>
    <w:rsid w:val="004628C5"/>
    <w:rsid w:val="004629F3"/>
    <w:rsid w:val="00463722"/>
    <w:rsid w:val="00463A62"/>
    <w:rsid w:val="00463A8F"/>
    <w:rsid w:val="004655D7"/>
    <w:rsid w:val="00466068"/>
    <w:rsid w:val="004663D6"/>
    <w:rsid w:val="00466B08"/>
    <w:rsid w:val="00466E97"/>
    <w:rsid w:val="0046711B"/>
    <w:rsid w:val="00470152"/>
    <w:rsid w:val="00471488"/>
    <w:rsid w:val="00472096"/>
    <w:rsid w:val="00472380"/>
    <w:rsid w:val="00474E62"/>
    <w:rsid w:val="004752B2"/>
    <w:rsid w:val="0047786A"/>
    <w:rsid w:val="00480114"/>
    <w:rsid w:val="0048020D"/>
    <w:rsid w:val="004806C5"/>
    <w:rsid w:val="00482D08"/>
    <w:rsid w:val="00483644"/>
    <w:rsid w:val="004836AC"/>
    <w:rsid w:val="00483B57"/>
    <w:rsid w:val="004858C3"/>
    <w:rsid w:val="00485C16"/>
    <w:rsid w:val="0048709A"/>
    <w:rsid w:val="0048725F"/>
    <w:rsid w:val="0049074C"/>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28BA"/>
    <w:rsid w:val="004C3C79"/>
    <w:rsid w:val="004C3E89"/>
    <w:rsid w:val="004C6191"/>
    <w:rsid w:val="004C6647"/>
    <w:rsid w:val="004C68F9"/>
    <w:rsid w:val="004C69BF"/>
    <w:rsid w:val="004C7092"/>
    <w:rsid w:val="004D03A4"/>
    <w:rsid w:val="004D08B0"/>
    <w:rsid w:val="004D0C49"/>
    <w:rsid w:val="004D0E3E"/>
    <w:rsid w:val="004D262B"/>
    <w:rsid w:val="004D377D"/>
    <w:rsid w:val="004D3DBF"/>
    <w:rsid w:val="004D5736"/>
    <w:rsid w:val="004D599D"/>
    <w:rsid w:val="004D6B7B"/>
    <w:rsid w:val="004E018D"/>
    <w:rsid w:val="004E0CE5"/>
    <w:rsid w:val="004E1019"/>
    <w:rsid w:val="004E155A"/>
    <w:rsid w:val="004E2B12"/>
    <w:rsid w:val="004E478B"/>
    <w:rsid w:val="004E51C8"/>
    <w:rsid w:val="004E57FE"/>
    <w:rsid w:val="004E5CB4"/>
    <w:rsid w:val="004E62BA"/>
    <w:rsid w:val="004E720E"/>
    <w:rsid w:val="004E722A"/>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0DCB"/>
    <w:rsid w:val="00500ED5"/>
    <w:rsid w:val="0050109F"/>
    <w:rsid w:val="005011AE"/>
    <w:rsid w:val="0050260C"/>
    <w:rsid w:val="005028DE"/>
    <w:rsid w:val="005031FE"/>
    <w:rsid w:val="005036AE"/>
    <w:rsid w:val="00504DFF"/>
    <w:rsid w:val="00505A50"/>
    <w:rsid w:val="005107EF"/>
    <w:rsid w:val="00510AF7"/>
    <w:rsid w:val="00510CCA"/>
    <w:rsid w:val="00512596"/>
    <w:rsid w:val="00513B04"/>
    <w:rsid w:val="00513E33"/>
    <w:rsid w:val="005149B2"/>
    <w:rsid w:val="0051657E"/>
    <w:rsid w:val="00517380"/>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6E1C"/>
    <w:rsid w:val="005478F7"/>
    <w:rsid w:val="00551AA2"/>
    <w:rsid w:val="00552CF9"/>
    <w:rsid w:val="005540ED"/>
    <w:rsid w:val="005556C1"/>
    <w:rsid w:val="00555B13"/>
    <w:rsid w:val="00557174"/>
    <w:rsid w:val="00557217"/>
    <w:rsid w:val="0056145B"/>
    <w:rsid w:val="00561923"/>
    <w:rsid w:val="00561C4E"/>
    <w:rsid w:val="00562C49"/>
    <w:rsid w:val="00562EF5"/>
    <w:rsid w:val="00564FAD"/>
    <w:rsid w:val="005656F4"/>
    <w:rsid w:val="005666E2"/>
    <w:rsid w:val="00566832"/>
    <w:rsid w:val="00566A35"/>
    <w:rsid w:val="00567EE7"/>
    <w:rsid w:val="00570055"/>
    <w:rsid w:val="00570934"/>
    <w:rsid w:val="005718AA"/>
    <w:rsid w:val="00571CF6"/>
    <w:rsid w:val="0057316E"/>
    <w:rsid w:val="00573CAA"/>
    <w:rsid w:val="00574ECB"/>
    <w:rsid w:val="00575586"/>
    <w:rsid w:val="0057585F"/>
    <w:rsid w:val="0057685E"/>
    <w:rsid w:val="00576C13"/>
    <w:rsid w:val="00577A0B"/>
    <w:rsid w:val="0058005A"/>
    <w:rsid w:val="00581205"/>
    <w:rsid w:val="0058194B"/>
    <w:rsid w:val="00581BD1"/>
    <w:rsid w:val="00583A53"/>
    <w:rsid w:val="00584BA1"/>
    <w:rsid w:val="00585434"/>
    <w:rsid w:val="00586EC0"/>
    <w:rsid w:val="0058757D"/>
    <w:rsid w:val="00587E9E"/>
    <w:rsid w:val="005902D2"/>
    <w:rsid w:val="005909FD"/>
    <w:rsid w:val="0059138D"/>
    <w:rsid w:val="00592F4A"/>
    <w:rsid w:val="0059340A"/>
    <w:rsid w:val="005938D5"/>
    <w:rsid w:val="005939E1"/>
    <w:rsid w:val="005945F3"/>
    <w:rsid w:val="00595C32"/>
    <w:rsid w:val="00595E16"/>
    <w:rsid w:val="005961C0"/>
    <w:rsid w:val="00596FC5"/>
    <w:rsid w:val="005A2499"/>
    <w:rsid w:val="005A6117"/>
    <w:rsid w:val="005A6270"/>
    <w:rsid w:val="005A736F"/>
    <w:rsid w:val="005A74BF"/>
    <w:rsid w:val="005A7AF6"/>
    <w:rsid w:val="005A7D95"/>
    <w:rsid w:val="005B00D9"/>
    <w:rsid w:val="005B14D8"/>
    <w:rsid w:val="005B1617"/>
    <w:rsid w:val="005B2252"/>
    <w:rsid w:val="005B2EEC"/>
    <w:rsid w:val="005B349F"/>
    <w:rsid w:val="005B4CB7"/>
    <w:rsid w:val="005B4D29"/>
    <w:rsid w:val="005B4E0D"/>
    <w:rsid w:val="005B5659"/>
    <w:rsid w:val="005B6659"/>
    <w:rsid w:val="005B6A28"/>
    <w:rsid w:val="005C1ABF"/>
    <w:rsid w:val="005C25DD"/>
    <w:rsid w:val="005C31F6"/>
    <w:rsid w:val="005C3C85"/>
    <w:rsid w:val="005C3E20"/>
    <w:rsid w:val="005C5E85"/>
    <w:rsid w:val="005C6E8B"/>
    <w:rsid w:val="005D0109"/>
    <w:rsid w:val="005D0879"/>
    <w:rsid w:val="005D1ACD"/>
    <w:rsid w:val="005D242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269"/>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62B"/>
    <w:rsid w:val="0060677B"/>
    <w:rsid w:val="00607625"/>
    <w:rsid w:val="0061001E"/>
    <w:rsid w:val="00611049"/>
    <w:rsid w:val="00611C99"/>
    <w:rsid w:val="00612B2F"/>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27453"/>
    <w:rsid w:val="00630280"/>
    <w:rsid w:val="0063100F"/>
    <w:rsid w:val="00631040"/>
    <w:rsid w:val="0063237D"/>
    <w:rsid w:val="006334F1"/>
    <w:rsid w:val="00633638"/>
    <w:rsid w:val="006338CF"/>
    <w:rsid w:val="006340BF"/>
    <w:rsid w:val="006352B0"/>
    <w:rsid w:val="00636045"/>
    <w:rsid w:val="00637E11"/>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1C2"/>
    <w:rsid w:val="006605A5"/>
    <w:rsid w:val="00661117"/>
    <w:rsid w:val="006615F1"/>
    <w:rsid w:val="006625C2"/>
    <w:rsid w:val="006626D8"/>
    <w:rsid w:val="00662921"/>
    <w:rsid w:val="006632DE"/>
    <w:rsid w:val="0066341E"/>
    <w:rsid w:val="00665430"/>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34D1"/>
    <w:rsid w:val="006942A5"/>
    <w:rsid w:val="00694551"/>
    <w:rsid w:val="00694595"/>
    <w:rsid w:val="00694C05"/>
    <w:rsid w:val="00694F05"/>
    <w:rsid w:val="0069527A"/>
    <w:rsid w:val="006958A3"/>
    <w:rsid w:val="00696DFD"/>
    <w:rsid w:val="006976E7"/>
    <w:rsid w:val="00697E9C"/>
    <w:rsid w:val="00697F3B"/>
    <w:rsid w:val="006A18B2"/>
    <w:rsid w:val="006A28D2"/>
    <w:rsid w:val="006A2A82"/>
    <w:rsid w:val="006A2C0E"/>
    <w:rsid w:val="006A3560"/>
    <w:rsid w:val="006A37F1"/>
    <w:rsid w:val="006B0453"/>
    <w:rsid w:val="006B1DF7"/>
    <w:rsid w:val="006B4055"/>
    <w:rsid w:val="006B4394"/>
    <w:rsid w:val="006B4644"/>
    <w:rsid w:val="006B655F"/>
    <w:rsid w:val="006B7306"/>
    <w:rsid w:val="006B7FC7"/>
    <w:rsid w:val="006C046C"/>
    <w:rsid w:val="006C0AB3"/>
    <w:rsid w:val="006C17DB"/>
    <w:rsid w:val="006C254B"/>
    <w:rsid w:val="006C2EE9"/>
    <w:rsid w:val="006C33C8"/>
    <w:rsid w:val="006C413E"/>
    <w:rsid w:val="006C5A4F"/>
    <w:rsid w:val="006C60D2"/>
    <w:rsid w:val="006C6AB4"/>
    <w:rsid w:val="006C76F6"/>
    <w:rsid w:val="006C76FB"/>
    <w:rsid w:val="006C7B89"/>
    <w:rsid w:val="006D04BB"/>
    <w:rsid w:val="006D05D1"/>
    <w:rsid w:val="006D2D2C"/>
    <w:rsid w:val="006D2F52"/>
    <w:rsid w:val="006D4EDE"/>
    <w:rsid w:val="006D6802"/>
    <w:rsid w:val="006D6ADA"/>
    <w:rsid w:val="006D6B92"/>
    <w:rsid w:val="006D74A4"/>
    <w:rsid w:val="006E0094"/>
    <w:rsid w:val="006E1706"/>
    <w:rsid w:val="006E19F7"/>
    <w:rsid w:val="006E1C65"/>
    <w:rsid w:val="006E28B3"/>
    <w:rsid w:val="006E2900"/>
    <w:rsid w:val="006E5071"/>
    <w:rsid w:val="006E6565"/>
    <w:rsid w:val="006E67C3"/>
    <w:rsid w:val="006F0C81"/>
    <w:rsid w:val="006F1104"/>
    <w:rsid w:val="006F1333"/>
    <w:rsid w:val="006F135E"/>
    <w:rsid w:val="006F1ADE"/>
    <w:rsid w:val="006F29DA"/>
    <w:rsid w:val="006F2AE1"/>
    <w:rsid w:val="006F3FE0"/>
    <w:rsid w:val="006F452E"/>
    <w:rsid w:val="006F68E4"/>
    <w:rsid w:val="006F71F4"/>
    <w:rsid w:val="006F7EBD"/>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95B"/>
    <w:rsid w:val="00713A75"/>
    <w:rsid w:val="00713C80"/>
    <w:rsid w:val="007140A0"/>
    <w:rsid w:val="007153DF"/>
    <w:rsid w:val="007164D7"/>
    <w:rsid w:val="007165CD"/>
    <w:rsid w:val="00716FBC"/>
    <w:rsid w:val="00717310"/>
    <w:rsid w:val="0071753B"/>
    <w:rsid w:val="00717CDC"/>
    <w:rsid w:val="00717E90"/>
    <w:rsid w:val="007212D3"/>
    <w:rsid w:val="00721EF9"/>
    <w:rsid w:val="00722DF4"/>
    <w:rsid w:val="00724A15"/>
    <w:rsid w:val="007262A9"/>
    <w:rsid w:val="00726535"/>
    <w:rsid w:val="00726605"/>
    <w:rsid w:val="00726971"/>
    <w:rsid w:val="007301DC"/>
    <w:rsid w:val="00730909"/>
    <w:rsid w:val="00730E49"/>
    <w:rsid w:val="007315E0"/>
    <w:rsid w:val="00732D21"/>
    <w:rsid w:val="00733361"/>
    <w:rsid w:val="00734119"/>
    <w:rsid w:val="00734752"/>
    <w:rsid w:val="0073484B"/>
    <w:rsid w:val="00735141"/>
    <w:rsid w:val="0073591A"/>
    <w:rsid w:val="00735AB7"/>
    <w:rsid w:val="00736A73"/>
    <w:rsid w:val="00736D7D"/>
    <w:rsid w:val="00740574"/>
    <w:rsid w:val="00740754"/>
    <w:rsid w:val="0074173E"/>
    <w:rsid w:val="0074214A"/>
    <w:rsid w:val="007435A1"/>
    <w:rsid w:val="00743712"/>
    <w:rsid w:val="00743AB9"/>
    <w:rsid w:val="00743F13"/>
    <w:rsid w:val="00743F94"/>
    <w:rsid w:val="007443F8"/>
    <w:rsid w:val="00744ADD"/>
    <w:rsid w:val="0074647A"/>
    <w:rsid w:val="00746B69"/>
    <w:rsid w:val="007477C0"/>
    <w:rsid w:val="00747F86"/>
    <w:rsid w:val="007505E8"/>
    <w:rsid w:val="007520BA"/>
    <w:rsid w:val="007528D1"/>
    <w:rsid w:val="00753BB1"/>
    <w:rsid w:val="007540A8"/>
    <w:rsid w:val="00754C65"/>
    <w:rsid w:val="00754F0F"/>
    <w:rsid w:val="0075545D"/>
    <w:rsid w:val="00755DF7"/>
    <w:rsid w:val="00755E81"/>
    <w:rsid w:val="0075638E"/>
    <w:rsid w:val="00756B22"/>
    <w:rsid w:val="00756DFC"/>
    <w:rsid w:val="00757786"/>
    <w:rsid w:val="00760B3D"/>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3A1B"/>
    <w:rsid w:val="00785587"/>
    <w:rsid w:val="007909FA"/>
    <w:rsid w:val="0079216A"/>
    <w:rsid w:val="00792BE3"/>
    <w:rsid w:val="00794780"/>
    <w:rsid w:val="00795D07"/>
    <w:rsid w:val="007978E0"/>
    <w:rsid w:val="007A1767"/>
    <w:rsid w:val="007A17CE"/>
    <w:rsid w:val="007A2017"/>
    <w:rsid w:val="007A4EB7"/>
    <w:rsid w:val="007A4F3E"/>
    <w:rsid w:val="007A4F49"/>
    <w:rsid w:val="007A53A7"/>
    <w:rsid w:val="007A5C57"/>
    <w:rsid w:val="007B0B4F"/>
    <w:rsid w:val="007B0C08"/>
    <w:rsid w:val="007B352E"/>
    <w:rsid w:val="007B3A54"/>
    <w:rsid w:val="007B42C2"/>
    <w:rsid w:val="007B52A4"/>
    <w:rsid w:val="007B53C3"/>
    <w:rsid w:val="007B67B7"/>
    <w:rsid w:val="007B7DF6"/>
    <w:rsid w:val="007C0C83"/>
    <w:rsid w:val="007C0E18"/>
    <w:rsid w:val="007C0E25"/>
    <w:rsid w:val="007C174A"/>
    <w:rsid w:val="007C1752"/>
    <w:rsid w:val="007C1BDD"/>
    <w:rsid w:val="007C2F0E"/>
    <w:rsid w:val="007C2F96"/>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2C3D"/>
    <w:rsid w:val="007E6696"/>
    <w:rsid w:val="007E75C3"/>
    <w:rsid w:val="007E7CE1"/>
    <w:rsid w:val="007F070D"/>
    <w:rsid w:val="007F1DEE"/>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11A"/>
    <w:rsid w:val="008102A3"/>
    <w:rsid w:val="008102B8"/>
    <w:rsid w:val="008122BD"/>
    <w:rsid w:val="00812A51"/>
    <w:rsid w:val="008130A3"/>
    <w:rsid w:val="0081315A"/>
    <w:rsid w:val="00814158"/>
    <w:rsid w:val="00814339"/>
    <w:rsid w:val="00815110"/>
    <w:rsid w:val="00815867"/>
    <w:rsid w:val="00815980"/>
    <w:rsid w:val="00815CDD"/>
    <w:rsid w:val="00815D65"/>
    <w:rsid w:val="00820524"/>
    <w:rsid w:val="00820950"/>
    <w:rsid w:val="00820A63"/>
    <w:rsid w:val="00820F90"/>
    <w:rsid w:val="00821739"/>
    <w:rsid w:val="00821F0C"/>
    <w:rsid w:val="0082200F"/>
    <w:rsid w:val="008224BC"/>
    <w:rsid w:val="0082514F"/>
    <w:rsid w:val="00825699"/>
    <w:rsid w:val="00825E8E"/>
    <w:rsid w:val="008278D7"/>
    <w:rsid w:val="00827A68"/>
    <w:rsid w:val="00827F74"/>
    <w:rsid w:val="00830034"/>
    <w:rsid w:val="008300FA"/>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572"/>
    <w:rsid w:val="00844FDD"/>
    <w:rsid w:val="00845522"/>
    <w:rsid w:val="0084673E"/>
    <w:rsid w:val="008473C2"/>
    <w:rsid w:val="0084793A"/>
    <w:rsid w:val="008515BF"/>
    <w:rsid w:val="008516F4"/>
    <w:rsid w:val="00851E44"/>
    <w:rsid w:val="00852380"/>
    <w:rsid w:val="00852C1C"/>
    <w:rsid w:val="008532AF"/>
    <w:rsid w:val="00854074"/>
    <w:rsid w:val="0085457B"/>
    <w:rsid w:val="008553CE"/>
    <w:rsid w:val="00855586"/>
    <w:rsid w:val="00855ACC"/>
    <w:rsid w:val="00856318"/>
    <w:rsid w:val="0085655D"/>
    <w:rsid w:val="00857ECA"/>
    <w:rsid w:val="00860CFC"/>
    <w:rsid w:val="00860DA2"/>
    <w:rsid w:val="0086304C"/>
    <w:rsid w:val="00863D3C"/>
    <w:rsid w:val="0086414B"/>
    <w:rsid w:val="008659E3"/>
    <w:rsid w:val="0086666D"/>
    <w:rsid w:val="00866A96"/>
    <w:rsid w:val="00870BBC"/>
    <w:rsid w:val="00870D00"/>
    <w:rsid w:val="00870E8D"/>
    <w:rsid w:val="0087186F"/>
    <w:rsid w:val="00875E3E"/>
    <w:rsid w:val="00877581"/>
    <w:rsid w:val="008776F8"/>
    <w:rsid w:val="00877912"/>
    <w:rsid w:val="008779CC"/>
    <w:rsid w:val="008803EB"/>
    <w:rsid w:val="00880AF4"/>
    <w:rsid w:val="00882908"/>
    <w:rsid w:val="00883BE2"/>
    <w:rsid w:val="00884077"/>
    <w:rsid w:val="008844D4"/>
    <w:rsid w:val="0088460F"/>
    <w:rsid w:val="008858E2"/>
    <w:rsid w:val="00885CB4"/>
    <w:rsid w:val="00885D81"/>
    <w:rsid w:val="008863A2"/>
    <w:rsid w:val="0088723F"/>
    <w:rsid w:val="008879DC"/>
    <w:rsid w:val="008924EE"/>
    <w:rsid w:val="00892F55"/>
    <w:rsid w:val="0089373B"/>
    <w:rsid w:val="00893740"/>
    <w:rsid w:val="008938FF"/>
    <w:rsid w:val="00893BB2"/>
    <w:rsid w:val="0089411D"/>
    <w:rsid w:val="00894A79"/>
    <w:rsid w:val="00895F49"/>
    <w:rsid w:val="008966CD"/>
    <w:rsid w:val="008A2301"/>
    <w:rsid w:val="008A29AC"/>
    <w:rsid w:val="008A304F"/>
    <w:rsid w:val="008A30BC"/>
    <w:rsid w:val="008A3807"/>
    <w:rsid w:val="008A651E"/>
    <w:rsid w:val="008A6E92"/>
    <w:rsid w:val="008A7090"/>
    <w:rsid w:val="008B0548"/>
    <w:rsid w:val="008B06B0"/>
    <w:rsid w:val="008B17FD"/>
    <w:rsid w:val="008B2953"/>
    <w:rsid w:val="008B2EF9"/>
    <w:rsid w:val="008B33F6"/>
    <w:rsid w:val="008B41E3"/>
    <w:rsid w:val="008B592F"/>
    <w:rsid w:val="008B5ACC"/>
    <w:rsid w:val="008B70D6"/>
    <w:rsid w:val="008B7EB7"/>
    <w:rsid w:val="008C02DB"/>
    <w:rsid w:val="008C0405"/>
    <w:rsid w:val="008C25F2"/>
    <w:rsid w:val="008C2B39"/>
    <w:rsid w:val="008C3899"/>
    <w:rsid w:val="008C4950"/>
    <w:rsid w:val="008C6717"/>
    <w:rsid w:val="008C6A7C"/>
    <w:rsid w:val="008D078E"/>
    <w:rsid w:val="008D0E4B"/>
    <w:rsid w:val="008D1419"/>
    <w:rsid w:val="008D1BC8"/>
    <w:rsid w:val="008D2082"/>
    <w:rsid w:val="008D2F33"/>
    <w:rsid w:val="008D3752"/>
    <w:rsid w:val="008D4ACA"/>
    <w:rsid w:val="008D64AD"/>
    <w:rsid w:val="008D66EB"/>
    <w:rsid w:val="008D6E06"/>
    <w:rsid w:val="008D7148"/>
    <w:rsid w:val="008D7174"/>
    <w:rsid w:val="008D7ABC"/>
    <w:rsid w:val="008D7E89"/>
    <w:rsid w:val="008E17B5"/>
    <w:rsid w:val="008E4CB0"/>
    <w:rsid w:val="008E7279"/>
    <w:rsid w:val="008E7617"/>
    <w:rsid w:val="008F1564"/>
    <w:rsid w:val="008F16DD"/>
    <w:rsid w:val="008F19DF"/>
    <w:rsid w:val="008F1AFF"/>
    <w:rsid w:val="008F1B50"/>
    <w:rsid w:val="008F1D6A"/>
    <w:rsid w:val="008F23DA"/>
    <w:rsid w:val="008F2841"/>
    <w:rsid w:val="008F2CF2"/>
    <w:rsid w:val="008F2FD5"/>
    <w:rsid w:val="008F304F"/>
    <w:rsid w:val="008F333D"/>
    <w:rsid w:val="008F4A36"/>
    <w:rsid w:val="008F6028"/>
    <w:rsid w:val="008F6593"/>
    <w:rsid w:val="008F6DC3"/>
    <w:rsid w:val="008F7BA6"/>
    <w:rsid w:val="00900F33"/>
    <w:rsid w:val="0090108D"/>
    <w:rsid w:val="00901BDB"/>
    <w:rsid w:val="00902326"/>
    <w:rsid w:val="0090295F"/>
    <w:rsid w:val="00903535"/>
    <w:rsid w:val="00904847"/>
    <w:rsid w:val="009055B0"/>
    <w:rsid w:val="00907A79"/>
    <w:rsid w:val="00910471"/>
    <w:rsid w:val="009105EF"/>
    <w:rsid w:val="009108EB"/>
    <w:rsid w:val="009117DC"/>
    <w:rsid w:val="00912F31"/>
    <w:rsid w:val="00913B76"/>
    <w:rsid w:val="00914B29"/>
    <w:rsid w:val="00915874"/>
    <w:rsid w:val="0091676D"/>
    <w:rsid w:val="00916BCF"/>
    <w:rsid w:val="00916CDB"/>
    <w:rsid w:val="00920377"/>
    <w:rsid w:val="00921B08"/>
    <w:rsid w:val="00921D3D"/>
    <w:rsid w:val="00921D42"/>
    <w:rsid w:val="0092227E"/>
    <w:rsid w:val="00922440"/>
    <w:rsid w:val="009229D5"/>
    <w:rsid w:val="00923694"/>
    <w:rsid w:val="00924038"/>
    <w:rsid w:val="009260F9"/>
    <w:rsid w:val="009266C2"/>
    <w:rsid w:val="009277B6"/>
    <w:rsid w:val="00927D04"/>
    <w:rsid w:val="00927E1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52F"/>
    <w:rsid w:val="00952653"/>
    <w:rsid w:val="00955041"/>
    <w:rsid w:val="00956C9C"/>
    <w:rsid w:val="00957E2B"/>
    <w:rsid w:val="00960BEA"/>
    <w:rsid w:val="009629AB"/>
    <w:rsid w:val="00962C73"/>
    <w:rsid w:val="009640F4"/>
    <w:rsid w:val="00964B0B"/>
    <w:rsid w:val="00966640"/>
    <w:rsid w:val="009668D7"/>
    <w:rsid w:val="00966988"/>
    <w:rsid w:val="00966AFB"/>
    <w:rsid w:val="0096712D"/>
    <w:rsid w:val="00970F76"/>
    <w:rsid w:val="00971B21"/>
    <w:rsid w:val="00972F36"/>
    <w:rsid w:val="00973D0C"/>
    <w:rsid w:val="00974696"/>
    <w:rsid w:val="00974864"/>
    <w:rsid w:val="00974E1D"/>
    <w:rsid w:val="009754D9"/>
    <w:rsid w:val="009779A1"/>
    <w:rsid w:val="009779BE"/>
    <w:rsid w:val="00977E68"/>
    <w:rsid w:val="0098050A"/>
    <w:rsid w:val="009813C3"/>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4183"/>
    <w:rsid w:val="0099558D"/>
    <w:rsid w:val="00995D2F"/>
    <w:rsid w:val="0099794F"/>
    <w:rsid w:val="009A069A"/>
    <w:rsid w:val="009A0EAA"/>
    <w:rsid w:val="009A1119"/>
    <w:rsid w:val="009A3AB1"/>
    <w:rsid w:val="009A4ACC"/>
    <w:rsid w:val="009A507E"/>
    <w:rsid w:val="009A5627"/>
    <w:rsid w:val="009A56F1"/>
    <w:rsid w:val="009A6CF2"/>
    <w:rsid w:val="009A75F5"/>
    <w:rsid w:val="009B0A12"/>
    <w:rsid w:val="009B1842"/>
    <w:rsid w:val="009B34A3"/>
    <w:rsid w:val="009B3B3A"/>
    <w:rsid w:val="009B426F"/>
    <w:rsid w:val="009B4937"/>
    <w:rsid w:val="009B4EC0"/>
    <w:rsid w:val="009B5448"/>
    <w:rsid w:val="009B6C0D"/>
    <w:rsid w:val="009B722D"/>
    <w:rsid w:val="009B7444"/>
    <w:rsid w:val="009C1073"/>
    <w:rsid w:val="009C4DC4"/>
    <w:rsid w:val="009C6DF6"/>
    <w:rsid w:val="009C6E8A"/>
    <w:rsid w:val="009D355C"/>
    <w:rsid w:val="009D46C8"/>
    <w:rsid w:val="009D515E"/>
    <w:rsid w:val="009D5219"/>
    <w:rsid w:val="009D6157"/>
    <w:rsid w:val="009D6D60"/>
    <w:rsid w:val="009D7739"/>
    <w:rsid w:val="009D7B93"/>
    <w:rsid w:val="009E1417"/>
    <w:rsid w:val="009E153D"/>
    <w:rsid w:val="009E21FF"/>
    <w:rsid w:val="009E23CD"/>
    <w:rsid w:val="009E2F40"/>
    <w:rsid w:val="009E30D2"/>
    <w:rsid w:val="009E4383"/>
    <w:rsid w:val="009E5017"/>
    <w:rsid w:val="009E5189"/>
    <w:rsid w:val="009E53AE"/>
    <w:rsid w:val="009E607B"/>
    <w:rsid w:val="009E647F"/>
    <w:rsid w:val="009E657A"/>
    <w:rsid w:val="009E6764"/>
    <w:rsid w:val="009E7289"/>
    <w:rsid w:val="009E7B9E"/>
    <w:rsid w:val="009F2BAF"/>
    <w:rsid w:val="009F352E"/>
    <w:rsid w:val="009F3C80"/>
    <w:rsid w:val="009F5373"/>
    <w:rsid w:val="009F721D"/>
    <w:rsid w:val="009F74CF"/>
    <w:rsid w:val="00A001A8"/>
    <w:rsid w:val="00A003CE"/>
    <w:rsid w:val="00A031E6"/>
    <w:rsid w:val="00A03D7F"/>
    <w:rsid w:val="00A04BDB"/>
    <w:rsid w:val="00A05292"/>
    <w:rsid w:val="00A06608"/>
    <w:rsid w:val="00A0660B"/>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1E7"/>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492F"/>
    <w:rsid w:val="00A462CA"/>
    <w:rsid w:val="00A46B3E"/>
    <w:rsid w:val="00A46E3B"/>
    <w:rsid w:val="00A47B43"/>
    <w:rsid w:val="00A5100A"/>
    <w:rsid w:val="00A5533E"/>
    <w:rsid w:val="00A55967"/>
    <w:rsid w:val="00A5652B"/>
    <w:rsid w:val="00A56616"/>
    <w:rsid w:val="00A56DB2"/>
    <w:rsid w:val="00A57E2C"/>
    <w:rsid w:val="00A606DF"/>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877B6"/>
    <w:rsid w:val="00A9110B"/>
    <w:rsid w:val="00A91573"/>
    <w:rsid w:val="00A9298F"/>
    <w:rsid w:val="00A92C49"/>
    <w:rsid w:val="00A93C30"/>
    <w:rsid w:val="00A943F0"/>
    <w:rsid w:val="00A95361"/>
    <w:rsid w:val="00A978F8"/>
    <w:rsid w:val="00AA0CCF"/>
    <w:rsid w:val="00AA1083"/>
    <w:rsid w:val="00AA4832"/>
    <w:rsid w:val="00AA4B92"/>
    <w:rsid w:val="00AA50AA"/>
    <w:rsid w:val="00AA50D4"/>
    <w:rsid w:val="00AA6257"/>
    <w:rsid w:val="00AA6DFD"/>
    <w:rsid w:val="00AA772A"/>
    <w:rsid w:val="00AB0362"/>
    <w:rsid w:val="00AB0E26"/>
    <w:rsid w:val="00AB153C"/>
    <w:rsid w:val="00AB34FC"/>
    <w:rsid w:val="00AB38E7"/>
    <w:rsid w:val="00AB585D"/>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4015"/>
    <w:rsid w:val="00AD4B7E"/>
    <w:rsid w:val="00AD4E82"/>
    <w:rsid w:val="00AD4FEE"/>
    <w:rsid w:val="00AD504C"/>
    <w:rsid w:val="00AD5F7D"/>
    <w:rsid w:val="00AD6714"/>
    <w:rsid w:val="00AD67D8"/>
    <w:rsid w:val="00AD7C76"/>
    <w:rsid w:val="00AE0675"/>
    <w:rsid w:val="00AE0BC0"/>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152F"/>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17DB8"/>
    <w:rsid w:val="00B20AE9"/>
    <w:rsid w:val="00B210F6"/>
    <w:rsid w:val="00B232C2"/>
    <w:rsid w:val="00B2363F"/>
    <w:rsid w:val="00B24762"/>
    <w:rsid w:val="00B261AA"/>
    <w:rsid w:val="00B27DDB"/>
    <w:rsid w:val="00B30784"/>
    <w:rsid w:val="00B31F67"/>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168"/>
    <w:rsid w:val="00B445A9"/>
    <w:rsid w:val="00B44A8F"/>
    <w:rsid w:val="00B456D9"/>
    <w:rsid w:val="00B45EE3"/>
    <w:rsid w:val="00B46560"/>
    <w:rsid w:val="00B46CC6"/>
    <w:rsid w:val="00B47784"/>
    <w:rsid w:val="00B50567"/>
    <w:rsid w:val="00B50D1B"/>
    <w:rsid w:val="00B51701"/>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3D00"/>
    <w:rsid w:val="00B743E5"/>
    <w:rsid w:val="00B74516"/>
    <w:rsid w:val="00B75DC3"/>
    <w:rsid w:val="00B76643"/>
    <w:rsid w:val="00B77E81"/>
    <w:rsid w:val="00B81A06"/>
    <w:rsid w:val="00B81AB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09C2"/>
    <w:rsid w:val="00BA120A"/>
    <w:rsid w:val="00BA2070"/>
    <w:rsid w:val="00BA22C7"/>
    <w:rsid w:val="00BA25C3"/>
    <w:rsid w:val="00BA42B5"/>
    <w:rsid w:val="00BA4C70"/>
    <w:rsid w:val="00BA6A55"/>
    <w:rsid w:val="00BA788E"/>
    <w:rsid w:val="00BB0083"/>
    <w:rsid w:val="00BB04C5"/>
    <w:rsid w:val="00BB2EE1"/>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2A3A"/>
    <w:rsid w:val="00BD3164"/>
    <w:rsid w:val="00BD42C0"/>
    <w:rsid w:val="00BD45A8"/>
    <w:rsid w:val="00BD4B79"/>
    <w:rsid w:val="00BD6707"/>
    <w:rsid w:val="00BD7781"/>
    <w:rsid w:val="00BD7ED4"/>
    <w:rsid w:val="00BE105D"/>
    <w:rsid w:val="00BE16AB"/>
    <w:rsid w:val="00BE17CF"/>
    <w:rsid w:val="00BE1EF9"/>
    <w:rsid w:val="00BE2123"/>
    <w:rsid w:val="00BE2329"/>
    <w:rsid w:val="00BE2923"/>
    <w:rsid w:val="00BE3171"/>
    <w:rsid w:val="00BE4ED0"/>
    <w:rsid w:val="00BE5051"/>
    <w:rsid w:val="00BE673F"/>
    <w:rsid w:val="00BE6AD8"/>
    <w:rsid w:val="00BE7771"/>
    <w:rsid w:val="00BF1F40"/>
    <w:rsid w:val="00BF31CD"/>
    <w:rsid w:val="00BF4BC3"/>
    <w:rsid w:val="00BF56B4"/>
    <w:rsid w:val="00BF5D56"/>
    <w:rsid w:val="00BF6DE2"/>
    <w:rsid w:val="00BF7BF9"/>
    <w:rsid w:val="00C001CC"/>
    <w:rsid w:val="00C00802"/>
    <w:rsid w:val="00C03185"/>
    <w:rsid w:val="00C038AE"/>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56B5"/>
    <w:rsid w:val="00C1570D"/>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A9F"/>
    <w:rsid w:val="00C31AB0"/>
    <w:rsid w:val="00C32002"/>
    <w:rsid w:val="00C3216A"/>
    <w:rsid w:val="00C32426"/>
    <w:rsid w:val="00C327B3"/>
    <w:rsid w:val="00C36B66"/>
    <w:rsid w:val="00C36B87"/>
    <w:rsid w:val="00C36F9F"/>
    <w:rsid w:val="00C37248"/>
    <w:rsid w:val="00C37418"/>
    <w:rsid w:val="00C3741E"/>
    <w:rsid w:val="00C424DE"/>
    <w:rsid w:val="00C42928"/>
    <w:rsid w:val="00C42BDB"/>
    <w:rsid w:val="00C43A55"/>
    <w:rsid w:val="00C44079"/>
    <w:rsid w:val="00C4565C"/>
    <w:rsid w:val="00C45F87"/>
    <w:rsid w:val="00C46073"/>
    <w:rsid w:val="00C47276"/>
    <w:rsid w:val="00C478EB"/>
    <w:rsid w:val="00C512D4"/>
    <w:rsid w:val="00C51C61"/>
    <w:rsid w:val="00C52860"/>
    <w:rsid w:val="00C52A9F"/>
    <w:rsid w:val="00C52E34"/>
    <w:rsid w:val="00C53647"/>
    <w:rsid w:val="00C54605"/>
    <w:rsid w:val="00C56E30"/>
    <w:rsid w:val="00C5785A"/>
    <w:rsid w:val="00C60171"/>
    <w:rsid w:val="00C60AD7"/>
    <w:rsid w:val="00C60B00"/>
    <w:rsid w:val="00C61F37"/>
    <w:rsid w:val="00C6247C"/>
    <w:rsid w:val="00C62FC5"/>
    <w:rsid w:val="00C639A6"/>
    <w:rsid w:val="00C63FB6"/>
    <w:rsid w:val="00C6433A"/>
    <w:rsid w:val="00C653C7"/>
    <w:rsid w:val="00C6609A"/>
    <w:rsid w:val="00C66486"/>
    <w:rsid w:val="00C72123"/>
    <w:rsid w:val="00C72212"/>
    <w:rsid w:val="00C747A0"/>
    <w:rsid w:val="00C75AE6"/>
    <w:rsid w:val="00C76916"/>
    <w:rsid w:val="00C77379"/>
    <w:rsid w:val="00C7774A"/>
    <w:rsid w:val="00C803E9"/>
    <w:rsid w:val="00C80D43"/>
    <w:rsid w:val="00C83205"/>
    <w:rsid w:val="00C905D2"/>
    <w:rsid w:val="00C9216A"/>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09B8"/>
    <w:rsid w:val="00CB10E5"/>
    <w:rsid w:val="00CB1263"/>
    <w:rsid w:val="00CB3750"/>
    <w:rsid w:val="00CB3E78"/>
    <w:rsid w:val="00CB454E"/>
    <w:rsid w:val="00CB4ED2"/>
    <w:rsid w:val="00CB7293"/>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148"/>
    <w:rsid w:val="00CD67A1"/>
    <w:rsid w:val="00CD6D6F"/>
    <w:rsid w:val="00CD715A"/>
    <w:rsid w:val="00CD78E1"/>
    <w:rsid w:val="00CE0557"/>
    <w:rsid w:val="00CE2BA7"/>
    <w:rsid w:val="00CE343C"/>
    <w:rsid w:val="00CE34BB"/>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CF7EAA"/>
    <w:rsid w:val="00D001F6"/>
    <w:rsid w:val="00D00B88"/>
    <w:rsid w:val="00D01198"/>
    <w:rsid w:val="00D02386"/>
    <w:rsid w:val="00D0404F"/>
    <w:rsid w:val="00D04843"/>
    <w:rsid w:val="00D05D79"/>
    <w:rsid w:val="00D06359"/>
    <w:rsid w:val="00D06776"/>
    <w:rsid w:val="00D06F5D"/>
    <w:rsid w:val="00D0778D"/>
    <w:rsid w:val="00D100A0"/>
    <w:rsid w:val="00D10601"/>
    <w:rsid w:val="00D109CA"/>
    <w:rsid w:val="00D1102D"/>
    <w:rsid w:val="00D11D94"/>
    <w:rsid w:val="00D13103"/>
    <w:rsid w:val="00D144E5"/>
    <w:rsid w:val="00D15916"/>
    <w:rsid w:val="00D15FCC"/>
    <w:rsid w:val="00D1636D"/>
    <w:rsid w:val="00D16455"/>
    <w:rsid w:val="00D16C5F"/>
    <w:rsid w:val="00D20689"/>
    <w:rsid w:val="00D21062"/>
    <w:rsid w:val="00D216B2"/>
    <w:rsid w:val="00D21C8F"/>
    <w:rsid w:val="00D21E86"/>
    <w:rsid w:val="00D24291"/>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9C3"/>
    <w:rsid w:val="00D41D53"/>
    <w:rsid w:val="00D41FB6"/>
    <w:rsid w:val="00D42214"/>
    <w:rsid w:val="00D44D99"/>
    <w:rsid w:val="00D452B5"/>
    <w:rsid w:val="00D46418"/>
    <w:rsid w:val="00D466F6"/>
    <w:rsid w:val="00D46D24"/>
    <w:rsid w:val="00D46E7B"/>
    <w:rsid w:val="00D50947"/>
    <w:rsid w:val="00D513A8"/>
    <w:rsid w:val="00D51665"/>
    <w:rsid w:val="00D532AF"/>
    <w:rsid w:val="00D53ECD"/>
    <w:rsid w:val="00D54839"/>
    <w:rsid w:val="00D5495D"/>
    <w:rsid w:val="00D5599E"/>
    <w:rsid w:val="00D55DFB"/>
    <w:rsid w:val="00D55EDF"/>
    <w:rsid w:val="00D56694"/>
    <w:rsid w:val="00D57245"/>
    <w:rsid w:val="00D60F9F"/>
    <w:rsid w:val="00D629CC"/>
    <w:rsid w:val="00D63DC8"/>
    <w:rsid w:val="00D644B4"/>
    <w:rsid w:val="00D67C1C"/>
    <w:rsid w:val="00D70253"/>
    <w:rsid w:val="00D70CFC"/>
    <w:rsid w:val="00D70EA3"/>
    <w:rsid w:val="00D72050"/>
    <w:rsid w:val="00D720A4"/>
    <w:rsid w:val="00D73BD5"/>
    <w:rsid w:val="00D73CC6"/>
    <w:rsid w:val="00D73F06"/>
    <w:rsid w:val="00D74371"/>
    <w:rsid w:val="00D75706"/>
    <w:rsid w:val="00D76EFE"/>
    <w:rsid w:val="00D77936"/>
    <w:rsid w:val="00D81175"/>
    <w:rsid w:val="00D819FD"/>
    <w:rsid w:val="00D820F2"/>
    <w:rsid w:val="00D829F1"/>
    <w:rsid w:val="00D837DF"/>
    <w:rsid w:val="00D8583E"/>
    <w:rsid w:val="00D8588F"/>
    <w:rsid w:val="00D87690"/>
    <w:rsid w:val="00D9064D"/>
    <w:rsid w:val="00D90869"/>
    <w:rsid w:val="00D92D07"/>
    <w:rsid w:val="00D92F69"/>
    <w:rsid w:val="00D93330"/>
    <w:rsid w:val="00D940F3"/>
    <w:rsid w:val="00D952C5"/>
    <w:rsid w:val="00D9556E"/>
    <w:rsid w:val="00D95D73"/>
    <w:rsid w:val="00D96980"/>
    <w:rsid w:val="00D97EF3"/>
    <w:rsid w:val="00DA1983"/>
    <w:rsid w:val="00DA25CF"/>
    <w:rsid w:val="00DA4187"/>
    <w:rsid w:val="00DA4485"/>
    <w:rsid w:val="00DA5853"/>
    <w:rsid w:val="00DB06BE"/>
    <w:rsid w:val="00DB0D25"/>
    <w:rsid w:val="00DB10EC"/>
    <w:rsid w:val="00DB1D6E"/>
    <w:rsid w:val="00DB27A9"/>
    <w:rsid w:val="00DB2AA1"/>
    <w:rsid w:val="00DB2EC3"/>
    <w:rsid w:val="00DB3B49"/>
    <w:rsid w:val="00DB426A"/>
    <w:rsid w:val="00DB59D6"/>
    <w:rsid w:val="00DB63F4"/>
    <w:rsid w:val="00DB683B"/>
    <w:rsid w:val="00DB6DE6"/>
    <w:rsid w:val="00DB7B36"/>
    <w:rsid w:val="00DC0006"/>
    <w:rsid w:val="00DC0601"/>
    <w:rsid w:val="00DC0EBF"/>
    <w:rsid w:val="00DC1809"/>
    <w:rsid w:val="00DC190D"/>
    <w:rsid w:val="00DC1B92"/>
    <w:rsid w:val="00DC28D8"/>
    <w:rsid w:val="00DC2A14"/>
    <w:rsid w:val="00DC2B16"/>
    <w:rsid w:val="00DC35EF"/>
    <w:rsid w:val="00DC3E2F"/>
    <w:rsid w:val="00DC4320"/>
    <w:rsid w:val="00DC4585"/>
    <w:rsid w:val="00DC5A85"/>
    <w:rsid w:val="00DC60E0"/>
    <w:rsid w:val="00DC6360"/>
    <w:rsid w:val="00DC6421"/>
    <w:rsid w:val="00DC708B"/>
    <w:rsid w:val="00DC725D"/>
    <w:rsid w:val="00DC7AE9"/>
    <w:rsid w:val="00DD0BC0"/>
    <w:rsid w:val="00DD1F4E"/>
    <w:rsid w:val="00DD36C3"/>
    <w:rsid w:val="00DD37DD"/>
    <w:rsid w:val="00DD37F4"/>
    <w:rsid w:val="00DD3E19"/>
    <w:rsid w:val="00DD64E0"/>
    <w:rsid w:val="00DD68D8"/>
    <w:rsid w:val="00DE24D8"/>
    <w:rsid w:val="00DE2C1C"/>
    <w:rsid w:val="00DE307E"/>
    <w:rsid w:val="00DE30E6"/>
    <w:rsid w:val="00DE3777"/>
    <w:rsid w:val="00DE3FD3"/>
    <w:rsid w:val="00DE476A"/>
    <w:rsid w:val="00DE4E45"/>
    <w:rsid w:val="00DE615D"/>
    <w:rsid w:val="00DF0C7B"/>
    <w:rsid w:val="00DF0FC0"/>
    <w:rsid w:val="00DF4E8A"/>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ACA"/>
    <w:rsid w:val="00E16B17"/>
    <w:rsid w:val="00E16C41"/>
    <w:rsid w:val="00E16E8E"/>
    <w:rsid w:val="00E172D0"/>
    <w:rsid w:val="00E17989"/>
    <w:rsid w:val="00E17AC8"/>
    <w:rsid w:val="00E17E80"/>
    <w:rsid w:val="00E21511"/>
    <w:rsid w:val="00E2414A"/>
    <w:rsid w:val="00E24843"/>
    <w:rsid w:val="00E24F5C"/>
    <w:rsid w:val="00E2746A"/>
    <w:rsid w:val="00E27BB7"/>
    <w:rsid w:val="00E35268"/>
    <w:rsid w:val="00E364A0"/>
    <w:rsid w:val="00E400E6"/>
    <w:rsid w:val="00E41300"/>
    <w:rsid w:val="00E4174A"/>
    <w:rsid w:val="00E41E8F"/>
    <w:rsid w:val="00E425D7"/>
    <w:rsid w:val="00E42990"/>
    <w:rsid w:val="00E42E20"/>
    <w:rsid w:val="00E42EF2"/>
    <w:rsid w:val="00E441AB"/>
    <w:rsid w:val="00E4437C"/>
    <w:rsid w:val="00E44B57"/>
    <w:rsid w:val="00E46072"/>
    <w:rsid w:val="00E4671C"/>
    <w:rsid w:val="00E5017F"/>
    <w:rsid w:val="00E51584"/>
    <w:rsid w:val="00E52A50"/>
    <w:rsid w:val="00E53297"/>
    <w:rsid w:val="00E5388B"/>
    <w:rsid w:val="00E54B0E"/>
    <w:rsid w:val="00E554E4"/>
    <w:rsid w:val="00E5586F"/>
    <w:rsid w:val="00E55BC9"/>
    <w:rsid w:val="00E56A08"/>
    <w:rsid w:val="00E57104"/>
    <w:rsid w:val="00E5743F"/>
    <w:rsid w:val="00E57604"/>
    <w:rsid w:val="00E57850"/>
    <w:rsid w:val="00E60A9A"/>
    <w:rsid w:val="00E61EA3"/>
    <w:rsid w:val="00E62036"/>
    <w:rsid w:val="00E62768"/>
    <w:rsid w:val="00E62E35"/>
    <w:rsid w:val="00E6629F"/>
    <w:rsid w:val="00E708F4"/>
    <w:rsid w:val="00E71971"/>
    <w:rsid w:val="00E7287F"/>
    <w:rsid w:val="00E72CA6"/>
    <w:rsid w:val="00E74751"/>
    <w:rsid w:val="00E74CDF"/>
    <w:rsid w:val="00E76480"/>
    <w:rsid w:val="00E77F1A"/>
    <w:rsid w:val="00E80731"/>
    <w:rsid w:val="00E80B65"/>
    <w:rsid w:val="00E812CE"/>
    <w:rsid w:val="00E81849"/>
    <w:rsid w:val="00E82351"/>
    <w:rsid w:val="00E8283F"/>
    <w:rsid w:val="00E83CC2"/>
    <w:rsid w:val="00E845C0"/>
    <w:rsid w:val="00E84C72"/>
    <w:rsid w:val="00E85EB2"/>
    <w:rsid w:val="00E8644F"/>
    <w:rsid w:val="00E8696D"/>
    <w:rsid w:val="00E90254"/>
    <w:rsid w:val="00E90992"/>
    <w:rsid w:val="00E90C74"/>
    <w:rsid w:val="00E91654"/>
    <w:rsid w:val="00E91AB0"/>
    <w:rsid w:val="00E92D57"/>
    <w:rsid w:val="00E9380D"/>
    <w:rsid w:val="00E93943"/>
    <w:rsid w:val="00E94D82"/>
    <w:rsid w:val="00E96B44"/>
    <w:rsid w:val="00E96C68"/>
    <w:rsid w:val="00EA0471"/>
    <w:rsid w:val="00EA0789"/>
    <w:rsid w:val="00EA190E"/>
    <w:rsid w:val="00EA1C74"/>
    <w:rsid w:val="00EA28CF"/>
    <w:rsid w:val="00EA4C55"/>
    <w:rsid w:val="00EA4EAD"/>
    <w:rsid w:val="00EA574F"/>
    <w:rsid w:val="00EA5805"/>
    <w:rsid w:val="00EA6D9E"/>
    <w:rsid w:val="00EA7DA5"/>
    <w:rsid w:val="00EB2E85"/>
    <w:rsid w:val="00EB3B54"/>
    <w:rsid w:val="00EB3CC5"/>
    <w:rsid w:val="00EB483E"/>
    <w:rsid w:val="00EB5F23"/>
    <w:rsid w:val="00EB6976"/>
    <w:rsid w:val="00EB6F7F"/>
    <w:rsid w:val="00EC06D1"/>
    <w:rsid w:val="00EC105D"/>
    <w:rsid w:val="00EC1288"/>
    <w:rsid w:val="00EC225C"/>
    <w:rsid w:val="00EC35E8"/>
    <w:rsid w:val="00EC40DB"/>
    <w:rsid w:val="00EC45C3"/>
    <w:rsid w:val="00EC55E8"/>
    <w:rsid w:val="00EC57F9"/>
    <w:rsid w:val="00EC6773"/>
    <w:rsid w:val="00EC69FD"/>
    <w:rsid w:val="00EC7F4A"/>
    <w:rsid w:val="00ED00BA"/>
    <w:rsid w:val="00ED0545"/>
    <w:rsid w:val="00ED2688"/>
    <w:rsid w:val="00ED3296"/>
    <w:rsid w:val="00ED3761"/>
    <w:rsid w:val="00ED376E"/>
    <w:rsid w:val="00ED3B9E"/>
    <w:rsid w:val="00ED4724"/>
    <w:rsid w:val="00ED6315"/>
    <w:rsid w:val="00ED6DBE"/>
    <w:rsid w:val="00EE081C"/>
    <w:rsid w:val="00EE0876"/>
    <w:rsid w:val="00EE199C"/>
    <w:rsid w:val="00EE1D4F"/>
    <w:rsid w:val="00EE1E4E"/>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0DA7"/>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66B"/>
    <w:rsid w:val="00F22C3A"/>
    <w:rsid w:val="00F22F86"/>
    <w:rsid w:val="00F237FB"/>
    <w:rsid w:val="00F25237"/>
    <w:rsid w:val="00F25F08"/>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2E44"/>
    <w:rsid w:val="00F43013"/>
    <w:rsid w:val="00F437F1"/>
    <w:rsid w:val="00F43899"/>
    <w:rsid w:val="00F449B9"/>
    <w:rsid w:val="00F45120"/>
    <w:rsid w:val="00F46C49"/>
    <w:rsid w:val="00F4705D"/>
    <w:rsid w:val="00F4707B"/>
    <w:rsid w:val="00F474EE"/>
    <w:rsid w:val="00F50737"/>
    <w:rsid w:val="00F529F0"/>
    <w:rsid w:val="00F532CD"/>
    <w:rsid w:val="00F53BC1"/>
    <w:rsid w:val="00F54073"/>
    <w:rsid w:val="00F56386"/>
    <w:rsid w:val="00F565AD"/>
    <w:rsid w:val="00F56E5C"/>
    <w:rsid w:val="00F57080"/>
    <w:rsid w:val="00F57EA3"/>
    <w:rsid w:val="00F60460"/>
    <w:rsid w:val="00F611AA"/>
    <w:rsid w:val="00F611D1"/>
    <w:rsid w:val="00F622E1"/>
    <w:rsid w:val="00F62D29"/>
    <w:rsid w:val="00F63BA4"/>
    <w:rsid w:val="00F6462A"/>
    <w:rsid w:val="00F6494A"/>
    <w:rsid w:val="00F6523C"/>
    <w:rsid w:val="00F654D9"/>
    <w:rsid w:val="00F67B2F"/>
    <w:rsid w:val="00F7034E"/>
    <w:rsid w:val="00F716DD"/>
    <w:rsid w:val="00F71DF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AE"/>
    <w:rsid w:val="00FB25B3"/>
    <w:rsid w:val="00FB2C3F"/>
    <w:rsid w:val="00FB3177"/>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5F2"/>
    <w:rsid w:val="00FC5F75"/>
    <w:rsid w:val="00FD0345"/>
    <w:rsid w:val="00FD4571"/>
    <w:rsid w:val="00FD600D"/>
    <w:rsid w:val="00FD61C8"/>
    <w:rsid w:val="00FD6661"/>
    <w:rsid w:val="00FD691E"/>
    <w:rsid w:val="00FD6CC0"/>
    <w:rsid w:val="00FD7A01"/>
    <w:rsid w:val="00FE25FC"/>
    <w:rsid w:val="00FE40C5"/>
    <w:rsid w:val="00FE4E95"/>
    <w:rsid w:val="00FE4F1E"/>
    <w:rsid w:val="00FE7E78"/>
    <w:rsid w:val="00FF0AF6"/>
    <w:rsid w:val="00FF1183"/>
    <w:rsid w:val="00FF4D7E"/>
    <w:rsid w:val="00FF5D63"/>
    <w:rsid w:val="00FF668D"/>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eastAsia="en-GB"/>
    </w:rPr>
  </w:style>
  <w:style w:type="character" w:styleId="CommentReference">
    <w:name w:val="annotation reference"/>
    <w:basedOn w:val="DefaultParagraphFont"/>
    <w:uiPriority w:val="99"/>
    <w:semiHidden/>
    <w:unhideWhenUsed/>
    <w:rsid w:val="00383CAA"/>
    <w:rPr>
      <w:sz w:val="16"/>
      <w:szCs w:val="16"/>
    </w:rPr>
  </w:style>
  <w:style w:type="paragraph" w:styleId="CommentText">
    <w:name w:val="annotation text"/>
    <w:basedOn w:val="Normal"/>
    <w:link w:val="CommentTextChar"/>
    <w:uiPriority w:val="99"/>
    <w:unhideWhenUsed/>
    <w:rsid w:val="00383CAA"/>
    <w:pPr>
      <w:spacing w:line="240" w:lineRule="auto"/>
    </w:pPr>
    <w:rPr>
      <w:sz w:val="20"/>
      <w:szCs w:val="20"/>
    </w:rPr>
  </w:style>
  <w:style w:type="character" w:customStyle="1" w:styleId="CommentTextChar">
    <w:name w:val="Comment Text Char"/>
    <w:basedOn w:val="DefaultParagraphFont"/>
    <w:link w:val="CommentText"/>
    <w:uiPriority w:val="99"/>
    <w:rsid w:val="00383CAA"/>
    <w:rPr>
      <w:rFonts w:ascii="Cambria" w:hAnsi="Cambria"/>
    </w:rPr>
  </w:style>
  <w:style w:type="paragraph" w:styleId="CommentSubject">
    <w:name w:val="annotation subject"/>
    <w:basedOn w:val="CommentText"/>
    <w:next w:val="CommentText"/>
    <w:link w:val="CommentSubjectChar"/>
    <w:uiPriority w:val="99"/>
    <w:semiHidden/>
    <w:unhideWhenUsed/>
    <w:rsid w:val="00383CAA"/>
    <w:rPr>
      <w:b/>
      <w:bCs/>
    </w:rPr>
  </w:style>
  <w:style w:type="character" w:customStyle="1" w:styleId="CommentSubjectChar">
    <w:name w:val="Comment Subject Char"/>
    <w:basedOn w:val="CommentTextChar"/>
    <w:link w:val="CommentSubject"/>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84110536">
      <w:bodyDiv w:val="1"/>
      <w:marLeft w:val="0"/>
      <w:marRight w:val="0"/>
      <w:marTop w:val="0"/>
      <w:marBottom w:val="0"/>
      <w:divBdr>
        <w:top w:val="none" w:sz="0" w:space="0" w:color="auto"/>
        <w:left w:val="none" w:sz="0" w:space="0" w:color="auto"/>
        <w:bottom w:val="none" w:sz="0" w:space="0" w:color="auto"/>
        <w:right w:val="none" w:sz="0" w:space="0" w:color="auto"/>
      </w:divBdr>
    </w:div>
    <w:div w:id="88353577">
      <w:bodyDiv w:val="1"/>
      <w:marLeft w:val="0"/>
      <w:marRight w:val="0"/>
      <w:marTop w:val="0"/>
      <w:marBottom w:val="0"/>
      <w:divBdr>
        <w:top w:val="none" w:sz="0" w:space="0" w:color="auto"/>
        <w:left w:val="none" w:sz="0" w:space="0" w:color="auto"/>
        <w:bottom w:val="none" w:sz="0" w:space="0" w:color="auto"/>
        <w:right w:val="none" w:sz="0" w:space="0" w:color="auto"/>
      </w:divBdr>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06070294">
      <w:bodyDiv w:val="1"/>
      <w:marLeft w:val="0"/>
      <w:marRight w:val="0"/>
      <w:marTop w:val="0"/>
      <w:marBottom w:val="0"/>
      <w:divBdr>
        <w:top w:val="none" w:sz="0" w:space="0" w:color="auto"/>
        <w:left w:val="none" w:sz="0" w:space="0" w:color="auto"/>
        <w:bottom w:val="none" w:sz="0" w:space="0" w:color="auto"/>
        <w:right w:val="none" w:sz="0" w:space="0" w:color="auto"/>
      </w:divBdr>
    </w:div>
    <w:div w:id="22048812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267585831">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54952697">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18547452">
      <w:bodyDiv w:val="1"/>
      <w:marLeft w:val="0"/>
      <w:marRight w:val="0"/>
      <w:marTop w:val="0"/>
      <w:marBottom w:val="0"/>
      <w:divBdr>
        <w:top w:val="none" w:sz="0" w:space="0" w:color="auto"/>
        <w:left w:val="none" w:sz="0" w:space="0" w:color="auto"/>
        <w:bottom w:val="none" w:sz="0" w:space="0" w:color="auto"/>
        <w:right w:val="none" w:sz="0" w:space="0" w:color="auto"/>
      </w:divBdr>
    </w:div>
    <w:div w:id="538444729">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557672010">
      <w:bodyDiv w:val="1"/>
      <w:marLeft w:val="0"/>
      <w:marRight w:val="0"/>
      <w:marTop w:val="0"/>
      <w:marBottom w:val="0"/>
      <w:divBdr>
        <w:top w:val="none" w:sz="0" w:space="0" w:color="auto"/>
        <w:left w:val="none" w:sz="0" w:space="0" w:color="auto"/>
        <w:bottom w:val="none" w:sz="0" w:space="0" w:color="auto"/>
        <w:right w:val="none" w:sz="0" w:space="0" w:color="auto"/>
      </w:divBdr>
    </w:div>
    <w:div w:id="583419596">
      <w:bodyDiv w:val="1"/>
      <w:marLeft w:val="0"/>
      <w:marRight w:val="0"/>
      <w:marTop w:val="0"/>
      <w:marBottom w:val="0"/>
      <w:divBdr>
        <w:top w:val="none" w:sz="0" w:space="0" w:color="auto"/>
        <w:left w:val="none" w:sz="0" w:space="0" w:color="auto"/>
        <w:bottom w:val="none" w:sz="0" w:space="0" w:color="auto"/>
        <w:right w:val="none" w:sz="0" w:space="0" w:color="auto"/>
      </w:divBdr>
    </w:div>
    <w:div w:id="596669538">
      <w:bodyDiv w:val="1"/>
      <w:marLeft w:val="0"/>
      <w:marRight w:val="0"/>
      <w:marTop w:val="0"/>
      <w:marBottom w:val="0"/>
      <w:divBdr>
        <w:top w:val="none" w:sz="0" w:space="0" w:color="auto"/>
        <w:left w:val="none" w:sz="0" w:space="0" w:color="auto"/>
        <w:bottom w:val="none" w:sz="0" w:space="0" w:color="auto"/>
        <w:right w:val="none" w:sz="0" w:space="0" w:color="auto"/>
      </w:divBdr>
    </w:div>
    <w:div w:id="607353966">
      <w:bodyDiv w:val="1"/>
      <w:marLeft w:val="0"/>
      <w:marRight w:val="0"/>
      <w:marTop w:val="0"/>
      <w:marBottom w:val="0"/>
      <w:divBdr>
        <w:top w:val="none" w:sz="0" w:space="0" w:color="auto"/>
        <w:left w:val="none" w:sz="0" w:space="0" w:color="auto"/>
        <w:bottom w:val="none" w:sz="0" w:space="0" w:color="auto"/>
        <w:right w:val="none" w:sz="0" w:space="0" w:color="auto"/>
      </w:divBdr>
    </w:div>
    <w:div w:id="611132437">
      <w:bodyDiv w:val="1"/>
      <w:marLeft w:val="0"/>
      <w:marRight w:val="0"/>
      <w:marTop w:val="0"/>
      <w:marBottom w:val="0"/>
      <w:divBdr>
        <w:top w:val="none" w:sz="0" w:space="0" w:color="auto"/>
        <w:left w:val="none" w:sz="0" w:space="0" w:color="auto"/>
        <w:bottom w:val="none" w:sz="0" w:space="0" w:color="auto"/>
        <w:right w:val="none" w:sz="0" w:space="0" w:color="auto"/>
      </w:divBdr>
    </w:div>
    <w:div w:id="630206909">
      <w:bodyDiv w:val="1"/>
      <w:marLeft w:val="0"/>
      <w:marRight w:val="0"/>
      <w:marTop w:val="0"/>
      <w:marBottom w:val="0"/>
      <w:divBdr>
        <w:top w:val="none" w:sz="0" w:space="0" w:color="auto"/>
        <w:left w:val="none" w:sz="0" w:space="0" w:color="auto"/>
        <w:bottom w:val="none" w:sz="0" w:space="0" w:color="auto"/>
        <w:right w:val="none" w:sz="0" w:space="0" w:color="auto"/>
      </w:divBdr>
    </w:div>
    <w:div w:id="640966846">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23453723">
      <w:bodyDiv w:val="1"/>
      <w:marLeft w:val="0"/>
      <w:marRight w:val="0"/>
      <w:marTop w:val="0"/>
      <w:marBottom w:val="0"/>
      <w:divBdr>
        <w:top w:val="none" w:sz="0" w:space="0" w:color="auto"/>
        <w:left w:val="none" w:sz="0" w:space="0" w:color="auto"/>
        <w:bottom w:val="none" w:sz="0" w:space="0" w:color="auto"/>
        <w:right w:val="none" w:sz="0" w:space="0" w:color="auto"/>
      </w:divBdr>
    </w:div>
    <w:div w:id="726611462">
      <w:bodyDiv w:val="1"/>
      <w:marLeft w:val="0"/>
      <w:marRight w:val="0"/>
      <w:marTop w:val="0"/>
      <w:marBottom w:val="0"/>
      <w:divBdr>
        <w:top w:val="none" w:sz="0" w:space="0" w:color="auto"/>
        <w:left w:val="none" w:sz="0" w:space="0" w:color="auto"/>
        <w:bottom w:val="none" w:sz="0" w:space="0" w:color="auto"/>
        <w:right w:val="none" w:sz="0" w:space="0" w:color="auto"/>
      </w:divBdr>
    </w:div>
    <w:div w:id="744188848">
      <w:bodyDiv w:val="1"/>
      <w:marLeft w:val="0"/>
      <w:marRight w:val="0"/>
      <w:marTop w:val="0"/>
      <w:marBottom w:val="0"/>
      <w:divBdr>
        <w:top w:val="none" w:sz="0" w:space="0" w:color="auto"/>
        <w:left w:val="none" w:sz="0" w:space="0" w:color="auto"/>
        <w:bottom w:val="none" w:sz="0" w:space="0" w:color="auto"/>
        <w:right w:val="none" w:sz="0" w:space="0" w:color="auto"/>
      </w:divBdr>
    </w:div>
    <w:div w:id="818156513">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3077389">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889457860">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644918">
      <w:bodyDiv w:val="1"/>
      <w:marLeft w:val="0"/>
      <w:marRight w:val="0"/>
      <w:marTop w:val="0"/>
      <w:marBottom w:val="0"/>
      <w:divBdr>
        <w:top w:val="none" w:sz="0" w:space="0" w:color="auto"/>
        <w:left w:val="none" w:sz="0" w:space="0" w:color="auto"/>
        <w:bottom w:val="none" w:sz="0" w:space="0" w:color="auto"/>
        <w:right w:val="none" w:sz="0" w:space="0" w:color="auto"/>
      </w:divBdr>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968896694">
      <w:bodyDiv w:val="1"/>
      <w:marLeft w:val="0"/>
      <w:marRight w:val="0"/>
      <w:marTop w:val="0"/>
      <w:marBottom w:val="0"/>
      <w:divBdr>
        <w:top w:val="none" w:sz="0" w:space="0" w:color="auto"/>
        <w:left w:val="none" w:sz="0" w:space="0" w:color="auto"/>
        <w:bottom w:val="none" w:sz="0" w:space="0" w:color="auto"/>
        <w:right w:val="none" w:sz="0" w:space="0" w:color="auto"/>
      </w:divBdr>
    </w:div>
    <w:div w:id="1017346788">
      <w:bodyDiv w:val="1"/>
      <w:marLeft w:val="0"/>
      <w:marRight w:val="0"/>
      <w:marTop w:val="0"/>
      <w:marBottom w:val="0"/>
      <w:divBdr>
        <w:top w:val="none" w:sz="0" w:space="0" w:color="auto"/>
        <w:left w:val="none" w:sz="0" w:space="0" w:color="auto"/>
        <w:bottom w:val="none" w:sz="0" w:space="0" w:color="auto"/>
        <w:right w:val="none" w:sz="0" w:space="0" w:color="auto"/>
      </w:divBdr>
    </w:div>
    <w:div w:id="1051612064">
      <w:bodyDiv w:val="1"/>
      <w:marLeft w:val="0"/>
      <w:marRight w:val="0"/>
      <w:marTop w:val="0"/>
      <w:marBottom w:val="0"/>
      <w:divBdr>
        <w:top w:val="none" w:sz="0" w:space="0" w:color="auto"/>
        <w:left w:val="none" w:sz="0" w:space="0" w:color="auto"/>
        <w:bottom w:val="none" w:sz="0" w:space="0" w:color="auto"/>
        <w:right w:val="none" w:sz="0" w:space="0" w:color="auto"/>
      </w:divBdr>
    </w:div>
    <w:div w:id="1057632209">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081947614">
      <w:bodyDiv w:val="1"/>
      <w:marLeft w:val="0"/>
      <w:marRight w:val="0"/>
      <w:marTop w:val="0"/>
      <w:marBottom w:val="0"/>
      <w:divBdr>
        <w:top w:val="none" w:sz="0" w:space="0" w:color="auto"/>
        <w:left w:val="none" w:sz="0" w:space="0" w:color="auto"/>
        <w:bottom w:val="none" w:sz="0" w:space="0" w:color="auto"/>
        <w:right w:val="none" w:sz="0" w:space="0" w:color="auto"/>
      </w:divBdr>
    </w:div>
    <w:div w:id="1086652530">
      <w:bodyDiv w:val="1"/>
      <w:marLeft w:val="0"/>
      <w:marRight w:val="0"/>
      <w:marTop w:val="0"/>
      <w:marBottom w:val="0"/>
      <w:divBdr>
        <w:top w:val="none" w:sz="0" w:space="0" w:color="auto"/>
        <w:left w:val="none" w:sz="0" w:space="0" w:color="auto"/>
        <w:bottom w:val="none" w:sz="0" w:space="0" w:color="auto"/>
        <w:right w:val="none" w:sz="0" w:space="0" w:color="auto"/>
      </w:divBdr>
    </w:div>
    <w:div w:id="1086802430">
      <w:bodyDiv w:val="1"/>
      <w:marLeft w:val="0"/>
      <w:marRight w:val="0"/>
      <w:marTop w:val="0"/>
      <w:marBottom w:val="0"/>
      <w:divBdr>
        <w:top w:val="none" w:sz="0" w:space="0" w:color="auto"/>
        <w:left w:val="none" w:sz="0" w:space="0" w:color="auto"/>
        <w:bottom w:val="none" w:sz="0" w:space="0" w:color="auto"/>
        <w:right w:val="none" w:sz="0" w:space="0" w:color="auto"/>
      </w:divBdr>
    </w:div>
    <w:div w:id="1101030224">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304564">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3153300">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199125481">
      <w:bodyDiv w:val="1"/>
      <w:marLeft w:val="0"/>
      <w:marRight w:val="0"/>
      <w:marTop w:val="0"/>
      <w:marBottom w:val="0"/>
      <w:divBdr>
        <w:top w:val="none" w:sz="0" w:space="0" w:color="auto"/>
        <w:left w:val="none" w:sz="0" w:space="0" w:color="auto"/>
        <w:bottom w:val="none" w:sz="0" w:space="0" w:color="auto"/>
        <w:right w:val="none" w:sz="0" w:space="0" w:color="auto"/>
      </w:divBdr>
    </w:div>
    <w:div w:id="1212502846">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7132">
      <w:bodyDiv w:val="1"/>
      <w:marLeft w:val="0"/>
      <w:marRight w:val="0"/>
      <w:marTop w:val="0"/>
      <w:marBottom w:val="0"/>
      <w:divBdr>
        <w:top w:val="none" w:sz="0" w:space="0" w:color="auto"/>
        <w:left w:val="none" w:sz="0" w:space="0" w:color="auto"/>
        <w:bottom w:val="none" w:sz="0" w:space="0" w:color="auto"/>
        <w:right w:val="none" w:sz="0" w:space="0" w:color="auto"/>
      </w:divBdr>
    </w:div>
    <w:div w:id="1298297466">
      <w:bodyDiv w:val="1"/>
      <w:marLeft w:val="0"/>
      <w:marRight w:val="0"/>
      <w:marTop w:val="0"/>
      <w:marBottom w:val="0"/>
      <w:divBdr>
        <w:top w:val="none" w:sz="0" w:space="0" w:color="auto"/>
        <w:left w:val="none" w:sz="0" w:space="0" w:color="auto"/>
        <w:bottom w:val="none" w:sz="0" w:space="0" w:color="auto"/>
        <w:right w:val="none" w:sz="0" w:space="0" w:color="auto"/>
      </w:divBdr>
    </w:div>
    <w:div w:id="1361199268">
      <w:bodyDiv w:val="1"/>
      <w:marLeft w:val="0"/>
      <w:marRight w:val="0"/>
      <w:marTop w:val="0"/>
      <w:marBottom w:val="0"/>
      <w:divBdr>
        <w:top w:val="none" w:sz="0" w:space="0" w:color="auto"/>
        <w:left w:val="none" w:sz="0" w:space="0" w:color="auto"/>
        <w:bottom w:val="none" w:sz="0" w:space="0" w:color="auto"/>
        <w:right w:val="none" w:sz="0" w:space="0" w:color="auto"/>
      </w:divBdr>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458331811">
      <w:bodyDiv w:val="1"/>
      <w:marLeft w:val="0"/>
      <w:marRight w:val="0"/>
      <w:marTop w:val="0"/>
      <w:marBottom w:val="0"/>
      <w:divBdr>
        <w:top w:val="none" w:sz="0" w:space="0" w:color="auto"/>
        <w:left w:val="none" w:sz="0" w:space="0" w:color="auto"/>
        <w:bottom w:val="none" w:sz="0" w:space="0" w:color="auto"/>
        <w:right w:val="none" w:sz="0" w:space="0" w:color="auto"/>
      </w:divBdr>
    </w:div>
    <w:div w:id="1476558202">
      <w:bodyDiv w:val="1"/>
      <w:marLeft w:val="0"/>
      <w:marRight w:val="0"/>
      <w:marTop w:val="0"/>
      <w:marBottom w:val="0"/>
      <w:divBdr>
        <w:top w:val="none" w:sz="0" w:space="0" w:color="auto"/>
        <w:left w:val="none" w:sz="0" w:space="0" w:color="auto"/>
        <w:bottom w:val="none" w:sz="0" w:space="0" w:color="auto"/>
        <w:right w:val="none" w:sz="0" w:space="0" w:color="auto"/>
      </w:divBdr>
    </w:div>
    <w:div w:id="1481312608">
      <w:bodyDiv w:val="1"/>
      <w:marLeft w:val="0"/>
      <w:marRight w:val="0"/>
      <w:marTop w:val="0"/>
      <w:marBottom w:val="0"/>
      <w:divBdr>
        <w:top w:val="none" w:sz="0" w:space="0" w:color="auto"/>
        <w:left w:val="none" w:sz="0" w:space="0" w:color="auto"/>
        <w:bottom w:val="none" w:sz="0" w:space="0" w:color="auto"/>
        <w:right w:val="none" w:sz="0" w:space="0" w:color="auto"/>
      </w:divBdr>
    </w:div>
    <w:div w:id="1494760184">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2058028">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584532709">
      <w:bodyDiv w:val="1"/>
      <w:marLeft w:val="0"/>
      <w:marRight w:val="0"/>
      <w:marTop w:val="0"/>
      <w:marBottom w:val="0"/>
      <w:divBdr>
        <w:top w:val="none" w:sz="0" w:space="0" w:color="auto"/>
        <w:left w:val="none" w:sz="0" w:space="0" w:color="auto"/>
        <w:bottom w:val="none" w:sz="0" w:space="0" w:color="auto"/>
        <w:right w:val="none" w:sz="0" w:space="0" w:color="auto"/>
      </w:divBdr>
    </w:div>
    <w:div w:id="1593080011">
      <w:bodyDiv w:val="1"/>
      <w:marLeft w:val="0"/>
      <w:marRight w:val="0"/>
      <w:marTop w:val="0"/>
      <w:marBottom w:val="0"/>
      <w:divBdr>
        <w:top w:val="none" w:sz="0" w:space="0" w:color="auto"/>
        <w:left w:val="none" w:sz="0" w:space="0" w:color="auto"/>
        <w:bottom w:val="none" w:sz="0" w:space="0" w:color="auto"/>
        <w:right w:val="none" w:sz="0" w:space="0" w:color="auto"/>
      </w:divBdr>
    </w:div>
    <w:div w:id="1606422995">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44432946">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59336659">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0202063">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21242976">
      <w:bodyDiv w:val="1"/>
      <w:marLeft w:val="0"/>
      <w:marRight w:val="0"/>
      <w:marTop w:val="0"/>
      <w:marBottom w:val="0"/>
      <w:divBdr>
        <w:top w:val="none" w:sz="0" w:space="0" w:color="auto"/>
        <w:left w:val="none" w:sz="0" w:space="0" w:color="auto"/>
        <w:bottom w:val="none" w:sz="0" w:space="0" w:color="auto"/>
        <w:right w:val="none" w:sz="0" w:space="0" w:color="auto"/>
      </w:divBdr>
    </w:div>
    <w:div w:id="1765419440">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772629900">
      <w:bodyDiv w:val="1"/>
      <w:marLeft w:val="0"/>
      <w:marRight w:val="0"/>
      <w:marTop w:val="0"/>
      <w:marBottom w:val="0"/>
      <w:divBdr>
        <w:top w:val="none" w:sz="0" w:space="0" w:color="auto"/>
        <w:left w:val="none" w:sz="0" w:space="0" w:color="auto"/>
        <w:bottom w:val="none" w:sz="0" w:space="0" w:color="auto"/>
        <w:right w:val="none" w:sz="0" w:space="0" w:color="auto"/>
      </w:divBdr>
    </w:div>
    <w:div w:id="1778528061">
      <w:bodyDiv w:val="1"/>
      <w:marLeft w:val="0"/>
      <w:marRight w:val="0"/>
      <w:marTop w:val="0"/>
      <w:marBottom w:val="0"/>
      <w:divBdr>
        <w:top w:val="none" w:sz="0" w:space="0" w:color="auto"/>
        <w:left w:val="none" w:sz="0" w:space="0" w:color="auto"/>
        <w:bottom w:val="none" w:sz="0" w:space="0" w:color="auto"/>
        <w:right w:val="none" w:sz="0" w:space="0" w:color="auto"/>
      </w:divBdr>
    </w:div>
    <w:div w:id="178280136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876573008">
      <w:bodyDiv w:val="1"/>
      <w:marLeft w:val="0"/>
      <w:marRight w:val="0"/>
      <w:marTop w:val="0"/>
      <w:marBottom w:val="0"/>
      <w:divBdr>
        <w:top w:val="none" w:sz="0" w:space="0" w:color="auto"/>
        <w:left w:val="none" w:sz="0" w:space="0" w:color="auto"/>
        <w:bottom w:val="none" w:sz="0" w:space="0" w:color="auto"/>
        <w:right w:val="none" w:sz="0" w:space="0" w:color="auto"/>
      </w:divBdr>
    </w:div>
    <w:div w:id="189917064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42008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275837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287492">
      <w:bodyDiv w:val="1"/>
      <w:marLeft w:val="0"/>
      <w:marRight w:val="0"/>
      <w:marTop w:val="0"/>
      <w:marBottom w:val="0"/>
      <w:divBdr>
        <w:top w:val="none" w:sz="0" w:space="0" w:color="auto"/>
        <w:left w:val="none" w:sz="0" w:space="0" w:color="auto"/>
        <w:bottom w:val="none" w:sz="0" w:space="0" w:color="auto"/>
        <w:right w:val="none" w:sz="0" w:space="0" w:color="auto"/>
      </w:divBdr>
    </w:div>
    <w:div w:id="2057974075">
      <w:bodyDiv w:val="1"/>
      <w:marLeft w:val="0"/>
      <w:marRight w:val="0"/>
      <w:marTop w:val="0"/>
      <w:marBottom w:val="0"/>
      <w:divBdr>
        <w:top w:val="none" w:sz="0" w:space="0" w:color="auto"/>
        <w:left w:val="none" w:sz="0" w:space="0" w:color="auto"/>
        <w:bottom w:val="none" w:sz="0" w:space="0" w:color="auto"/>
        <w:right w:val="none" w:sz="0" w:space="0" w:color="auto"/>
      </w:divBdr>
    </w:div>
    <w:div w:id="2063557247">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083483750">
      <w:bodyDiv w:val="1"/>
      <w:marLeft w:val="0"/>
      <w:marRight w:val="0"/>
      <w:marTop w:val="0"/>
      <w:marBottom w:val="0"/>
      <w:divBdr>
        <w:top w:val="none" w:sz="0" w:space="0" w:color="auto"/>
        <w:left w:val="none" w:sz="0" w:space="0" w:color="auto"/>
        <w:bottom w:val="none" w:sz="0" w:space="0" w:color="auto"/>
        <w:right w:val="none" w:sz="0" w:space="0" w:color="auto"/>
      </w:divBdr>
    </w:div>
    <w:div w:id="2111462918">
      <w:bodyDiv w:val="1"/>
      <w:marLeft w:val="0"/>
      <w:marRight w:val="0"/>
      <w:marTop w:val="0"/>
      <w:marBottom w:val="0"/>
      <w:divBdr>
        <w:top w:val="none" w:sz="0" w:space="0" w:color="auto"/>
        <w:left w:val="none" w:sz="0" w:space="0" w:color="auto"/>
        <w:bottom w:val="none" w:sz="0" w:space="0" w:color="auto"/>
        <w:right w:val="none" w:sz="0" w:space="0" w:color="auto"/>
      </w:divBdr>
    </w:div>
    <w:div w:id="2115007459">
      <w:bodyDiv w:val="1"/>
      <w:marLeft w:val="0"/>
      <w:marRight w:val="0"/>
      <w:marTop w:val="0"/>
      <w:marBottom w:val="0"/>
      <w:divBdr>
        <w:top w:val="none" w:sz="0" w:space="0" w:color="auto"/>
        <w:left w:val="none" w:sz="0" w:space="0" w:color="auto"/>
        <w:bottom w:val="none" w:sz="0" w:space="0" w:color="auto"/>
        <w:right w:val="none" w:sz="0" w:space="0" w:color="auto"/>
      </w:divBdr>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 w:id="2128426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eader" Target="header2.xml"/><Relationship Id="rId26" Type="http://schemas.openxmlformats.org/officeDocument/2006/relationships/image" Target="media/image9.emf"/><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image" Target="media/image16.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5.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eader" Target="head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B1A960CD-16DB-B64D-B39F-09DD7D24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36</Pages>
  <Words>6096</Words>
  <Characters>37397</Characters>
  <Application>Microsoft Office Word</Application>
  <DocSecurity>0</DocSecurity>
  <Lines>311</Lines>
  <Paragraphs>86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43407</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Sergei Dobrovolskii</cp:lastModifiedBy>
  <cp:revision>134</cp:revision>
  <cp:lastPrinted>2013-04-12T07:47:00Z</cp:lastPrinted>
  <dcterms:created xsi:type="dcterms:W3CDTF">2022-03-28T21:39:00Z</dcterms:created>
  <dcterms:modified xsi:type="dcterms:W3CDTF">2022-07-18T15:59:00Z</dcterms:modified>
</cp:coreProperties>
</file>